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66FA1" w:rsidRDefault="002E751E" w:rsidP="001C0878">
      <w:pPr>
        <w:rPr>
          <w:sz w:val="32"/>
          <w:szCs w:val="32"/>
        </w:rPr>
      </w:pPr>
      <w:bookmarkStart w:id="0" w:name="_GoBack"/>
      <w:r>
        <w:rPr>
          <w:noProof/>
          <w:lang w:val="en-US" w:eastAsia="en-US"/>
        </w:rPr>
        <w:drawing>
          <wp:anchor distT="0" distB="0" distL="215900" distR="215900" simplePos="0" relativeHeight="251658240" behindDoc="0" locked="0" layoutInCell="1" allowOverlap="1">
            <wp:simplePos x="0" y="0"/>
            <wp:positionH relativeFrom="column">
              <wp:posOffset>2298065</wp:posOffset>
            </wp:positionH>
            <wp:positionV relativeFrom="paragraph">
              <wp:posOffset>-763270</wp:posOffset>
            </wp:positionV>
            <wp:extent cx="1254125" cy="863600"/>
            <wp:effectExtent l="0" t="0" r="3175" b="0"/>
            <wp:wrapSquare wrapText="bothSides"/>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4125" cy="863600"/>
                    </a:xfrm>
                    <a:prstGeom prst="rect">
                      <a:avLst/>
                    </a:prstGeom>
                    <a:noFill/>
                  </pic:spPr>
                </pic:pic>
              </a:graphicData>
            </a:graphic>
            <wp14:sizeRelH relativeFrom="page">
              <wp14:pctWidth>0</wp14:pctWidth>
            </wp14:sizeRelH>
            <wp14:sizeRelV relativeFrom="page">
              <wp14:pctHeight>0</wp14:pctHeight>
            </wp14:sizeRelV>
          </wp:anchor>
        </w:drawing>
      </w:r>
    </w:p>
    <w:p w:rsidR="00766FA1" w:rsidRDefault="00766FA1" w:rsidP="001C0878">
      <w:pPr>
        <w:rPr>
          <w:sz w:val="32"/>
          <w:szCs w:val="32"/>
        </w:rPr>
      </w:pPr>
    </w:p>
    <w:p w:rsidR="00766FA1" w:rsidRDefault="002E751E" w:rsidP="001C0878">
      <w:pPr>
        <w:rPr>
          <w:sz w:val="32"/>
          <w:szCs w:val="32"/>
        </w:rPr>
      </w:pPr>
      <w:bookmarkStart w:id="1" w:name="_Ref142569416"/>
      <w:bookmarkEnd w:id="1"/>
      <w:r>
        <w:rPr>
          <w:noProof/>
          <w:lang w:val="en-US" w:eastAsia="en-US"/>
        </w:rPr>
        <w:drawing>
          <wp:anchor distT="0" distB="0" distL="114300" distR="114300" simplePos="0" relativeHeight="251657216" behindDoc="0" locked="0" layoutInCell="0" allowOverlap="1">
            <wp:simplePos x="0" y="0"/>
            <wp:positionH relativeFrom="column">
              <wp:posOffset>-17145</wp:posOffset>
            </wp:positionH>
            <wp:positionV relativeFrom="paragraph">
              <wp:posOffset>7620</wp:posOffset>
            </wp:positionV>
            <wp:extent cx="893445" cy="887730"/>
            <wp:effectExtent l="0" t="0" r="1905" b="7620"/>
            <wp:wrapSquare wrapText="bothSides"/>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93445" cy="887730"/>
                    </a:xfrm>
                    <a:prstGeom prst="rect">
                      <a:avLst/>
                    </a:prstGeom>
                    <a:noFill/>
                  </pic:spPr>
                </pic:pic>
              </a:graphicData>
            </a:graphic>
            <wp14:sizeRelH relativeFrom="page">
              <wp14:pctWidth>0</wp14:pctWidth>
            </wp14:sizeRelH>
            <wp14:sizeRelV relativeFrom="page">
              <wp14:pctHeight>0</wp14:pctHeight>
            </wp14:sizeRelV>
          </wp:anchor>
        </w:drawing>
      </w:r>
    </w:p>
    <w:p w:rsidR="00766FA1" w:rsidRPr="008B3241" w:rsidRDefault="00766FA1" w:rsidP="001C0878">
      <w:pPr>
        <w:rPr>
          <w:sz w:val="32"/>
          <w:szCs w:val="32"/>
        </w:rPr>
      </w:pPr>
      <w:r w:rsidRPr="008B3241">
        <w:rPr>
          <w:sz w:val="32"/>
          <w:szCs w:val="32"/>
        </w:rPr>
        <w:t>INSPIRE</w:t>
      </w:r>
      <w:r w:rsidRPr="008B3241">
        <w:rPr>
          <w:sz w:val="32"/>
          <w:szCs w:val="32"/>
        </w:rPr>
        <w:br/>
        <w:t xml:space="preserve">Infrastructure for Spatial Information in </w:t>
      </w:r>
      <w:smartTag w:uri="urn:schemas-microsoft-com:office:smarttags" w:element="place">
        <w:r w:rsidRPr="008B3241">
          <w:rPr>
            <w:sz w:val="32"/>
            <w:szCs w:val="32"/>
          </w:rPr>
          <w:t>Europe</w:t>
        </w:r>
      </w:smartTag>
    </w:p>
    <w:p w:rsidR="00766FA1" w:rsidRPr="008B3241" w:rsidRDefault="00766FA1"/>
    <w:p w:rsidR="00766FA1" w:rsidRPr="008B3241" w:rsidRDefault="00766FA1"/>
    <w:p w:rsidR="00766FA1" w:rsidRPr="008B3241" w:rsidRDefault="00766FA1"/>
    <w:p w:rsidR="00766FA1" w:rsidRPr="008B3241" w:rsidRDefault="00766FA1"/>
    <w:p w:rsidR="00766FA1" w:rsidRPr="008B3241" w:rsidRDefault="00766FA1" w:rsidP="00592A4C">
      <w:pPr>
        <w:tabs>
          <w:tab w:val="left" w:pos="1710"/>
        </w:tabs>
        <w:ind w:left="1710" w:hanging="1710"/>
        <w:rPr>
          <w:sz w:val="40"/>
          <w:szCs w:val="40"/>
        </w:rPr>
      </w:pPr>
      <w:r w:rsidRPr="008B3241">
        <w:rPr>
          <w:sz w:val="32"/>
        </w:rPr>
        <w:t>D2.8.</w:t>
      </w:r>
      <w:r w:rsidR="000A2821" w:rsidRPr="000A2821">
        <w:rPr>
          <w:sz w:val="32"/>
        </w:rPr>
        <w:t>III</w:t>
      </w:r>
      <w:r w:rsidRPr="00B62813">
        <w:rPr>
          <w:sz w:val="32"/>
        </w:rPr>
        <w:t>.</w:t>
      </w:r>
      <w:r w:rsidR="000A2821" w:rsidRPr="000A2821">
        <w:rPr>
          <w:sz w:val="32"/>
        </w:rPr>
        <w:t>12</w:t>
      </w:r>
      <w:r w:rsidRPr="008B3241">
        <w:rPr>
          <w:sz w:val="32"/>
        </w:rPr>
        <w:tab/>
      </w:r>
      <w:r w:rsidRPr="008B3241">
        <w:rPr>
          <w:sz w:val="32"/>
          <w:szCs w:val="32"/>
        </w:rPr>
        <w:t xml:space="preserve">Data Specification on </w:t>
      </w:r>
      <w:r w:rsidR="00592A4C" w:rsidRPr="00592A4C">
        <w:rPr>
          <w:i/>
          <w:sz w:val="32"/>
          <w:szCs w:val="32"/>
        </w:rPr>
        <w:t>Natural Risk Zones</w:t>
      </w:r>
      <w:r w:rsidRPr="008B3241">
        <w:rPr>
          <w:sz w:val="32"/>
          <w:szCs w:val="32"/>
        </w:rPr>
        <w:t xml:space="preserve"> –</w:t>
      </w:r>
      <w:r>
        <w:rPr>
          <w:sz w:val="32"/>
          <w:szCs w:val="32"/>
        </w:rPr>
        <w:t xml:space="preserve"> Technical Guidelines</w:t>
      </w:r>
    </w:p>
    <w:p w:rsidR="00766FA1" w:rsidRPr="008B3241" w:rsidRDefault="00766FA1" w:rsidP="009A3C1F">
      <w:pPr>
        <w:rPr>
          <w:rStyle w:val="Instruction"/>
          <w:iCs/>
        </w:rPr>
      </w:pPr>
    </w:p>
    <w:p w:rsidR="00766FA1" w:rsidRDefault="00766FA1" w:rsidP="000531AE"/>
    <w:p w:rsidR="00766FA1" w:rsidRPr="008B3241" w:rsidRDefault="00766FA1" w:rsidP="00AC6CDF">
      <w:pPr>
        <w:rPr>
          <w:rStyle w:val="Instruction"/>
          <w:iCs/>
        </w:rPr>
      </w:pPr>
    </w:p>
    <w:p w:rsidR="00766FA1" w:rsidRPr="008B3241" w:rsidRDefault="00766FA1" w:rsidP="00B04312"/>
    <w:tbl>
      <w:tblPr>
        <w:tblW w:w="0" w:type="auto"/>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1518"/>
        <w:gridCol w:w="7693"/>
      </w:tblGrid>
      <w:tr w:rsidR="00766FA1" w:rsidRPr="00811338" w:rsidTr="00B35C4A">
        <w:tc>
          <w:tcPr>
            <w:tcW w:w="1518" w:type="dxa"/>
            <w:tcBorders>
              <w:top w:val="single" w:sz="4" w:space="0" w:color="auto"/>
            </w:tcBorders>
          </w:tcPr>
          <w:p w:rsidR="00766FA1" w:rsidRPr="00811338" w:rsidRDefault="00766FA1" w:rsidP="006751DA">
            <w:pPr>
              <w:spacing w:before="120" w:after="120"/>
              <w:rPr>
                <w:b/>
              </w:rPr>
            </w:pPr>
            <w:r w:rsidRPr="00811338">
              <w:rPr>
                <w:b/>
              </w:rPr>
              <w:t>Title</w:t>
            </w:r>
          </w:p>
        </w:tc>
        <w:tc>
          <w:tcPr>
            <w:tcW w:w="7693" w:type="dxa"/>
            <w:tcBorders>
              <w:top w:val="single" w:sz="4" w:space="0" w:color="auto"/>
            </w:tcBorders>
          </w:tcPr>
          <w:p w:rsidR="00766FA1" w:rsidRPr="00811338" w:rsidRDefault="00766FA1" w:rsidP="006751DA">
            <w:pPr>
              <w:spacing w:before="120" w:after="120"/>
            </w:pPr>
            <w:r w:rsidRPr="00811338">
              <w:t>D2.8.</w:t>
            </w:r>
            <w:r w:rsidR="000A2821">
              <w:t>III</w:t>
            </w:r>
            <w:r w:rsidRPr="00811338">
              <w:t>.</w:t>
            </w:r>
            <w:r w:rsidR="000A2821">
              <w:t>12</w:t>
            </w:r>
            <w:r w:rsidRPr="00811338">
              <w:t xml:space="preserve"> INSPIRE Data Specification on </w:t>
            </w:r>
            <w:r w:rsidR="000A2821" w:rsidRPr="000A2821">
              <w:rPr>
                <w:i/>
              </w:rPr>
              <w:t>Natural Risk Zones</w:t>
            </w:r>
            <w:r w:rsidRPr="00E271FE">
              <w:rPr>
                <w:i/>
              </w:rPr>
              <w:t xml:space="preserve"> </w:t>
            </w:r>
            <w:r w:rsidRPr="00811338">
              <w:t xml:space="preserve">– </w:t>
            </w:r>
            <w:r w:rsidR="00902D6D">
              <w:t>Technical</w:t>
            </w:r>
            <w:r w:rsidRPr="00811338">
              <w:t xml:space="preserve"> Guidelines </w:t>
            </w:r>
          </w:p>
        </w:tc>
      </w:tr>
      <w:tr w:rsidR="00766FA1" w:rsidRPr="00811338" w:rsidTr="00B35C4A">
        <w:tc>
          <w:tcPr>
            <w:tcW w:w="1518" w:type="dxa"/>
          </w:tcPr>
          <w:p w:rsidR="00766FA1" w:rsidRPr="00811338" w:rsidRDefault="00766FA1" w:rsidP="006751DA">
            <w:pPr>
              <w:spacing w:after="120"/>
              <w:rPr>
                <w:b/>
              </w:rPr>
            </w:pPr>
            <w:r w:rsidRPr="00811338">
              <w:rPr>
                <w:b/>
              </w:rPr>
              <w:t>Creator</w:t>
            </w:r>
          </w:p>
        </w:tc>
        <w:tc>
          <w:tcPr>
            <w:tcW w:w="7693" w:type="dxa"/>
          </w:tcPr>
          <w:p w:rsidR="00766FA1" w:rsidRPr="00811338" w:rsidRDefault="00766FA1" w:rsidP="006751DA">
            <w:pPr>
              <w:spacing w:after="120"/>
              <w:rPr>
                <w:b/>
              </w:rPr>
            </w:pPr>
            <w:r w:rsidRPr="00811338">
              <w:t xml:space="preserve">INSPIRE Thematic Working Group </w:t>
            </w:r>
            <w:r w:rsidR="000A2821" w:rsidRPr="000A2821">
              <w:rPr>
                <w:i/>
              </w:rPr>
              <w:t>Natural Risk Zones</w:t>
            </w:r>
          </w:p>
        </w:tc>
      </w:tr>
      <w:tr w:rsidR="00766FA1" w:rsidRPr="00811338" w:rsidTr="00B35C4A">
        <w:tc>
          <w:tcPr>
            <w:tcW w:w="1518" w:type="dxa"/>
          </w:tcPr>
          <w:p w:rsidR="00766FA1" w:rsidRPr="00811338" w:rsidRDefault="00766FA1" w:rsidP="006751DA">
            <w:pPr>
              <w:spacing w:after="120"/>
              <w:rPr>
                <w:b/>
              </w:rPr>
            </w:pPr>
            <w:r w:rsidRPr="00811338">
              <w:rPr>
                <w:b/>
              </w:rPr>
              <w:t>Date</w:t>
            </w:r>
          </w:p>
        </w:tc>
        <w:tc>
          <w:tcPr>
            <w:tcW w:w="7693" w:type="dxa"/>
          </w:tcPr>
          <w:p w:rsidR="00766FA1" w:rsidRPr="00811338" w:rsidRDefault="002B562B" w:rsidP="006751DA">
            <w:pPr>
              <w:spacing w:after="120"/>
              <w:rPr>
                <w:color w:val="FF0000"/>
              </w:rPr>
            </w:pPr>
            <w:r>
              <w:t>2013-12-10</w:t>
            </w:r>
          </w:p>
        </w:tc>
      </w:tr>
      <w:tr w:rsidR="00766FA1" w:rsidRPr="00811338" w:rsidTr="00B35C4A">
        <w:tc>
          <w:tcPr>
            <w:tcW w:w="1518" w:type="dxa"/>
          </w:tcPr>
          <w:p w:rsidR="00766FA1" w:rsidRPr="00811338" w:rsidRDefault="00766FA1" w:rsidP="006751DA">
            <w:pPr>
              <w:spacing w:after="120"/>
              <w:rPr>
                <w:b/>
              </w:rPr>
            </w:pPr>
            <w:r w:rsidRPr="00811338">
              <w:rPr>
                <w:b/>
              </w:rPr>
              <w:t>Subject</w:t>
            </w:r>
          </w:p>
        </w:tc>
        <w:tc>
          <w:tcPr>
            <w:tcW w:w="7693" w:type="dxa"/>
          </w:tcPr>
          <w:p w:rsidR="00766FA1" w:rsidRPr="00811338" w:rsidRDefault="00766FA1" w:rsidP="006751DA">
            <w:pPr>
              <w:spacing w:after="120"/>
            </w:pPr>
            <w:r w:rsidRPr="00811338">
              <w:t xml:space="preserve">INSPIRE Data Specification for the spatial data theme </w:t>
            </w:r>
            <w:r w:rsidR="000A2821" w:rsidRPr="000A2821">
              <w:rPr>
                <w:i/>
              </w:rPr>
              <w:t>Natural</w:t>
            </w:r>
            <w:r w:rsidR="000A2821">
              <w:t xml:space="preserve"> Risk Zones</w:t>
            </w:r>
          </w:p>
        </w:tc>
      </w:tr>
      <w:tr w:rsidR="00766FA1" w:rsidRPr="00811338" w:rsidTr="00B35C4A">
        <w:tc>
          <w:tcPr>
            <w:tcW w:w="1518" w:type="dxa"/>
          </w:tcPr>
          <w:p w:rsidR="00766FA1" w:rsidRPr="00811338" w:rsidRDefault="00766FA1" w:rsidP="006751DA">
            <w:pPr>
              <w:spacing w:after="120"/>
              <w:rPr>
                <w:b/>
              </w:rPr>
            </w:pPr>
            <w:r w:rsidRPr="00811338">
              <w:rPr>
                <w:b/>
              </w:rPr>
              <w:t>Publisher</w:t>
            </w:r>
          </w:p>
        </w:tc>
        <w:tc>
          <w:tcPr>
            <w:tcW w:w="7693" w:type="dxa"/>
          </w:tcPr>
          <w:p w:rsidR="00766FA1" w:rsidRPr="00811338" w:rsidRDefault="00B9269E" w:rsidP="006751DA">
            <w:pPr>
              <w:spacing w:after="120"/>
            </w:pPr>
            <w:r w:rsidRPr="00B9269E">
              <w:t>European Commission Joint Research Centre</w:t>
            </w:r>
          </w:p>
        </w:tc>
      </w:tr>
      <w:tr w:rsidR="00766FA1" w:rsidRPr="00811338" w:rsidTr="00B35C4A">
        <w:tc>
          <w:tcPr>
            <w:tcW w:w="1518" w:type="dxa"/>
          </w:tcPr>
          <w:p w:rsidR="00766FA1" w:rsidRPr="00811338" w:rsidRDefault="00766FA1" w:rsidP="006751DA">
            <w:pPr>
              <w:spacing w:after="120"/>
              <w:rPr>
                <w:b/>
              </w:rPr>
            </w:pPr>
            <w:r w:rsidRPr="00811338">
              <w:rPr>
                <w:b/>
              </w:rPr>
              <w:t>Type</w:t>
            </w:r>
          </w:p>
        </w:tc>
        <w:tc>
          <w:tcPr>
            <w:tcW w:w="7693" w:type="dxa"/>
          </w:tcPr>
          <w:p w:rsidR="00766FA1" w:rsidRPr="00811338" w:rsidRDefault="00766FA1" w:rsidP="006751DA">
            <w:pPr>
              <w:spacing w:after="120"/>
            </w:pPr>
            <w:r w:rsidRPr="00811338">
              <w:t>Text</w:t>
            </w:r>
          </w:p>
        </w:tc>
      </w:tr>
      <w:tr w:rsidR="00766FA1" w:rsidRPr="00811338" w:rsidTr="00B35C4A">
        <w:tc>
          <w:tcPr>
            <w:tcW w:w="1518" w:type="dxa"/>
          </w:tcPr>
          <w:p w:rsidR="00766FA1" w:rsidRPr="00811338" w:rsidRDefault="00766FA1" w:rsidP="006751DA">
            <w:pPr>
              <w:spacing w:after="120"/>
              <w:rPr>
                <w:b/>
              </w:rPr>
            </w:pPr>
            <w:r w:rsidRPr="00811338">
              <w:rPr>
                <w:b/>
              </w:rPr>
              <w:t>Description</w:t>
            </w:r>
          </w:p>
        </w:tc>
        <w:tc>
          <w:tcPr>
            <w:tcW w:w="7693" w:type="dxa"/>
          </w:tcPr>
          <w:p w:rsidR="00766FA1" w:rsidRPr="00811338" w:rsidRDefault="00766FA1" w:rsidP="006751DA">
            <w:pPr>
              <w:spacing w:after="120"/>
            </w:pPr>
            <w:r w:rsidRPr="00811338">
              <w:t xml:space="preserve">This document describes the INSPIRE Data Specification for the spatial data theme </w:t>
            </w:r>
            <w:r w:rsidR="00592A4C" w:rsidRPr="00592A4C">
              <w:rPr>
                <w:i/>
              </w:rPr>
              <w:t>Natural Risk Zones</w:t>
            </w:r>
          </w:p>
        </w:tc>
      </w:tr>
      <w:tr w:rsidR="00766FA1" w:rsidRPr="00811338" w:rsidTr="00B35C4A">
        <w:tc>
          <w:tcPr>
            <w:tcW w:w="1518" w:type="dxa"/>
          </w:tcPr>
          <w:p w:rsidR="00766FA1" w:rsidRPr="00811338" w:rsidRDefault="00766FA1" w:rsidP="006751DA">
            <w:pPr>
              <w:spacing w:after="120"/>
              <w:rPr>
                <w:b/>
              </w:rPr>
            </w:pPr>
            <w:r w:rsidRPr="00811338">
              <w:rPr>
                <w:b/>
              </w:rPr>
              <w:t>Contributor</w:t>
            </w:r>
          </w:p>
        </w:tc>
        <w:tc>
          <w:tcPr>
            <w:tcW w:w="7693" w:type="dxa"/>
          </w:tcPr>
          <w:p w:rsidR="00766FA1" w:rsidRPr="00894F05" w:rsidRDefault="00766FA1" w:rsidP="006751DA">
            <w:pPr>
              <w:pStyle w:val="Header"/>
              <w:spacing w:after="120"/>
              <w:rPr>
                <w:rFonts w:cs="Arial"/>
                <w:sz w:val="22"/>
                <w:szCs w:val="22"/>
                <w:lang w:eastAsia="en-US"/>
              </w:rPr>
            </w:pPr>
            <w:r w:rsidRPr="00894F05">
              <w:rPr>
                <w:rFonts w:cs="Arial"/>
                <w:sz w:val="22"/>
                <w:szCs w:val="22"/>
                <w:lang w:eastAsia="en-US"/>
              </w:rPr>
              <w:t xml:space="preserve">Members of the INSPIRE Thematic Working Group </w:t>
            </w:r>
            <w:r w:rsidR="000A2821" w:rsidRPr="008A7730">
              <w:rPr>
                <w:rFonts w:cs="Arial"/>
                <w:i/>
                <w:sz w:val="22"/>
                <w:szCs w:val="22"/>
                <w:lang w:eastAsia="en-US"/>
              </w:rPr>
              <w:t>Natural Risk Zones</w:t>
            </w:r>
          </w:p>
        </w:tc>
      </w:tr>
      <w:tr w:rsidR="00766FA1" w:rsidRPr="00811338" w:rsidTr="00B35C4A">
        <w:tc>
          <w:tcPr>
            <w:tcW w:w="1518" w:type="dxa"/>
          </w:tcPr>
          <w:p w:rsidR="00766FA1" w:rsidRPr="00811338" w:rsidRDefault="00766FA1" w:rsidP="006751DA">
            <w:pPr>
              <w:spacing w:after="120"/>
              <w:rPr>
                <w:b/>
              </w:rPr>
            </w:pPr>
            <w:r w:rsidRPr="00811338">
              <w:rPr>
                <w:b/>
              </w:rPr>
              <w:t>Format</w:t>
            </w:r>
          </w:p>
        </w:tc>
        <w:tc>
          <w:tcPr>
            <w:tcW w:w="7693" w:type="dxa"/>
          </w:tcPr>
          <w:p w:rsidR="00766FA1" w:rsidRPr="00811338" w:rsidRDefault="00766FA1" w:rsidP="006751DA">
            <w:pPr>
              <w:spacing w:after="120"/>
            </w:pPr>
            <w:r w:rsidRPr="00811338">
              <w:t xml:space="preserve">Portable Document Format (pdf) </w:t>
            </w:r>
          </w:p>
        </w:tc>
      </w:tr>
      <w:tr w:rsidR="00766FA1" w:rsidRPr="00811338" w:rsidTr="00B35C4A">
        <w:tc>
          <w:tcPr>
            <w:tcW w:w="1518" w:type="dxa"/>
          </w:tcPr>
          <w:p w:rsidR="00766FA1" w:rsidRPr="00811338" w:rsidRDefault="00766FA1" w:rsidP="006751DA">
            <w:pPr>
              <w:spacing w:after="120"/>
              <w:rPr>
                <w:b/>
              </w:rPr>
            </w:pPr>
            <w:r w:rsidRPr="00811338">
              <w:rPr>
                <w:b/>
              </w:rPr>
              <w:t>Source</w:t>
            </w:r>
          </w:p>
        </w:tc>
        <w:tc>
          <w:tcPr>
            <w:tcW w:w="7693" w:type="dxa"/>
          </w:tcPr>
          <w:p w:rsidR="00766FA1" w:rsidRPr="00811338" w:rsidRDefault="00766FA1" w:rsidP="006751DA">
            <w:pPr>
              <w:spacing w:after="120"/>
              <w:rPr>
                <w:color w:val="FF0000"/>
              </w:rPr>
            </w:pPr>
          </w:p>
        </w:tc>
      </w:tr>
      <w:tr w:rsidR="00766FA1" w:rsidRPr="00811338" w:rsidTr="00B35C4A">
        <w:tc>
          <w:tcPr>
            <w:tcW w:w="1518" w:type="dxa"/>
          </w:tcPr>
          <w:p w:rsidR="00766FA1" w:rsidRPr="00811338" w:rsidRDefault="00766FA1" w:rsidP="006751DA">
            <w:pPr>
              <w:spacing w:after="120"/>
              <w:rPr>
                <w:b/>
              </w:rPr>
            </w:pPr>
            <w:r w:rsidRPr="00811338">
              <w:rPr>
                <w:b/>
              </w:rPr>
              <w:t>Rights</w:t>
            </w:r>
          </w:p>
        </w:tc>
        <w:tc>
          <w:tcPr>
            <w:tcW w:w="7693" w:type="dxa"/>
          </w:tcPr>
          <w:p w:rsidR="00766FA1" w:rsidRPr="00811338" w:rsidRDefault="00766FA1" w:rsidP="006751DA">
            <w:pPr>
              <w:spacing w:after="120"/>
            </w:pPr>
            <w:r w:rsidRPr="00811338">
              <w:t xml:space="preserve">Public </w:t>
            </w:r>
          </w:p>
        </w:tc>
      </w:tr>
      <w:tr w:rsidR="00766FA1" w:rsidRPr="00811338" w:rsidTr="00B35C4A">
        <w:tc>
          <w:tcPr>
            <w:tcW w:w="1518" w:type="dxa"/>
          </w:tcPr>
          <w:p w:rsidR="00766FA1" w:rsidRPr="00811338" w:rsidRDefault="00766FA1" w:rsidP="006751DA">
            <w:pPr>
              <w:spacing w:after="120"/>
              <w:rPr>
                <w:b/>
              </w:rPr>
            </w:pPr>
            <w:r w:rsidRPr="00811338">
              <w:rPr>
                <w:b/>
              </w:rPr>
              <w:t>Identifier</w:t>
            </w:r>
          </w:p>
        </w:tc>
        <w:tc>
          <w:tcPr>
            <w:tcW w:w="7693" w:type="dxa"/>
          </w:tcPr>
          <w:p w:rsidR="00766FA1" w:rsidRPr="00811338" w:rsidRDefault="00766FA1" w:rsidP="006751DA">
            <w:pPr>
              <w:spacing w:after="120"/>
              <w:rPr>
                <w:lang w:val="pl-PL"/>
              </w:rPr>
            </w:pPr>
            <w:r w:rsidRPr="00811338">
              <w:rPr>
                <w:lang w:val="pl-PL"/>
              </w:rPr>
              <w:t>D2.8.</w:t>
            </w:r>
            <w:r w:rsidR="000A2821" w:rsidRPr="000A2821">
              <w:rPr>
                <w:lang w:val="pl-PL"/>
              </w:rPr>
              <w:t>III</w:t>
            </w:r>
            <w:r w:rsidRPr="00811338">
              <w:rPr>
                <w:lang w:val="pl-PL"/>
              </w:rPr>
              <w:t>.</w:t>
            </w:r>
            <w:r w:rsidR="000A2821" w:rsidRPr="000A2821">
              <w:rPr>
                <w:lang w:val="pl-PL"/>
              </w:rPr>
              <w:t>12</w:t>
            </w:r>
            <w:r w:rsidRPr="00811338">
              <w:rPr>
                <w:lang w:val="pl-PL"/>
              </w:rPr>
              <w:t>_v</w:t>
            </w:r>
            <w:r w:rsidR="002B562B" w:rsidRPr="002B562B">
              <w:rPr>
                <w:lang w:val="pl-PL"/>
              </w:rPr>
              <w:t>3.0</w:t>
            </w:r>
          </w:p>
        </w:tc>
      </w:tr>
      <w:tr w:rsidR="00766FA1" w:rsidRPr="00811338" w:rsidTr="00B35C4A">
        <w:tc>
          <w:tcPr>
            <w:tcW w:w="1518" w:type="dxa"/>
          </w:tcPr>
          <w:p w:rsidR="00766FA1" w:rsidRPr="00811338" w:rsidRDefault="00766FA1" w:rsidP="006751DA">
            <w:pPr>
              <w:spacing w:after="120"/>
              <w:rPr>
                <w:b/>
              </w:rPr>
            </w:pPr>
            <w:r w:rsidRPr="00811338">
              <w:rPr>
                <w:b/>
              </w:rPr>
              <w:t>Language</w:t>
            </w:r>
          </w:p>
        </w:tc>
        <w:tc>
          <w:tcPr>
            <w:tcW w:w="7693" w:type="dxa"/>
          </w:tcPr>
          <w:p w:rsidR="00766FA1" w:rsidRPr="00811338" w:rsidRDefault="00766FA1" w:rsidP="006751DA">
            <w:pPr>
              <w:spacing w:after="120"/>
            </w:pPr>
            <w:r w:rsidRPr="00811338">
              <w:t>En</w:t>
            </w:r>
          </w:p>
        </w:tc>
      </w:tr>
      <w:tr w:rsidR="00766FA1" w:rsidRPr="00811338" w:rsidTr="00B35C4A">
        <w:trPr>
          <w:trHeight w:val="808"/>
        </w:trPr>
        <w:tc>
          <w:tcPr>
            <w:tcW w:w="1518" w:type="dxa"/>
          </w:tcPr>
          <w:p w:rsidR="00766FA1" w:rsidRPr="00811338" w:rsidRDefault="00766FA1" w:rsidP="006751DA">
            <w:pPr>
              <w:spacing w:after="120"/>
              <w:rPr>
                <w:b/>
              </w:rPr>
            </w:pPr>
            <w:r w:rsidRPr="00811338">
              <w:rPr>
                <w:b/>
              </w:rPr>
              <w:t>Relation</w:t>
            </w:r>
          </w:p>
        </w:tc>
        <w:tc>
          <w:tcPr>
            <w:tcW w:w="7693" w:type="dxa"/>
          </w:tcPr>
          <w:p w:rsidR="00766FA1" w:rsidRPr="00811338" w:rsidRDefault="00766FA1" w:rsidP="006751DA">
            <w:r w:rsidRPr="00811338">
              <w:rPr>
                <w:rFonts w:cs="Arial"/>
              </w:rPr>
              <w:t>Directive 2007/2/EC of the European Parliament and of the Council of 14 March 2007 establishing an Infrastructure for Spatial Information in the European Community (INSPIRE)</w:t>
            </w:r>
          </w:p>
        </w:tc>
      </w:tr>
      <w:tr w:rsidR="00766FA1" w:rsidRPr="00811338" w:rsidTr="00B35C4A">
        <w:tc>
          <w:tcPr>
            <w:tcW w:w="1518" w:type="dxa"/>
            <w:tcBorders>
              <w:bottom w:val="single" w:sz="4" w:space="0" w:color="auto"/>
            </w:tcBorders>
          </w:tcPr>
          <w:p w:rsidR="00766FA1" w:rsidRPr="00811338" w:rsidRDefault="00766FA1" w:rsidP="006751DA">
            <w:pPr>
              <w:spacing w:after="120"/>
              <w:rPr>
                <w:b/>
              </w:rPr>
            </w:pPr>
            <w:r w:rsidRPr="00811338">
              <w:rPr>
                <w:b/>
              </w:rPr>
              <w:t>Coverage</w:t>
            </w:r>
          </w:p>
        </w:tc>
        <w:tc>
          <w:tcPr>
            <w:tcW w:w="7693" w:type="dxa"/>
            <w:tcBorders>
              <w:bottom w:val="single" w:sz="4" w:space="0" w:color="auto"/>
            </w:tcBorders>
          </w:tcPr>
          <w:p w:rsidR="00766FA1" w:rsidRPr="00811338" w:rsidRDefault="00766FA1" w:rsidP="006751DA">
            <w:pPr>
              <w:spacing w:after="120"/>
            </w:pPr>
            <w:r w:rsidRPr="00811338">
              <w:t>Project duration</w:t>
            </w:r>
          </w:p>
        </w:tc>
      </w:tr>
    </w:tbl>
    <w:p w:rsidR="00766FA1" w:rsidRPr="008B3241" w:rsidRDefault="00766FA1" w:rsidP="00DC4AF6"/>
    <w:p w:rsidR="00766FA1" w:rsidRPr="008B3241" w:rsidRDefault="00766FA1" w:rsidP="00DC4AF6"/>
    <w:p w:rsidR="00766FA1" w:rsidRPr="008B3241" w:rsidRDefault="00766FA1" w:rsidP="00F65D6C">
      <w:pPr>
        <w:rPr>
          <w:b/>
          <w:sz w:val="32"/>
        </w:rPr>
        <w:sectPr w:rsidR="00766FA1" w:rsidRPr="008B3241" w:rsidSect="00E271FE">
          <w:footerReference w:type="even" r:id="rId11"/>
          <w:footerReference w:type="default" r:id="rId12"/>
          <w:pgSz w:w="11907" w:h="16840" w:code="9"/>
          <w:pgMar w:top="1418" w:right="1418" w:bottom="1418" w:left="1418" w:header="720" w:footer="720" w:gutter="0"/>
          <w:pgNumType w:start="1"/>
          <w:cols w:space="720"/>
          <w:docGrid w:linePitch="360"/>
        </w:sectPr>
      </w:pPr>
      <w:bookmarkStart w:id="2" w:name="_Toc535386853"/>
      <w:bookmarkStart w:id="3" w:name="_Toc535386974"/>
      <w:bookmarkStart w:id="4" w:name="_Toc535387364"/>
    </w:p>
    <w:p w:rsidR="000A2821" w:rsidRPr="009C3BA9" w:rsidRDefault="000A2821" w:rsidP="000A2821">
      <w:pPr>
        <w:tabs>
          <w:tab w:val="clear" w:pos="284"/>
          <w:tab w:val="clear" w:pos="567"/>
          <w:tab w:val="clear" w:pos="851"/>
          <w:tab w:val="clear" w:pos="1134"/>
        </w:tabs>
        <w:outlineLvl w:val="0"/>
        <w:rPr>
          <w:rFonts w:eastAsia="Times New Roman"/>
          <w:b/>
          <w:bCs/>
          <w:kern w:val="32"/>
          <w:sz w:val="32"/>
          <w:lang w:eastAsia="it-IT"/>
        </w:rPr>
      </w:pPr>
      <w:bookmarkStart w:id="5" w:name="Foreword"/>
      <w:r w:rsidRPr="009C3BA9">
        <w:rPr>
          <w:rFonts w:eastAsia="Times New Roman"/>
          <w:b/>
          <w:bCs/>
          <w:kern w:val="32"/>
          <w:sz w:val="32"/>
          <w:lang w:eastAsia="it-IT"/>
        </w:rPr>
        <w:lastRenderedPageBreak/>
        <w:t>Foreword</w:t>
      </w:r>
    </w:p>
    <w:bookmarkEnd w:id="5"/>
    <w:p w:rsidR="000A2821" w:rsidRPr="009C3BA9" w:rsidRDefault="000A2821" w:rsidP="000A2821">
      <w:pPr>
        <w:tabs>
          <w:tab w:val="clear" w:pos="284"/>
          <w:tab w:val="clear" w:pos="567"/>
          <w:tab w:val="clear" w:pos="851"/>
          <w:tab w:val="clear" w:pos="1134"/>
        </w:tabs>
        <w:outlineLvl w:val="0"/>
        <w:rPr>
          <w:rFonts w:eastAsia="Times New Roman"/>
          <w:b/>
          <w:bCs/>
          <w:kern w:val="32"/>
          <w:sz w:val="32"/>
          <w:lang w:eastAsia="it-IT"/>
        </w:rPr>
      </w:pPr>
      <w:r w:rsidRPr="009C3BA9">
        <w:rPr>
          <w:rFonts w:eastAsia="Times New Roman"/>
          <w:b/>
          <w:bCs/>
          <w:kern w:val="32"/>
          <w:sz w:val="32"/>
          <w:lang w:eastAsia="it-IT"/>
        </w:rPr>
        <w:t>How to read the document?</w:t>
      </w:r>
    </w:p>
    <w:p w:rsidR="000A2821" w:rsidRPr="009C3BA9" w:rsidRDefault="000A2821" w:rsidP="000A2821">
      <w:pPr>
        <w:shd w:val="clear" w:color="auto" w:fill="E6E6E6"/>
        <w:tabs>
          <w:tab w:val="clear" w:pos="284"/>
          <w:tab w:val="clear" w:pos="567"/>
          <w:tab w:val="clear" w:pos="851"/>
          <w:tab w:val="clear" w:pos="1134"/>
        </w:tabs>
        <w:rPr>
          <w:rFonts w:eastAsia="Times New Roman"/>
          <w:lang w:eastAsia="it-IT"/>
        </w:rPr>
      </w:pPr>
    </w:p>
    <w:p w:rsidR="000A2821" w:rsidRDefault="000A2821" w:rsidP="000A2821">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This document describes the </w:t>
      </w:r>
      <w:r w:rsidRPr="00F35F97">
        <w:rPr>
          <w:rFonts w:eastAsia="Times New Roman"/>
          <w:i/>
          <w:lang w:eastAsia="it-IT"/>
        </w:rPr>
        <w:t xml:space="preserve">“INSPIRE data specification on </w:t>
      </w:r>
      <w:r>
        <w:rPr>
          <w:rFonts w:eastAsia="Times New Roman"/>
          <w:i/>
          <w:lang w:eastAsia="it-IT"/>
        </w:rPr>
        <w:t xml:space="preserve">Natural Risk Zones – Technical </w:t>
      </w:r>
      <w:r w:rsidRPr="00F35F97">
        <w:rPr>
          <w:rFonts w:eastAsia="Times New Roman"/>
          <w:i/>
          <w:lang w:eastAsia="it-IT"/>
        </w:rPr>
        <w:t>Guidelines”</w:t>
      </w:r>
      <w:r>
        <w:rPr>
          <w:rFonts w:eastAsia="Times New Roman"/>
          <w:lang w:eastAsia="it-IT"/>
        </w:rPr>
        <w:t xml:space="preserve"> version 3.0</w:t>
      </w:r>
      <w:r w:rsidRPr="009C3BA9">
        <w:rPr>
          <w:rFonts w:eastAsia="Times New Roman"/>
          <w:lang w:eastAsia="it-IT"/>
        </w:rPr>
        <w:t xml:space="preserve"> as developed by the Thematic Working Group </w:t>
      </w:r>
      <w:r>
        <w:rPr>
          <w:rFonts w:eastAsia="Times New Roman"/>
          <w:lang w:eastAsia="it-IT"/>
        </w:rPr>
        <w:t xml:space="preserve">(TWG) </w:t>
      </w:r>
      <w:r>
        <w:rPr>
          <w:rFonts w:eastAsia="Times New Roman"/>
          <w:i/>
          <w:lang w:eastAsia="it-IT"/>
        </w:rPr>
        <w:t>Natural Risk Zones</w:t>
      </w:r>
      <w:r w:rsidRPr="009C3BA9">
        <w:rPr>
          <w:rFonts w:eastAsia="Times New Roman"/>
          <w:i/>
          <w:lang w:eastAsia="it-IT"/>
        </w:rPr>
        <w:t xml:space="preserve"> </w:t>
      </w:r>
      <w:r w:rsidRPr="009C3BA9">
        <w:rPr>
          <w:rFonts w:eastAsia="Times New Roman"/>
          <w:lang w:eastAsia="it-IT"/>
        </w:rPr>
        <w:t>using both natural an</w:t>
      </w:r>
      <w:r>
        <w:rPr>
          <w:rFonts w:eastAsia="Times New Roman"/>
          <w:lang w:eastAsia="it-IT"/>
        </w:rPr>
        <w:t>d a conceptual schema language.</w:t>
      </w:r>
    </w:p>
    <w:p w:rsidR="000A2821" w:rsidRDefault="000A2821" w:rsidP="000A2821">
      <w:pPr>
        <w:shd w:val="clear" w:color="auto" w:fill="E6E6E6"/>
        <w:tabs>
          <w:tab w:val="clear" w:pos="284"/>
          <w:tab w:val="clear" w:pos="567"/>
          <w:tab w:val="clear" w:pos="851"/>
          <w:tab w:val="clear" w:pos="1134"/>
        </w:tabs>
        <w:rPr>
          <w:rFonts w:eastAsia="Times New Roman"/>
          <w:lang w:eastAsia="it-IT"/>
        </w:rPr>
      </w:pPr>
    </w:p>
    <w:p w:rsidR="000A2821" w:rsidRPr="009C3BA9" w:rsidRDefault="000A2821" w:rsidP="000A2821">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data specification is based on a common template</w:t>
      </w:r>
      <w:r>
        <w:rPr>
          <w:rStyle w:val="FootnoteReference"/>
          <w:rFonts w:eastAsia="Times New Roman"/>
        </w:rPr>
        <w:footnoteReference w:id="1"/>
      </w:r>
      <w:r w:rsidRPr="009C3BA9">
        <w:rPr>
          <w:rFonts w:eastAsia="Times New Roman"/>
          <w:lang w:eastAsia="it-IT"/>
        </w:rPr>
        <w:t xml:space="preserve"> used for all data specifications</w:t>
      </w:r>
      <w:r>
        <w:rPr>
          <w:rFonts w:eastAsia="Times New Roman"/>
          <w:lang w:eastAsia="it-IT"/>
        </w:rPr>
        <w:t>,</w:t>
      </w:r>
      <w:r w:rsidRPr="009C3BA9">
        <w:rPr>
          <w:rFonts w:eastAsia="Times New Roman"/>
          <w:lang w:eastAsia="it-IT"/>
        </w:rPr>
        <w:t xml:space="preserve"> </w:t>
      </w:r>
      <w:r>
        <w:rPr>
          <w:rFonts w:eastAsia="Times New Roman"/>
          <w:lang w:eastAsia="it-IT"/>
        </w:rPr>
        <w:t xml:space="preserve">which </w:t>
      </w:r>
      <w:r w:rsidRPr="009C3BA9">
        <w:rPr>
          <w:rFonts w:eastAsia="Times New Roman"/>
          <w:lang w:eastAsia="it-IT"/>
        </w:rPr>
        <w:t xml:space="preserve">has been harmonised </w:t>
      </w:r>
      <w:r>
        <w:rPr>
          <w:rFonts w:eastAsia="Times New Roman"/>
          <w:lang w:eastAsia="it-IT"/>
        </w:rPr>
        <w:t xml:space="preserve">using the experience from the development of </w:t>
      </w:r>
      <w:r w:rsidRPr="009C3BA9">
        <w:rPr>
          <w:rFonts w:eastAsia="Times New Roman"/>
          <w:lang w:eastAsia="it-IT"/>
        </w:rPr>
        <w:t>the Annex I</w:t>
      </w:r>
      <w:r>
        <w:rPr>
          <w:rFonts w:eastAsia="Times New Roman"/>
          <w:lang w:eastAsia="it-IT"/>
        </w:rPr>
        <w:t>, II and III</w:t>
      </w:r>
      <w:r w:rsidRPr="009C3BA9">
        <w:rPr>
          <w:rFonts w:eastAsia="Times New Roman"/>
          <w:lang w:eastAsia="it-IT"/>
        </w:rPr>
        <w:t xml:space="preserve"> data specifications</w:t>
      </w:r>
      <w:r>
        <w:rPr>
          <w:rFonts w:eastAsia="Times New Roman"/>
          <w:lang w:eastAsia="it-IT"/>
        </w:rPr>
        <w:t>.</w:t>
      </w:r>
    </w:p>
    <w:p w:rsidR="000A2821" w:rsidRPr="009C3BA9" w:rsidRDefault="000A2821" w:rsidP="000A2821">
      <w:pPr>
        <w:shd w:val="clear" w:color="auto" w:fill="E6E6E6"/>
        <w:tabs>
          <w:tab w:val="clear" w:pos="284"/>
          <w:tab w:val="clear" w:pos="567"/>
          <w:tab w:val="clear" w:pos="851"/>
          <w:tab w:val="clear" w:pos="1134"/>
        </w:tabs>
        <w:rPr>
          <w:rFonts w:eastAsia="Times New Roman"/>
          <w:lang w:eastAsia="it-IT"/>
        </w:rPr>
      </w:pPr>
    </w:p>
    <w:p w:rsidR="000A2821" w:rsidRPr="009C3BA9" w:rsidRDefault="000A2821" w:rsidP="000A2821">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This document provides guidelines for the implementation of the provisions laid down in the Implementing Rule for spatial data sets and services of the INSPIRE Directive. </w:t>
      </w:r>
      <w:r w:rsidRPr="00062E7D">
        <w:rPr>
          <w:rFonts w:eastAsia="Times New Roman"/>
          <w:lang w:eastAsia="it-IT"/>
        </w:rPr>
        <w:t>It also includes additional requirements and recommendations that, although not</w:t>
      </w:r>
      <w:r>
        <w:rPr>
          <w:rFonts w:eastAsia="Times New Roman"/>
          <w:lang w:eastAsia="it-IT"/>
        </w:rPr>
        <w:t xml:space="preserve"> included</w:t>
      </w:r>
      <w:r w:rsidRPr="00062E7D">
        <w:rPr>
          <w:rFonts w:eastAsia="Times New Roman"/>
          <w:lang w:eastAsia="it-IT"/>
        </w:rPr>
        <w:t xml:space="preserve"> in the Implementing Rule, are relevant to guarant</w:t>
      </w:r>
      <w:r>
        <w:rPr>
          <w:rFonts w:eastAsia="Times New Roman"/>
          <w:lang w:eastAsia="it-IT"/>
        </w:rPr>
        <w:t>ee</w:t>
      </w:r>
      <w:r w:rsidRPr="00062E7D">
        <w:rPr>
          <w:rFonts w:eastAsia="Times New Roman"/>
          <w:lang w:eastAsia="it-IT"/>
        </w:rPr>
        <w:t xml:space="preserve"> or to increase </w:t>
      </w:r>
      <w:r>
        <w:rPr>
          <w:rFonts w:eastAsia="Times New Roman"/>
          <w:lang w:eastAsia="it-IT"/>
        </w:rPr>
        <w:t xml:space="preserve">data </w:t>
      </w:r>
      <w:r w:rsidRPr="00062E7D">
        <w:rPr>
          <w:rFonts w:eastAsia="Times New Roman"/>
          <w:lang w:eastAsia="it-IT"/>
        </w:rPr>
        <w:t>interoperability.</w:t>
      </w:r>
    </w:p>
    <w:p w:rsidR="000A2821" w:rsidRPr="009C3BA9" w:rsidRDefault="000A2821" w:rsidP="000A2821">
      <w:pPr>
        <w:shd w:val="clear" w:color="auto" w:fill="E6E6E6"/>
        <w:tabs>
          <w:tab w:val="clear" w:pos="284"/>
          <w:tab w:val="clear" w:pos="567"/>
          <w:tab w:val="clear" w:pos="851"/>
          <w:tab w:val="clear" w:pos="1134"/>
        </w:tabs>
        <w:rPr>
          <w:rFonts w:eastAsia="Times New Roman"/>
          <w:lang w:eastAsia="it-IT"/>
        </w:rPr>
      </w:pPr>
    </w:p>
    <w:p w:rsidR="000A2821" w:rsidRPr="009C3BA9" w:rsidRDefault="000A2821" w:rsidP="000A2821">
      <w:pPr>
        <w:shd w:val="clear" w:color="auto" w:fill="E6E6E6"/>
        <w:tabs>
          <w:tab w:val="clear" w:pos="284"/>
          <w:tab w:val="clear" w:pos="567"/>
          <w:tab w:val="clear" w:pos="851"/>
          <w:tab w:val="clear" w:pos="1134"/>
        </w:tabs>
        <w:rPr>
          <w:rFonts w:eastAsia="Times New Roman"/>
          <w:lang w:eastAsia="it-IT"/>
        </w:rPr>
      </w:pPr>
      <w:r>
        <w:rPr>
          <w:rFonts w:eastAsia="Times New Roman"/>
          <w:lang w:eastAsia="it-IT"/>
        </w:rPr>
        <w:t>T</w:t>
      </w:r>
      <w:r w:rsidRPr="009C3BA9">
        <w:rPr>
          <w:rFonts w:eastAsia="Times New Roman"/>
          <w:lang w:eastAsia="it-IT"/>
        </w:rPr>
        <w:t xml:space="preserve">wo executive summaries provide a quick overview of the INSPIRE data specification process in general, and the content of the data specification on </w:t>
      </w:r>
      <w:r>
        <w:rPr>
          <w:rFonts w:eastAsia="Times New Roman"/>
          <w:i/>
          <w:lang w:eastAsia="it-IT"/>
        </w:rPr>
        <w:t xml:space="preserve">Natural Risk Zones </w:t>
      </w:r>
      <w:r w:rsidRPr="009C3BA9">
        <w:rPr>
          <w:rFonts w:eastAsia="Times New Roman"/>
          <w:lang w:eastAsia="it-IT"/>
        </w:rPr>
        <w:t>in particular. We highly recommend that managers, decision makers, and all those new to the INSPIRE process and/or information modelling should read these executive summaries first.</w:t>
      </w:r>
    </w:p>
    <w:p w:rsidR="000A2821" w:rsidRPr="009C3BA9" w:rsidRDefault="000A2821" w:rsidP="000A2821">
      <w:pPr>
        <w:shd w:val="clear" w:color="auto" w:fill="E6E6E6"/>
        <w:tabs>
          <w:tab w:val="clear" w:pos="284"/>
          <w:tab w:val="clear" w:pos="567"/>
          <w:tab w:val="clear" w:pos="851"/>
          <w:tab w:val="clear" w:pos="1134"/>
        </w:tabs>
        <w:rPr>
          <w:rFonts w:eastAsia="Times New Roman"/>
          <w:lang w:eastAsia="it-IT"/>
        </w:rPr>
      </w:pPr>
    </w:p>
    <w:p w:rsidR="000A2821" w:rsidRPr="009C3BA9" w:rsidRDefault="000A2821" w:rsidP="000A2821">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The UML diagrams (in Chapter 5) offer a rapid way to see the main elements of the specifications and their relationships. The definition of the spatial object types, attributes, and relationships are included in the Feature Catalogue (also in Chapter 5). People having thematic expertise but not familiar with UML can fully understand the content of the data model focusing on the Feature Catalogue. Users might also find the Feature Catalogue especially useful to check if it contains the data necessary for the applications that they run. The technical details are expected to be of prime interest to those organisations that are responsible for implementing INSPIRE within the field of </w:t>
      </w:r>
      <w:r>
        <w:rPr>
          <w:rFonts w:eastAsia="Times New Roman"/>
          <w:i/>
          <w:lang w:eastAsia="it-IT"/>
        </w:rPr>
        <w:t>Natural Risk Zones</w:t>
      </w:r>
      <w:r w:rsidRPr="005854F9">
        <w:rPr>
          <w:rFonts w:eastAsia="Times New Roman"/>
          <w:lang w:eastAsia="it-IT"/>
        </w:rPr>
        <w:t>, but also to other stakeholders and users of the spatial data infrastructure.</w:t>
      </w:r>
    </w:p>
    <w:p w:rsidR="000A2821" w:rsidRPr="009C3BA9" w:rsidRDefault="000A2821" w:rsidP="000A2821">
      <w:pPr>
        <w:shd w:val="clear" w:color="auto" w:fill="E6E6E6"/>
        <w:tabs>
          <w:tab w:val="clear" w:pos="284"/>
          <w:tab w:val="clear" w:pos="567"/>
          <w:tab w:val="clear" w:pos="851"/>
          <w:tab w:val="clear" w:pos="1134"/>
        </w:tabs>
        <w:rPr>
          <w:rFonts w:eastAsia="Times New Roman"/>
          <w:lang w:eastAsia="it-IT"/>
        </w:rPr>
      </w:pPr>
    </w:p>
    <w:p w:rsidR="000A2821" w:rsidRPr="009C3BA9" w:rsidRDefault="000A2821" w:rsidP="000A2821">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technical provisions and the underlying concepts are often illustrated by examples. Smaller examples are within the text of the specification, while longer explanatory examples</w:t>
      </w:r>
      <w:r>
        <w:rPr>
          <w:rFonts w:eastAsia="Times New Roman"/>
          <w:lang w:eastAsia="it-IT"/>
        </w:rPr>
        <w:t xml:space="preserve"> and descriptions of selected use cases</w:t>
      </w:r>
      <w:r w:rsidRPr="009C3BA9">
        <w:rPr>
          <w:rFonts w:eastAsia="Times New Roman"/>
          <w:lang w:eastAsia="it-IT"/>
        </w:rPr>
        <w:t xml:space="preserve"> are attached in the annexes.</w:t>
      </w:r>
    </w:p>
    <w:p w:rsidR="000A2821" w:rsidRPr="009C3BA9" w:rsidRDefault="000A2821" w:rsidP="000A2821">
      <w:pPr>
        <w:shd w:val="clear" w:color="auto" w:fill="E6E6E6"/>
        <w:tabs>
          <w:tab w:val="clear" w:pos="284"/>
          <w:tab w:val="clear" w:pos="567"/>
          <w:tab w:val="clear" w:pos="851"/>
          <w:tab w:val="clear" w:pos="1134"/>
        </w:tabs>
        <w:rPr>
          <w:rFonts w:eastAsia="Times New Roman"/>
          <w:lang w:eastAsia="it-IT"/>
        </w:rPr>
      </w:pPr>
    </w:p>
    <w:p w:rsidR="000A2821" w:rsidRDefault="000A2821" w:rsidP="000A2821">
      <w:pPr>
        <w:shd w:val="clear" w:color="auto" w:fill="E6E6E6"/>
        <w:tabs>
          <w:tab w:val="clear" w:pos="284"/>
          <w:tab w:val="clear" w:pos="567"/>
          <w:tab w:val="clear" w:pos="851"/>
          <w:tab w:val="clear" w:pos="1134"/>
        </w:tabs>
        <w:rPr>
          <w:rFonts w:eastAsia="Times New Roman" w:cs="Arial"/>
          <w:i/>
          <w:iCs/>
          <w:lang w:val="en-US" w:eastAsia="it-IT"/>
        </w:rPr>
      </w:pPr>
      <w:r w:rsidRPr="009C3BA9">
        <w:rPr>
          <w:rFonts w:eastAsia="Times New Roman" w:cs="Arial"/>
          <w:lang w:val="en-US" w:eastAsia="it-IT"/>
        </w:rPr>
        <w:t xml:space="preserve">In order to distinguish the INSPIRE spatial data themes from the spatial object types, the INSPIRE spatial data themes are written in </w:t>
      </w:r>
      <w:r w:rsidRPr="009C3BA9">
        <w:rPr>
          <w:rFonts w:eastAsia="Times New Roman" w:cs="Arial"/>
          <w:i/>
          <w:iCs/>
          <w:lang w:val="en-US" w:eastAsia="it-IT"/>
        </w:rPr>
        <w:t>italics.</w:t>
      </w:r>
    </w:p>
    <w:p w:rsidR="000A2821" w:rsidRPr="009C3BA9" w:rsidRDefault="000A2821" w:rsidP="000A2821">
      <w:pPr>
        <w:shd w:val="clear" w:color="auto" w:fill="E6E6E6"/>
        <w:tabs>
          <w:tab w:val="clear" w:pos="284"/>
          <w:tab w:val="clear" w:pos="567"/>
          <w:tab w:val="clear" w:pos="851"/>
          <w:tab w:val="clear" w:pos="1134"/>
        </w:tabs>
        <w:rPr>
          <w:rFonts w:eastAsia="Times New Roman"/>
          <w:lang w:eastAsia="it-IT"/>
        </w:rPr>
      </w:pPr>
    </w:p>
    <w:p w:rsidR="000A2821" w:rsidRPr="009C3BA9" w:rsidRDefault="000A2821" w:rsidP="004C63C0">
      <w:pPr>
        <w:shd w:val="clear" w:color="auto" w:fill="E6E6E6"/>
        <w:tabs>
          <w:tab w:val="clear" w:pos="284"/>
          <w:tab w:val="clear" w:pos="567"/>
          <w:tab w:val="clear" w:pos="851"/>
          <w:tab w:val="clear" w:pos="1134"/>
        </w:tabs>
        <w:rPr>
          <w:rFonts w:eastAsia="Times New Roman"/>
          <w:lang w:eastAsia="it-IT"/>
        </w:rPr>
      </w:pPr>
    </w:p>
    <w:tbl>
      <w:tblPr>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9179"/>
      </w:tblGrid>
      <w:tr w:rsidR="000A2821" w:rsidRPr="009C3BA9" w:rsidTr="004C63C0">
        <w:tc>
          <w:tcPr>
            <w:tcW w:w="9356" w:type="dxa"/>
            <w:shd w:val="clear" w:color="auto" w:fill="E6E6E6"/>
          </w:tcPr>
          <w:p w:rsidR="000A2821" w:rsidRDefault="000A2821" w:rsidP="004C63C0">
            <w:pPr>
              <w:shd w:val="clear" w:color="auto" w:fill="E6E6E6"/>
              <w:tabs>
                <w:tab w:val="clear" w:pos="284"/>
                <w:tab w:val="clear" w:pos="567"/>
                <w:tab w:val="clear" w:pos="851"/>
                <w:tab w:val="clear" w:pos="1134"/>
              </w:tabs>
              <w:rPr>
                <w:rFonts w:eastAsia="Times New Roman"/>
                <w:lang w:eastAsia="it-IT"/>
              </w:rPr>
            </w:pPr>
          </w:p>
          <w:p w:rsidR="000A2821" w:rsidRDefault="000A2821" w:rsidP="004C63C0">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document will be publicly available as a ‘non-paper’. It does not represent an official position of the European Commission, and as such cannot be invoked in the context of legal procedures.</w:t>
            </w:r>
          </w:p>
          <w:p w:rsidR="000A2821" w:rsidRPr="009C3BA9" w:rsidRDefault="000A2821" w:rsidP="004C63C0">
            <w:pPr>
              <w:shd w:val="clear" w:color="auto" w:fill="E6E6E6"/>
              <w:tabs>
                <w:tab w:val="clear" w:pos="284"/>
                <w:tab w:val="clear" w:pos="567"/>
                <w:tab w:val="clear" w:pos="851"/>
                <w:tab w:val="clear" w:pos="1134"/>
              </w:tabs>
              <w:rPr>
                <w:rFonts w:eastAsia="Times New Roman"/>
                <w:lang w:eastAsia="it-IT"/>
              </w:rPr>
            </w:pPr>
          </w:p>
        </w:tc>
      </w:tr>
    </w:tbl>
    <w:p w:rsidR="000A2821" w:rsidRPr="009C3BA9" w:rsidRDefault="000A2821" w:rsidP="004C63C0">
      <w:pPr>
        <w:shd w:val="clear" w:color="auto" w:fill="E6E6E6"/>
        <w:tabs>
          <w:tab w:val="clear" w:pos="284"/>
          <w:tab w:val="clear" w:pos="567"/>
          <w:tab w:val="clear" w:pos="851"/>
          <w:tab w:val="clear" w:pos="1134"/>
        </w:tabs>
        <w:rPr>
          <w:rFonts w:eastAsia="Times New Roman"/>
          <w:lang w:eastAsia="it-IT"/>
        </w:rPr>
      </w:pPr>
    </w:p>
    <w:p w:rsidR="000A2821" w:rsidRPr="009C3BA9" w:rsidRDefault="000A2821" w:rsidP="000A2821">
      <w:pPr>
        <w:shd w:val="clear" w:color="auto" w:fill="E6E6E6"/>
        <w:tabs>
          <w:tab w:val="clear" w:pos="284"/>
          <w:tab w:val="clear" w:pos="567"/>
          <w:tab w:val="clear" w:pos="851"/>
          <w:tab w:val="clear" w:pos="1134"/>
        </w:tabs>
        <w:autoSpaceDE w:val="0"/>
        <w:autoSpaceDN w:val="0"/>
        <w:adjustRightInd w:val="0"/>
        <w:jc w:val="left"/>
        <w:outlineLvl w:val="0"/>
        <w:rPr>
          <w:rFonts w:eastAsia="Times New Roman" w:cs="Arial"/>
          <w:b/>
          <w:bCs/>
          <w:lang w:val="en-US" w:eastAsia="ko-KR"/>
        </w:rPr>
      </w:pPr>
      <w:r w:rsidRPr="009C3BA9">
        <w:rPr>
          <w:rFonts w:eastAsia="Times New Roman" w:cs="Arial"/>
          <w:b/>
          <w:bCs/>
          <w:lang w:val="en-US" w:eastAsia="ko-KR"/>
        </w:rPr>
        <w:t>Legal Notice</w:t>
      </w:r>
    </w:p>
    <w:p w:rsidR="000A2821" w:rsidRPr="009C3BA9" w:rsidRDefault="000A2821" w:rsidP="004C63C0">
      <w:pPr>
        <w:shd w:val="clear" w:color="auto" w:fill="E6E6E6"/>
        <w:tabs>
          <w:tab w:val="clear" w:pos="284"/>
          <w:tab w:val="clear" w:pos="567"/>
          <w:tab w:val="clear" w:pos="851"/>
          <w:tab w:val="clear" w:pos="1134"/>
        </w:tabs>
        <w:autoSpaceDE w:val="0"/>
        <w:autoSpaceDN w:val="0"/>
        <w:adjustRightInd w:val="0"/>
        <w:jc w:val="left"/>
        <w:rPr>
          <w:rFonts w:eastAsia="Times New Roman" w:cs="Arial"/>
          <w:b/>
          <w:bCs/>
          <w:lang w:val="en-US" w:eastAsia="ko-KR"/>
        </w:rPr>
      </w:pPr>
    </w:p>
    <w:p w:rsidR="000A2821" w:rsidRDefault="000A2821" w:rsidP="004C63C0">
      <w:pPr>
        <w:shd w:val="clear" w:color="auto" w:fill="E6E6E6"/>
        <w:tabs>
          <w:tab w:val="clear" w:pos="284"/>
          <w:tab w:val="clear" w:pos="567"/>
          <w:tab w:val="clear" w:pos="851"/>
          <w:tab w:val="clear" w:pos="1134"/>
        </w:tabs>
        <w:autoSpaceDE w:val="0"/>
        <w:autoSpaceDN w:val="0"/>
        <w:adjustRightInd w:val="0"/>
        <w:jc w:val="left"/>
        <w:rPr>
          <w:rFonts w:ascii="ArialMT" w:eastAsia="Times New Roman" w:hAnsi="ArialMT" w:cs="ArialMT"/>
          <w:lang w:val="en-US" w:eastAsia="ko-KR"/>
        </w:rPr>
      </w:pPr>
      <w:r w:rsidRPr="009C3BA9">
        <w:rPr>
          <w:rFonts w:ascii="ArialMT" w:eastAsia="Times New Roman" w:hAnsi="ArialMT" w:cs="ArialMT"/>
          <w:lang w:val="en-US" w:eastAsia="ko-KR"/>
        </w:rPr>
        <w:t>Neither the European Commission nor any person acting on behalf of the Commission is responsible for the use which might be made of this publication.</w:t>
      </w:r>
    </w:p>
    <w:p w:rsidR="000A2821" w:rsidRPr="009C3BA9" w:rsidRDefault="000A2821" w:rsidP="004C63C0">
      <w:pPr>
        <w:shd w:val="clear" w:color="auto" w:fill="E6E6E6"/>
        <w:tabs>
          <w:tab w:val="clear" w:pos="284"/>
          <w:tab w:val="clear" w:pos="567"/>
          <w:tab w:val="clear" w:pos="851"/>
          <w:tab w:val="clear" w:pos="1134"/>
        </w:tabs>
        <w:autoSpaceDE w:val="0"/>
        <w:autoSpaceDN w:val="0"/>
        <w:adjustRightInd w:val="0"/>
        <w:jc w:val="left"/>
        <w:rPr>
          <w:rFonts w:ascii="ArialMT" w:eastAsia="Times New Roman" w:hAnsi="ArialMT" w:cs="ArialMT"/>
          <w:lang w:val="en-US" w:eastAsia="ko-KR"/>
        </w:rPr>
      </w:pPr>
    </w:p>
    <w:p w:rsidR="000A2821" w:rsidRDefault="000A2821" w:rsidP="000A2821">
      <w:pPr>
        <w:rPr>
          <w:lang w:eastAsia="it-IT"/>
        </w:rPr>
      </w:pPr>
      <w:r w:rsidRPr="009C3BA9">
        <w:rPr>
          <w:lang w:eastAsia="it-IT"/>
        </w:rPr>
        <w:br w:type="page"/>
      </w:r>
    </w:p>
    <w:p w:rsidR="000A2821" w:rsidRPr="009C3BA9" w:rsidRDefault="000A2821" w:rsidP="000A2821">
      <w:pPr>
        <w:tabs>
          <w:tab w:val="clear" w:pos="284"/>
          <w:tab w:val="clear" w:pos="567"/>
          <w:tab w:val="clear" w:pos="851"/>
          <w:tab w:val="clear" w:pos="1134"/>
        </w:tabs>
        <w:jc w:val="left"/>
        <w:rPr>
          <w:rFonts w:eastAsia="Times New Roman"/>
          <w:b/>
          <w:bCs/>
          <w:kern w:val="32"/>
          <w:sz w:val="32"/>
          <w:lang w:eastAsia="it-IT"/>
        </w:rPr>
      </w:pPr>
      <w:bookmarkStart w:id="6" w:name="GeneralExecutiveSummary"/>
      <w:r w:rsidRPr="007A78CC">
        <w:rPr>
          <w:rFonts w:eastAsia="Times New Roman"/>
          <w:b/>
          <w:bCs/>
          <w:kern w:val="32"/>
          <w:sz w:val="32"/>
          <w:lang w:eastAsia="it-IT"/>
        </w:rPr>
        <w:lastRenderedPageBreak/>
        <w:t>Interoperability of Spatial Data Sets and Services –</w:t>
      </w:r>
      <w:r w:rsidRPr="007A78CC">
        <w:rPr>
          <w:rFonts w:eastAsia="Times New Roman"/>
          <w:b/>
          <w:bCs/>
          <w:kern w:val="32"/>
          <w:sz w:val="32"/>
          <w:lang w:eastAsia="it-IT"/>
        </w:rPr>
        <w:br/>
        <w:t>General Executive Summary</w:t>
      </w:r>
    </w:p>
    <w:bookmarkEnd w:id="6"/>
    <w:p w:rsidR="000A2821" w:rsidRPr="009C3BA9" w:rsidRDefault="000A2821" w:rsidP="007A78CC">
      <w:pPr>
        <w:shd w:val="clear" w:color="auto" w:fill="E6E6E6"/>
        <w:tabs>
          <w:tab w:val="clear" w:pos="284"/>
          <w:tab w:val="clear" w:pos="567"/>
          <w:tab w:val="clear" w:pos="851"/>
          <w:tab w:val="clear" w:pos="1134"/>
        </w:tabs>
        <w:jc w:val="left"/>
        <w:rPr>
          <w:rFonts w:eastAsia="Times New Roman"/>
          <w:lang w:eastAsia="it-IT"/>
        </w:rPr>
      </w:pPr>
    </w:p>
    <w:p w:rsidR="000A2821" w:rsidRPr="009C3BA9" w:rsidRDefault="000A2821" w:rsidP="007A78CC">
      <w:pPr>
        <w:shd w:val="clear" w:color="auto" w:fill="E6E6E6"/>
        <w:tabs>
          <w:tab w:val="clear" w:pos="284"/>
          <w:tab w:val="clear" w:pos="567"/>
          <w:tab w:val="clear" w:pos="851"/>
          <w:tab w:val="clear" w:pos="1134"/>
        </w:tabs>
        <w:rPr>
          <w:rFonts w:eastAsia="Times New Roman"/>
          <w:color w:val="000000"/>
          <w:lang w:eastAsia="it-IT"/>
        </w:rPr>
      </w:pPr>
      <w:r w:rsidRPr="009C3BA9">
        <w:rPr>
          <w:rFonts w:eastAsia="Times New Roman"/>
          <w:color w:val="000000"/>
          <w:lang w:eastAsia="it-IT"/>
        </w:rPr>
        <w:t>The challenges regarding the lack of availability, quality, organisation, accessibility, and sharing of spatial information are common to a large number of policies and activities and are experienced across the various levels of public authority in Europe. In order to solve these problems it is necessary to take measures of coordination between the users and providers of spatial information. The Directive 2007/2/EC of the European Parliament and of the Council adopted on 14 March 2007 aims at establishing an Infrastructure for Spatial Information in the European Community (INSPIRE) for environmental policies, or policies and activities that have an impact on the environment.</w:t>
      </w:r>
    </w:p>
    <w:p w:rsidR="000A2821" w:rsidRPr="009C3BA9" w:rsidRDefault="000A2821" w:rsidP="007A78CC">
      <w:pPr>
        <w:shd w:val="clear" w:color="auto" w:fill="E6E6E6"/>
        <w:tabs>
          <w:tab w:val="clear" w:pos="284"/>
          <w:tab w:val="clear" w:pos="567"/>
          <w:tab w:val="clear" w:pos="851"/>
          <w:tab w:val="clear" w:pos="1134"/>
        </w:tabs>
        <w:rPr>
          <w:rFonts w:eastAsia="Times New Roman"/>
          <w:lang w:eastAsia="it-IT"/>
        </w:rPr>
      </w:pPr>
    </w:p>
    <w:p w:rsidR="000A2821" w:rsidRPr="009C3BA9" w:rsidRDefault="000A2821" w:rsidP="007A78CC">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 xml:space="preserve">INSPIRE </w:t>
      </w:r>
      <w:r>
        <w:rPr>
          <w:rFonts w:eastAsia="Times New Roman" w:cs="Arial"/>
          <w:color w:val="000000"/>
          <w:lang w:eastAsia="it-IT"/>
        </w:rPr>
        <w:t>is</w:t>
      </w:r>
      <w:r w:rsidRPr="009C3BA9">
        <w:rPr>
          <w:rFonts w:eastAsia="Times New Roman" w:cs="Arial"/>
          <w:color w:val="000000"/>
          <w:lang w:eastAsia="it-IT"/>
        </w:rPr>
        <w:t xml:space="preserve"> based on the infrastructures for spatial information that are created and maintained by the Member States. To support the establishment of a European infrastructure, Implementing Rules addressing the following components of the infrastructure </w:t>
      </w:r>
      <w:r>
        <w:rPr>
          <w:rFonts w:eastAsia="Times New Roman" w:cs="Arial"/>
          <w:color w:val="000000"/>
          <w:lang w:eastAsia="it-IT"/>
        </w:rPr>
        <w:t>have</w:t>
      </w:r>
      <w:r w:rsidRPr="009C3BA9">
        <w:rPr>
          <w:rFonts w:eastAsia="Times New Roman" w:cs="Arial"/>
          <w:color w:val="000000"/>
          <w:lang w:eastAsia="it-IT"/>
        </w:rPr>
        <w:t xml:space="preserve"> be</w:t>
      </w:r>
      <w:r>
        <w:rPr>
          <w:rFonts w:eastAsia="Times New Roman" w:cs="Arial"/>
          <w:color w:val="000000"/>
          <w:lang w:eastAsia="it-IT"/>
        </w:rPr>
        <w:t>en</w:t>
      </w:r>
      <w:r w:rsidRPr="009C3BA9">
        <w:rPr>
          <w:rFonts w:eastAsia="Times New Roman" w:cs="Arial"/>
          <w:color w:val="000000"/>
          <w:lang w:eastAsia="it-IT"/>
        </w:rPr>
        <w:t xml:space="preserve"> specified: metadata, interoperability of spatial data </w:t>
      </w:r>
      <w:r>
        <w:rPr>
          <w:rFonts w:eastAsia="Times New Roman" w:cs="Arial"/>
          <w:color w:val="000000"/>
          <w:lang w:eastAsia="it-IT"/>
        </w:rPr>
        <w:t xml:space="preserve">sets </w:t>
      </w:r>
      <w:r w:rsidRPr="009C3BA9">
        <w:rPr>
          <w:rFonts w:eastAsia="Times New Roman" w:cs="Arial"/>
          <w:color w:val="000000"/>
          <w:lang w:eastAsia="it-IT"/>
        </w:rPr>
        <w:t>(as described in Annexes I, II, III of the Directive) and spatial data services, network services, data and service sharing, and monitoring and reporting procedures.</w:t>
      </w:r>
    </w:p>
    <w:p w:rsidR="000A2821" w:rsidRPr="009C3BA9" w:rsidRDefault="000A2821" w:rsidP="007A78CC">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rsidR="000A2821" w:rsidRPr="009C3BA9" w:rsidRDefault="000A2821" w:rsidP="007A78CC">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INSPIRE does not require collection of new data. However, after the period specified in the Directive</w:t>
      </w:r>
      <w:r w:rsidRPr="009C3BA9">
        <w:rPr>
          <w:rFonts w:eastAsia="Times New Roman" w:cs="Arial"/>
          <w:color w:val="000000"/>
          <w:vertAlign w:val="superscript"/>
          <w:lang w:eastAsia="it-IT"/>
        </w:rPr>
        <w:footnoteReference w:id="2"/>
      </w:r>
      <w:r w:rsidRPr="009C3BA9">
        <w:rPr>
          <w:rFonts w:eastAsia="Times New Roman" w:cs="Arial"/>
          <w:color w:val="000000"/>
          <w:lang w:eastAsia="it-IT"/>
        </w:rPr>
        <w:t xml:space="preserve"> Member States have to make their data available according to the Implementing Rules.</w:t>
      </w:r>
    </w:p>
    <w:p w:rsidR="000A2821" w:rsidRPr="009C3BA9" w:rsidRDefault="000A2821" w:rsidP="007A78CC">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rsidR="000A2821" w:rsidRPr="009C3BA9" w:rsidRDefault="000A2821" w:rsidP="007A78CC">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 xml:space="preserve">Interoperability in INSPIRE means the possibility to combine spatial data and services from different sources across the European Community in a consistent way without involving specific efforts of humans or machines. It is important to note that “interoperability” is understood as providing access to spatial data sets through network services, typically via Internet. Interoperability may be achieved by either changing (harmonising) and storing existing data sets or transforming them via services for publication in the INSPIRE infrastructure. It is expected that users will spend less time and efforts on understanding and integrating data when they build their applications based on data delivered </w:t>
      </w:r>
      <w:r>
        <w:rPr>
          <w:rFonts w:eastAsia="Times New Roman" w:cs="Arial"/>
          <w:color w:val="000000"/>
          <w:lang w:eastAsia="it-IT"/>
        </w:rPr>
        <w:t>in accordance with</w:t>
      </w:r>
      <w:r w:rsidRPr="009C3BA9">
        <w:rPr>
          <w:rFonts w:eastAsia="Times New Roman" w:cs="Arial"/>
          <w:color w:val="000000"/>
          <w:lang w:eastAsia="it-IT"/>
        </w:rPr>
        <w:t xml:space="preserve"> INSPIRE.</w:t>
      </w:r>
    </w:p>
    <w:p w:rsidR="000A2821" w:rsidRPr="009C3BA9" w:rsidRDefault="000A2821" w:rsidP="007A78CC">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rsidR="000A2821" w:rsidRPr="009C3BA9" w:rsidRDefault="000A2821" w:rsidP="007A78CC">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 xml:space="preserve">In order to benefit from the endeavours of international standardisation bodies and organisations established under international law their standards and technical means have been </w:t>
      </w:r>
      <w:r>
        <w:rPr>
          <w:rFonts w:eastAsia="Times New Roman" w:cs="Arial"/>
          <w:color w:val="000000"/>
          <w:lang w:eastAsia="it-IT"/>
        </w:rPr>
        <w:t xml:space="preserve">utilised and </w:t>
      </w:r>
      <w:r w:rsidRPr="009C3BA9">
        <w:rPr>
          <w:rFonts w:eastAsia="Times New Roman" w:cs="Arial"/>
          <w:color w:val="000000"/>
          <w:lang w:eastAsia="it-IT"/>
        </w:rPr>
        <w:t>referenced, whenever possible.</w:t>
      </w:r>
    </w:p>
    <w:p w:rsidR="000A2821" w:rsidRPr="009C3BA9" w:rsidRDefault="000A2821" w:rsidP="007A78CC">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rsidR="000A2821" w:rsidRDefault="000A2821" w:rsidP="007A78CC">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To facilitate the implementation of INSPIRE, it is important that all stakeholders have the opportunity to participate </w:t>
      </w:r>
      <w:r>
        <w:rPr>
          <w:rFonts w:eastAsia="Times New Roman"/>
          <w:lang w:eastAsia="it-IT"/>
        </w:rPr>
        <w:t xml:space="preserve">in </w:t>
      </w:r>
      <w:r w:rsidRPr="009C3BA9">
        <w:rPr>
          <w:rFonts w:eastAsia="Times New Roman"/>
          <w:lang w:eastAsia="it-IT"/>
        </w:rPr>
        <w:t>specification and development. For this reason, the Commission has put in place a consensus building process involving data users, and providers together with representatives of industry, research and government. The</w:t>
      </w:r>
      <w:r>
        <w:rPr>
          <w:rFonts w:eastAsia="Times New Roman"/>
          <w:lang w:eastAsia="it-IT"/>
        </w:rPr>
        <w:t>se</w:t>
      </w:r>
      <w:r w:rsidRPr="009C3BA9">
        <w:rPr>
          <w:rFonts w:eastAsia="Times New Roman"/>
          <w:lang w:eastAsia="it-IT"/>
        </w:rPr>
        <w:t xml:space="preserve"> stakeholders, organised through Spatial Data Interest Communities (SDIC) and Legally Mandated Organisations (LMO)</w:t>
      </w:r>
      <w:r w:rsidRPr="009C3BA9">
        <w:rPr>
          <w:rFonts w:eastAsia="Times New Roman"/>
          <w:vertAlign w:val="superscript"/>
          <w:lang w:eastAsia="it-IT"/>
        </w:rPr>
        <w:footnoteReference w:id="3"/>
      </w:r>
      <w:r w:rsidRPr="009C3BA9">
        <w:rPr>
          <w:rFonts w:eastAsia="Times New Roman"/>
          <w:lang w:eastAsia="it-IT"/>
        </w:rPr>
        <w:t>, have provided reference materials, participated in the user requirement and technical</w:t>
      </w:r>
      <w:r w:rsidRPr="009C3BA9">
        <w:rPr>
          <w:rFonts w:eastAsia="Times New Roman"/>
          <w:vertAlign w:val="superscript"/>
          <w:lang w:eastAsia="it-IT"/>
        </w:rPr>
        <w:footnoteReference w:id="4"/>
      </w:r>
      <w:r w:rsidRPr="009C3BA9">
        <w:rPr>
          <w:rFonts w:eastAsia="Times New Roman"/>
          <w:lang w:eastAsia="it-IT"/>
        </w:rPr>
        <w:t xml:space="preserve"> surveys, proposed experts for the Data Specification Drafting Team</w:t>
      </w:r>
      <w:r w:rsidRPr="009C3BA9">
        <w:rPr>
          <w:rFonts w:eastAsia="Times New Roman"/>
          <w:vertAlign w:val="superscript"/>
          <w:lang w:eastAsia="it-IT"/>
        </w:rPr>
        <w:footnoteReference w:id="5"/>
      </w:r>
      <w:r>
        <w:rPr>
          <w:rFonts w:eastAsia="Times New Roman"/>
          <w:lang w:eastAsia="it-IT"/>
        </w:rPr>
        <w:t>,</w:t>
      </w:r>
      <w:r w:rsidRPr="009C3BA9">
        <w:rPr>
          <w:rFonts w:eastAsia="Times New Roman"/>
          <w:lang w:eastAsia="it-IT"/>
        </w:rPr>
        <w:t xml:space="preserve"> </w:t>
      </w:r>
      <w:r>
        <w:rPr>
          <w:rFonts w:eastAsia="Times New Roman"/>
          <w:lang w:eastAsia="it-IT"/>
        </w:rPr>
        <w:t xml:space="preserve">the </w:t>
      </w:r>
      <w:r w:rsidRPr="009C3BA9">
        <w:rPr>
          <w:rFonts w:eastAsia="Times New Roman"/>
          <w:lang w:eastAsia="it-IT"/>
        </w:rPr>
        <w:t>Thematic Working Groups</w:t>
      </w:r>
      <w:r w:rsidRPr="009C3BA9">
        <w:rPr>
          <w:rFonts w:eastAsia="Times New Roman"/>
          <w:vertAlign w:val="superscript"/>
          <w:lang w:eastAsia="it-IT"/>
        </w:rPr>
        <w:footnoteReference w:id="6"/>
      </w:r>
      <w:r>
        <w:rPr>
          <w:rFonts w:eastAsia="Times New Roman"/>
          <w:lang w:eastAsia="it-IT"/>
        </w:rPr>
        <w:t xml:space="preserve"> and other ad-hoc cross-thematic technical groups and participated in the public </w:t>
      </w:r>
      <w:r>
        <w:rPr>
          <w:rFonts w:eastAsia="Times New Roman" w:cs="Arial"/>
          <w:color w:val="000000"/>
          <w:lang w:eastAsia="it-IT"/>
        </w:rPr>
        <w:t xml:space="preserve">stakeholder consultations on draft versions of the data </w:t>
      </w:r>
      <w:r>
        <w:rPr>
          <w:rFonts w:eastAsia="Times New Roman" w:cs="Arial"/>
          <w:color w:val="000000"/>
          <w:lang w:eastAsia="it-IT"/>
        </w:rPr>
        <w:lastRenderedPageBreak/>
        <w:t>specifications. These consultations covered expert reviews as well as feasibility and fitness-for-purpose testing of the data specifications</w:t>
      </w:r>
      <w:r>
        <w:rPr>
          <w:rStyle w:val="FootnoteReference"/>
          <w:rFonts w:eastAsia="Times New Roman" w:cs="Arial"/>
          <w:color w:val="000000"/>
        </w:rPr>
        <w:footnoteReference w:id="7"/>
      </w:r>
      <w:r>
        <w:rPr>
          <w:rFonts w:eastAsia="Times New Roman" w:cs="Arial"/>
          <w:color w:val="000000"/>
          <w:lang w:eastAsia="it-IT"/>
        </w:rPr>
        <w:t>.</w:t>
      </w:r>
      <w:r>
        <w:rPr>
          <w:rFonts w:eastAsia="Times New Roman"/>
          <w:lang w:eastAsia="it-IT"/>
        </w:rPr>
        <w:t xml:space="preserve"> </w:t>
      </w:r>
    </w:p>
    <w:p w:rsidR="000A2821" w:rsidRDefault="000A2821" w:rsidP="007A78CC">
      <w:pPr>
        <w:shd w:val="clear" w:color="auto" w:fill="E6E6E6"/>
        <w:tabs>
          <w:tab w:val="clear" w:pos="284"/>
          <w:tab w:val="clear" w:pos="567"/>
          <w:tab w:val="clear" w:pos="851"/>
          <w:tab w:val="clear" w:pos="1134"/>
        </w:tabs>
        <w:rPr>
          <w:rFonts w:eastAsia="Times New Roman"/>
          <w:lang w:eastAsia="it-IT"/>
        </w:rPr>
      </w:pPr>
    </w:p>
    <w:p w:rsidR="000A2821" w:rsidRDefault="000A2821" w:rsidP="007A78CC">
      <w:pPr>
        <w:shd w:val="clear" w:color="auto" w:fill="E6E6E6"/>
        <w:tabs>
          <w:tab w:val="clear" w:pos="284"/>
          <w:tab w:val="clear" w:pos="567"/>
          <w:tab w:val="clear" w:pos="851"/>
          <w:tab w:val="clear" w:pos="1134"/>
        </w:tabs>
        <w:rPr>
          <w:rFonts w:eastAsia="Times New Roman"/>
          <w:lang w:eastAsia="it-IT"/>
        </w:rPr>
      </w:pPr>
      <w:r>
        <w:rPr>
          <w:rFonts w:eastAsia="Times New Roman"/>
          <w:lang w:eastAsia="it-IT"/>
        </w:rPr>
        <w:t xml:space="preserve">This open and participatory approach was successfully used during the development of the data specifications on Annex I, II and III data themes as well as during the preparation of the </w:t>
      </w:r>
      <w:r w:rsidRPr="009C3BA9">
        <w:rPr>
          <w:rFonts w:eastAsia="Times New Roman"/>
          <w:lang w:eastAsia="it-IT"/>
        </w:rPr>
        <w:t>Implementing Rule on Interoperability of</w:t>
      </w:r>
      <w:r>
        <w:rPr>
          <w:rFonts w:eastAsia="Times New Roman"/>
          <w:lang w:eastAsia="it-IT"/>
        </w:rPr>
        <w:t xml:space="preserve"> Spatial Data Sets and Services</w:t>
      </w:r>
      <w:r>
        <w:rPr>
          <w:rStyle w:val="FootnoteReference"/>
          <w:rFonts w:eastAsia="Times New Roman"/>
        </w:rPr>
        <w:footnoteReference w:id="8"/>
      </w:r>
      <w:r>
        <w:rPr>
          <w:rFonts w:eastAsia="Times New Roman"/>
          <w:lang w:eastAsia="it-IT"/>
        </w:rPr>
        <w:t xml:space="preserve"> for Annex I spatial data themes </w:t>
      </w:r>
      <w:r>
        <w:rPr>
          <w:rFonts w:eastAsia="Times New Roman" w:cs="Arial"/>
          <w:color w:val="000000"/>
          <w:lang w:eastAsia="it-IT"/>
        </w:rPr>
        <w:t>and of its amendment regarding the themes of Annex II and III</w:t>
      </w:r>
      <w:r>
        <w:rPr>
          <w:rFonts w:eastAsia="Times New Roman"/>
          <w:lang w:eastAsia="it-IT"/>
        </w:rPr>
        <w:t>.</w:t>
      </w:r>
    </w:p>
    <w:p w:rsidR="000A2821" w:rsidRDefault="000A2821" w:rsidP="007A78CC">
      <w:pPr>
        <w:shd w:val="clear" w:color="auto" w:fill="E6E6E6"/>
        <w:tabs>
          <w:tab w:val="clear" w:pos="284"/>
          <w:tab w:val="clear" w:pos="567"/>
          <w:tab w:val="clear" w:pos="851"/>
          <w:tab w:val="clear" w:pos="1134"/>
        </w:tabs>
        <w:rPr>
          <w:rFonts w:eastAsia="Times New Roman"/>
          <w:lang w:eastAsia="it-IT"/>
        </w:rPr>
      </w:pPr>
    </w:p>
    <w:p w:rsidR="000A2821" w:rsidRDefault="000A2821" w:rsidP="007A78CC">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The development framework elaborated by the Data Specification Drafting Team aims at keeping the data specifications of the different themes coherent. It summarises the methodology to be used for the </w:t>
      </w:r>
      <w:r>
        <w:rPr>
          <w:rFonts w:eastAsia="Times New Roman"/>
          <w:lang w:eastAsia="it-IT"/>
        </w:rPr>
        <w:t xml:space="preserve">development of the </w:t>
      </w:r>
      <w:r w:rsidRPr="009C3BA9">
        <w:rPr>
          <w:rFonts w:eastAsia="Times New Roman"/>
          <w:lang w:eastAsia="it-IT"/>
        </w:rPr>
        <w:t>data specifications</w:t>
      </w:r>
      <w:r>
        <w:rPr>
          <w:rFonts w:eastAsia="Times New Roman"/>
          <w:lang w:eastAsia="it-IT"/>
        </w:rPr>
        <w:t>,</w:t>
      </w:r>
      <w:r w:rsidRPr="009C3BA9">
        <w:rPr>
          <w:rFonts w:eastAsia="Times New Roman"/>
          <w:lang w:eastAsia="it-IT"/>
        </w:rPr>
        <w:t xml:space="preserve"> </w:t>
      </w:r>
      <w:r>
        <w:rPr>
          <w:rFonts w:eastAsia="Times New Roman"/>
          <w:lang w:eastAsia="it-IT"/>
        </w:rPr>
        <w:t>providing</w:t>
      </w:r>
      <w:r w:rsidRPr="009C3BA9">
        <w:rPr>
          <w:rFonts w:eastAsia="Times New Roman"/>
          <w:lang w:eastAsia="it-IT"/>
        </w:rPr>
        <w:t xml:space="preserve"> a coherent set of requirements and recommendations to achieve interoperability. The pillars of the framework are </w:t>
      </w:r>
      <w:r>
        <w:rPr>
          <w:rFonts w:eastAsia="Times New Roman"/>
          <w:lang w:eastAsia="it-IT"/>
        </w:rPr>
        <w:t>the following</w:t>
      </w:r>
      <w:r w:rsidRPr="009C3BA9">
        <w:rPr>
          <w:rFonts w:eastAsia="Times New Roman"/>
          <w:lang w:eastAsia="it-IT"/>
        </w:rPr>
        <w:t xml:space="preserve"> technical documents</w:t>
      </w:r>
      <w:r>
        <w:rPr>
          <w:rStyle w:val="FootnoteReference"/>
          <w:rFonts w:eastAsia="Times New Roman"/>
        </w:rPr>
        <w:footnoteReference w:id="9"/>
      </w:r>
      <w:r w:rsidRPr="009C3BA9">
        <w:rPr>
          <w:rFonts w:eastAsia="Times New Roman"/>
          <w:lang w:eastAsia="it-IT"/>
        </w:rPr>
        <w:t>:</w:t>
      </w:r>
    </w:p>
    <w:p w:rsidR="000A2821" w:rsidRPr="009C3BA9" w:rsidRDefault="000A2821" w:rsidP="007A78CC">
      <w:pPr>
        <w:shd w:val="clear" w:color="auto" w:fill="E6E6E6"/>
        <w:tabs>
          <w:tab w:val="clear" w:pos="284"/>
          <w:tab w:val="clear" w:pos="567"/>
          <w:tab w:val="clear" w:pos="851"/>
          <w:tab w:val="clear" w:pos="1134"/>
        </w:tabs>
        <w:rPr>
          <w:rFonts w:eastAsia="Times New Roman"/>
          <w:lang w:eastAsia="it-IT"/>
        </w:rPr>
      </w:pPr>
    </w:p>
    <w:p w:rsidR="000A2821" w:rsidRPr="009C3BA9" w:rsidRDefault="000A2821" w:rsidP="007A78CC">
      <w:pPr>
        <w:numPr>
          <w:ilvl w:val="0"/>
          <w:numId w:val="5"/>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Definition of Annex Themes and Scope</w:t>
      </w:r>
      <w:r w:rsidRPr="009C3BA9">
        <w:rPr>
          <w:rFonts w:eastAsia="Times New Roman" w:cs="Arial"/>
          <w:lang w:eastAsia="it-IT"/>
        </w:rPr>
        <w:t xml:space="preserve"> describes in greater detail the spatial data themes defined in the Directive, and thus provides </w:t>
      </w:r>
      <w:r w:rsidRPr="009C3BA9">
        <w:rPr>
          <w:rFonts w:eastAsia="Times New Roman"/>
          <w:lang w:eastAsia="it-IT"/>
        </w:rPr>
        <w:t>a sound starting point for the thematic aspects of the data specification development.</w:t>
      </w:r>
    </w:p>
    <w:p w:rsidR="000A2821" w:rsidRPr="009C3BA9" w:rsidRDefault="000A2821" w:rsidP="007A78CC">
      <w:pPr>
        <w:shd w:val="clear" w:color="auto" w:fill="E6E6E6"/>
        <w:tabs>
          <w:tab w:val="clear" w:pos="284"/>
          <w:tab w:val="clear" w:pos="567"/>
          <w:tab w:val="clear" w:pos="851"/>
          <w:tab w:val="clear" w:pos="1134"/>
        </w:tabs>
        <w:rPr>
          <w:rFonts w:eastAsia="Times New Roman" w:cs="Arial"/>
          <w:lang w:eastAsia="it-IT"/>
        </w:rPr>
      </w:pPr>
    </w:p>
    <w:p w:rsidR="000A2821" w:rsidRPr="009C3BA9" w:rsidRDefault="000A2821" w:rsidP="007A78CC">
      <w:pPr>
        <w:numPr>
          <w:ilvl w:val="0"/>
          <w:numId w:val="5"/>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Generic Conceptual Model</w:t>
      </w:r>
      <w:r w:rsidRPr="009C3BA9">
        <w:rPr>
          <w:rFonts w:eastAsia="Times New Roman" w:cs="Arial"/>
          <w:lang w:eastAsia="it-IT"/>
        </w:rPr>
        <w:t xml:space="preserve"> defines the elements necessary for interoperability and data harmonisation including cross-theme issues. It specifies requirements and recommendations with regard to data specification elements of common use, like the spatial and temporal schema, unique identifier </w:t>
      </w:r>
      <w:r>
        <w:rPr>
          <w:rFonts w:eastAsia="Times New Roman" w:cs="Arial"/>
          <w:lang w:eastAsia="it-IT"/>
        </w:rPr>
        <w:t>management, object referencing</w:t>
      </w:r>
      <w:r w:rsidRPr="009C3BA9">
        <w:rPr>
          <w:rFonts w:eastAsia="Times New Roman" w:cs="Arial"/>
          <w:lang w:eastAsia="it-IT"/>
        </w:rPr>
        <w:t xml:space="preserve">, some common code lists, etc. Those requirements of the Generic Conceptual Model that are directly implementable </w:t>
      </w:r>
      <w:r>
        <w:rPr>
          <w:rFonts w:eastAsia="Times New Roman" w:cs="Arial"/>
          <w:lang w:eastAsia="it-IT"/>
        </w:rPr>
        <w:t>are</w:t>
      </w:r>
      <w:r w:rsidRPr="009C3BA9">
        <w:rPr>
          <w:rFonts w:eastAsia="Times New Roman" w:cs="Arial"/>
          <w:lang w:eastAsia="it-IT"/>
        </w:rPr>
        <w:t xml:space="preserve"> included in the Implementing Rule on Interoperability of Spatial Data Sets and Services.</w:t>
      </w:r>
    </w:p>
    <w:p w:rsidR="000A2821" w:rsidRPr="009C3BA9" w:rsidRDefault="000A2821" w:rsidP="007A78CC">
      <w:pPr>
        <w:shd w:val="clear" w:color="auto" w:fill="E6E6E6"/>
        <w:tabs>
          <w:tab w:val="clear" w:pos="284"/>
          <w:tab w:val="clear" w:pos="567"/>
          <w:tab w:val="clear" w:pos="851"/>
          <w:tab w:val="clear" w:pos="1134"/>
        </w:tabs>
        <w:rPr>
          <w:rFonts w:eastAsia="Times New Roman" w:cs="Arial"/>
          <w:lang w:eastAsia="it-IT"/>
        </w:rPr>
      </w:pPr>
    </w:p>
    <w:p w:rsidR="000A2821" w:rsidRPr="009C3BA9" w:rsidRDefault="000A2821" w:rsidP="007A78CC">
      <w:pPr>
        <w:numPr>
          <w:ilvl w:val="0"/>
          <w:numId w:val="5"/>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Methodology for the Development of Data Specification</w:t>
      </w:r>
      <w:r>
        <w:rPr>
          <w:rFonts w:eastAsia="Times New Roman" w:cs="Arial"/>
          <w:i/>
          <w:lang w:eastAsia="it-IT"/>
        </w:rPr>
        <w:t>s</w:t>
      </w:r>
      <w:r w:rsidRPr="009C3BA9">
        <w:rPr>
          <w:rFonts w:eastAsia="Times New Roman" w:cs="Arial"/>
          <w:lang w:eastAsia="it-IT"/>
        </w:rPr>
        <w:t xml:space="preserve"> defines a repeatable methodology. It describes how to arrive from user requirements to a data specification through a number of steps including use-case development, initial specification development and analysis of analogies and gaps for further specification refinement.</w:t>
      </w:r>
    </w:p>
    <w:p w:rsidR="000A2821" w:rsidRPr="009C3BA9" w:rsidRDefault="000A2821" w:rsidP="007A78CC">
      <w:pPr>
        <w:shd w:val="clear" w:color="auto" w:fill="E6E6E6"/>
        <w:tabs>
          <w:tab w:val="clear" w:pos="284"/>
          <w:tab w:val="clear" w:pos="567"/>
          <w:tab w:val="clear" w:pos="851"/>
          <w:tab w:val="clear" w:pos="1134"/>
        </w:tabs>
        <w:rPr>
          <w:rFonts w:eastAsia="Times New Roman" w:cs="Arial"/>
          <w:lang w:eastAsia="it-IT"/>
        </w:rPr>
      </w:pPr>
    </w:p>
    <w:p w:rsidR="000A2821" w:rsidRDefault="000A2821" w:rsidP="007A78CC">
      <w:pPr>
        <w:numPr>
          <w:ilvl w:val="0"/>
          <w:numId w:val="5"/>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Guidelines for the Encoding of Spatial Data</w:t>
      </w:r>
      <w:r>
        <w:rPr>
          <w:rFonts w:eastAsia="Times New Roman"/>
          <w:vertAlign w:val="superscript"/>
          <w:lang w:eastAsia="it-IT"/>
        </w:rPr>
        <w:t xml:space="preserve"> </w:t>
      </w:r>
      <w:r w:rsidRPr="009C3BA9">
        <w:rPr>
          <w:rFonts w:eastAsia="Times New Roman" w:cs="Arial"/>
          <w:lang w:eastAsia="it-IT"/>
        </w:rPr>
        <w:t>defines how geographic information can be encoded to enable transfer processes between the systems of the data providers in the Member States. Even though it does not specify a mandatory encoding rule it sets GML (ISO 19136) as the default encoding for INSPIRE.</w:t>
      </w:r>
    </w:p>
    <w:p w:rsidR="000A2821" w:rsidRDefault="000A2821" w:rsidP="007452B0">
      <w:pPr>
        <w:shd w:val="clear" w:color="auto" w:fill="E6E6E6"/>
        <w:tabs>
          <w:tab w:val="clear" w:pos="284"/>
          <w:tab w:val="clear" w:pos="567"/>
          <w:tab w:val="clear" w:pos="851"/>
          <w:tab w:val="clear" w:pos="1134"/>
        </w:tabs>
        <w:rPr>
          <w:rFonts w:eastAsia="Times New Roman" w:cs="Arial"/>
          <w:lang w:eastAsia="it-IT"/>
        </w:rPr>
      </w:pPr>
    </w:p>
    <w:p w:rsidR="000A2821" w:rsidRDefault="000A2821" w:rsidP="007452B0">
      <w:pPr>
        <w:numPr>
          <w:ilvl w:val="0"/>
          <w:numId w:val="5"/>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Guidelines for the use of Observations &amp; Measurements and Sensor Web Enablement-related standards in INSPIRE Annex II and III data specification development</w:t>
      </w:r>
      <w:r>
        <w:rPr>
          <w:rFonts w:eastAsia="Times New Roman" w:cs="Arial"/>
          <w:lang w:eastAsia="it-IT"/>
        </w:rPr>
        <w:t xml:space="preserve"> provides </w:t>
      </w:r>
      <w:r w:rsidRPr="007452B0">
        <w:rPr>
          <w:rFonts w:eastAsia="Times New Roman" w:cs="Arial"/>
          <w:lang w:eastAsia="it-IT"/>
        </w:rPr>
        <w:t xml:space="preserve">guidelines </w:t>
      </w:r>
      <w:r>
        <w:rPr>
          <w:rFonts w:eastAsia="Times New Roman" w:cs="Arial"/>
          <w:lang w:eastAsia="it-IT"/>
        </w:rPr>
        <w:t>on how the</w:t>
      </w:r>
      <w:r w:rsidRPr="007452B0">
        <w:rPr>
          <w:rFonts w:eastAsia="Times New Roman" w:cs="Arial"/>
          <w:lang w:eastAsia="it-IT"/>
        </w:rPr>
        <w:t xml:space="preserve"> </w:t>
      </w:r>
      <w:r>
        <w:rPr>
          <w:rFonts w:eastAsia="Times New Roman" w:cs="Arial"/>
          <w:lang w:eastAsia="it-IT"/>
        </w:rPr>
        <w:t xml:space="preserve">“Observations and Measurements” </w:t>
      </w:r>
      <w:r w:rsidRPr="007452B0">
        <w:rPr>
          <w:rFonts w:eastAsia="Times New Roman" w:cs="Arial"/>
          <w:lang w:eastAsia="it-IT"/>
        </w:rPr>
        <w:t xml:space="preserve">standard </w:t>
      </w:r>
      <w:r>
        <w:rPr>
          <w:rFonts w:eastAsia="Times New Roman" w:cs="Arial"/>
          <w:lang w:eastAsia="it-IT"/>
        </w:rPr>
        <w:t xml:space="preserve">(ISO 19156) </w:t>
      </w:r>
      <w:r w:rsidRPr="007452B0">
        <w:rPr>
          <w:rFonts w:eastAsia="Times New Roman" w:cs="Arial"/>
          <w:lang w:eastAsia="it-IT"/>
        </w:rPr>
        <w:t>is to be used within IN</w:t>
      </w:r>
      <w:r>
        <w:rPr>
          <w:rFonts w:eastAsia="Times New Roman" w:cs="Arial"/>
          <w:lang w:eastAsia="it-IT"/>
        </w:rPr>
        <w:t>SPIRE.</w:t>
      </w:r>
    </w:p>
    <w:p w:rsidR="000A2821" w:rsidRDefault="000A2821" w:rsidP="00E87631">
      <w:pPr>
        <w:shd w:val="clear" w:color="auto" w:fill="E6E6E6"/>
        <w:tabs>
          <w:tab w:val="clear" w:pos="284"/>
          <w:tab w:val="clear" w:pos="567"/>
          <w:tab w:val="clear" w:pos="851"/>
          <w:tab w:val="clear" w:pos="1134"/>
        </w:tabs>
        <w:rPr>
          <w:rFonts w:eastAsia="Times New Roman" w:cs="Arial"/>
          <w:lang w:eastAsia="it-IT"/>
        </w:rPr>
      </w:pPr>
    </w:p>
    <w:p w:rsidR="000A2821" w:rsidRPr="009C3BA9" w:rsidRDefault="000A2821" w:rsidP="00E87631">
      <w:pPr>
        <w:numPr>
          <w:ilvl w:val="0"/>
          <w:numId w:val="5"/>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Common data models</w:t>
      </w:r>
      <w:r>
        <w:rPr>
          <w:rFonts w:eastAsia="Times New Roman" w:cs="Arial"/>
          <w:lang w:eastAsia="it-IT"/>
        </w:rPr>
        <w:t xml:space="preserve"> are a set of documents that specify data models that are referenced by a number of different data specifications. These documents include generic data</w:t>
      </w:r>
      <w:r w:rsidRPr="009C3BA9">
        <w:rPr>
          <w:rFonts w:eastAsia="Times New Roman" w:cs="Arial"/>
          <w:lang w:eastAsia="it-IT"/>
        </w:rPr>
        <w:t xml:space="preserve"> model</w:t>
      </w:r>
      <w:r>
        <w:rPr>
          <w:rFonts w:eastAsia="Times New Roman" w:cs="Arial"/>
          <w:lang w:eastAsia="it-IT"/>
        </w:rPr>
        <w:t>s for networks, coverages and activity complexes.</w:t>
      </w:r>
    </w:p>
    <w:p w:rsidR="000A2821" w:rsidRDefault="000A2821" w:rsidP="007A78CC">
      <w:pPr>
        <w:shd w:val="clear" w:color="auto" w:fill="E6E6E6"/>
        <w:tabs>
          <w:tab w:val="clear" w:pos="284"/>
          <w:tab w:val="clear" w:pos="567"/>
          <w:tab w:val="clear" w:pos="851"/>
          <w:tab w:val="clear" w:pos="1134"/>
        </w:tabs>
        <w:rPr>
          <w:rFonts w:eastAsia="Times New Roman" w:cs="Arial"/>
          <w:color w:val="000000"/>
          <w:lang w:eastAsia="it-IT"/>
        </w:rPr>
      </w:pPr>
    </w:p>
    <w:p w:rsidR="000A2821" w:rsidRPr="009C3BA9" w:rsidRDefault="000A2821" w:rsidP="007A78CC">
      <w:pPr>
        <w:shd w:val="clear" w:color="auto" w:fill="E6E6E6"/>
        <w:tabs>
          <w:tab w:val="clear" w:pos="284"/>
          <w:tab w:val="clear" w:pos="567"/>
          <w:tab w:val="clear" w:pos="851"/>
          <w:tab w:val="clear" w:pos="1134"/>
        </w:tabs>
        <w:rPr>
          <w:rFonts w:eastAsia="Times New Roman" w:cs="Arial"/>
          <w:lang w:eastAsia="it-IT"/>
        </w:rPr>
      </w:pPr>
      <w:r w:rsidRPr="009C3BA9">
        <w:rPr>
          <w:rFonts w:eastAsia="Times New Roman" w:cs="Arial"/>
          <w:lang w:eastAsia="it-IT"/>
        </w:rPr>
        <w:t xml:space="preserve">The </w:t>
      </w:r>
      <w:r>
        <w:rPr>
          <w:rFonts w:eastAsia="Times New Roman" w:cs="Arial"/>
          <w:lang w:eastAsia="it-IT"/>
        </w:rPr>
        <w:t xml:space="preserve">structure of the </w:t>
      </w:r>
      <w:r w:rsidRPr="009C3BA9">
        <w:rPr>
          <w:rFonts w:eastAsia="Times New Roman" w:cs="Arial"/>
          <w:lang w:eastAsia="it-IT"/>
        </w:rPr>
        <w:t xml:space="preserve">data specifications </w:t>
      </w:r>
      <w:r>
        <w:rPr>
          <w:rFonts w:eastAsia="Times New Roman" w:cs="Arial"/>
          <w:lang w:eastAsia="it-IT"/>
        </w:rPr>
        <w:t>is based on the</w:t>
      </w:r>
      <w:r w:rsidRPr="009C3BA9">
        <w:rPr>
          <w:rFonts w:eastAsia="Times New Roman" w:cs="Arial"/>
          <w:lang w:eastAsia="it-IT"/>
        </w:rPr>
        <w:t xml:space="preserve"> “ISO 19131 Geographic information - Data product specifications” standard. They include the technical documentation of the application schema, the spatial object types with their properties, and other specifics of the spatial data themes using natural language as well as a formal conceptual schema language</w:t>
      </w:r>
      <w:r w:rsidRPr="009C3BA9">
        <w:rPr>
          <w:rFonts w:eastAsia="Times New Roman"/>
          <w:vertAlign w:val="superscript"/>
          <w:lang w:eastAsia="it-IT"/>
        </w:rPr>
        <w:footnoteReference w:id="10"/>
      </w:r>
      <w:r w:rsidRPr="009C3BA9">
        <w:rPr>
          <w:rFonts w:eastAsia="Times New Roman" w:cs="Arial"/>
          <w:lang w:eastAsia="it-IT"/>
        </w:rPr>
        <w:t>.</w:t>
      </w:r>
    </w:p>
    <w:p w:rsidR="000A2821" w:rsidRPr="009C3BA9" w:rsidRDefault="000A2821" w:rsidP="007A78CC">
      <w:pPr>
        <w:shd w:val="clear" w:color="auto" w:fill="E6E6E6"/>
        <w:tabs>
          <w:tab w:val="clear" w:pos="284"/>
          <w:tab w:val="clear" w:pos="567"/>
          <w:tab w:val="clear" w:pos="851"/>
          <w:tab w:val="clear" w:pos="1134"/>
        </w:tabs>
        <w:rPr>
          <w:rFonts w:eastAsia="Times New Roman" w:cs="Arial"/>
          <w:lang w:eastAsia="it-IT"/>
        </w:rPr>
      </w:pPr>
    </w:p>
    <w:p w:rsidR="000A2821" w:rsidRPr="009C3BA9" w:rsidRDefault="000A2821" w:rsidP="007A78CC">
      <w:pPr>
        <w:shd w:val="clear" w:color="auto" w:fill="E6E6E6"/>
        <w:tabs>
          <w:tab w:val="clear" w:pos="284"/>
          <w:tab w:val="clear" w:pos="567"/>
          <w:tab w:val="clear" w:pos="851"/>
          <w:tab w:val="clear" w:pos="1134"/>
          <w:tab w:val="left" w:pos="0"/>
        </w:tabs>
        <w:rPr>
          <w:rFonts w:eastAsia="Times New Roman" w:cs="Arial"/>
          <w:lang w:eastAsia="it-IT"/>
        </w:rPr>
      </w:pPr>
      <w:r w:rsidRPr="009C3BA9">
        <w:rPr>
          <w:rFonts w:eastAsia="Times New Roman" w:cs="Arial"/>
          <w:lang w:eastAsia="it-IT"/>
        </w:rPr>
        <w:lastRenderedPageBreak/>
        <w:t>A consolidated model repository, feature concept dictionary, and glossary are being maintained to support the consistent specification development and potential further reuse of specification elements. The consolidated model consists of the harmonised models of the relevant standards from the ISO 19100 series, the INSPIRE Generic Conceptual Model, and the application schemas</w:t>
      </w:r>
      <w:r w:rsidRPr="009C3BA9">
        <w:rPr>
          <w:rFonts w:eastAsia="Times New Roman" w:cs="Arial"/>
          <w:vertAlign w:val="superscript"/>
          <w:lang w:eastAsia="it-IT"/>
        </w:rPr>
        <w:footnoteReference w:id="11"/>
      </w:r>
      <w:r w:rsidRPr="009C3BA9">
        <w:rPr>
          <w:rFonts w:eastAsia="Times New Roman" w:cs="Arial"/>
          <w:lang w:eastAsia="it-IT"/>
        </w:rPr>
        <w:t xml:space="preserve"> developed for each spatial data theme. The multilingual INSPIRE Feature Concept Dictionary contains the definition and description of the INSPIRE themes together with the definition of the spatial object types present in the specification. The INSPIRE Glossary defines all the terms (beyond the spatial object types) necessary for understanding the INSPIRE documentation including the terminology of other components (metadata, network services, data sharing, and monitoring).</w:t>
      </w:r>
    </w:p>
    <w:p w:rsidR="000A2821" w:rsidRPr="009C3BA9" w:rsidRDefault="000A2821" w:rsidP="007A78CC">
      <w:pPr>
        <w:shd w:val="clear" w:color="auto" w:fill="E6E6E6"/>
        <w:tabs>
          <w:tab w:val="clear" w:pos="284"/>
          <w:tab w:val="clear" w:pos="567"/>
          <w:tab w:val="clear" w:pos="851"/>
          <w:tab w:val="clear" w:pos="1134"/>
        </w:tabs>
        <w:rPr>
          <w:rFonts w:eastAsia="Times New Roman" w:cs="Arial"/>
          <w:lang w:eastAsia="it-IT"/>
        </w:rPr>
      </w:pPr>
    </w:p>
    <w:p w:rsidR="000A2821" w:rsidRPr="009C3BA9" w:rsidRDefault="000A2821" w:rsidP="007A78CC">
      <w:pPr>
        <w:shd w:val="clear" w:color="auto" w:fill="E6E6E6"/>
        <w:tabs>
          <w:tab w:val="clear" w:pos="284"/>
          <w:tab w:val="clear" w:pos="567"/>
          <w:tab w:val="clear" w:pos="851"/>
          <w:tab w:val="clear" w:pos="1134"/>
        </w:tabs>
        <w:rPr>
          <w:rFonts w:eastAsia="Times New Roman" w:cs="Arial"/>
          <w:lang w:eastAsia="it-IT"/>
        </w:rPr>
      </w:pPr>
      <w:r w:rsidRPr="009C3BA9">
        <w:rPr>
          <w:rFonts w:eastAsia="Times New Roman" w:cs="Arial"/>
          <w:color w:val="000000"/>
          <w:lang w:eastAsia="it-IT"/>
        </w:rPr>
        <w:t xml:space="preserve">By listing a number of requirements and making the necessary recommendations, the data specifications enable full system interoperability across the Member States, within the scope of the application areas targeted by the Directive. </w:t>
      </w:r>
      <w:r>
        <w:rPr>
          <w:rFonts w:eastAsia="Times New Roman" w:cs="Arial"/>
          <w:color w:val="000000"/>
          <w:lang w:eastAsia="it-IT"/>
        </w:rPr>
        <w:t xml:space="preserve">The data specifications (in their version 3.0) are published </w:t>
      </w:r>
      <w:r w:rsidRPr="009C3BA9">
        <w:rPr>
          <w:rFonts w:eastAsia="Times New Roman" w:cs="Arial"/>
          <w:color w:val="000000"/>
          <w:lang w:eastAsia="it-IT"/>
        </w:rPr>
        <w:t>as technical guide</w:t>
      </w:r>
      <w:r>
        <w:rPr>
          <w:rFonts w:eastAsia="Times New Roman" w:cs="Arial"/>
          <w:color w:val="000000"/>
          <w:lang w:eastAsia="it-IT"/>
        </w:rPr>
        <w:t xml:space="preserve">lines and </w:t>
      </w:r>
      <w:r w:rsidRPr="009C3BA9">
        <w:rPr>
          <w:rFonts w:eastAsia="Times New Roman" w:cs="Arial"/>
          <w:color w:val="000000"/>
          <w:lang w:eastAsia="it-IT"/>
        </w:rPr>
        <w:t>provide the basis for the content of</w:t>
      </w:r>
      <w:r>
        <w:rPr>
          <w:rFonts w:eastAsia="Times New Roman" w:cs="Arial"/>
          <w:color w:val="000000"/>
          <w:lang w:eastAsia="it-IT"/>
        </w:rPr>
        <w:t xml:space="preserve"> the </w:t>
      </w:r>
      <w:r w:rsidRPr="009C3BA9">
        <w:rPr>
          <w:rFonts w:eastAsia="Times New Roman" w:cs="Arial"/>
          <w:color w:val="000000"/>
          <w:lang w:eastAsia="it-IT"/>
        </w:rPr>
        <w:t>Implementing Rule on Interoperability of Spatial Data Sets and Services</w:t>
      </w:r>
      <w:r>
        <w:rPr>
          <w:rStyle w:val="FootnoteReference"/>
          <w:rFonts w:eastAsia="Times New Roman" w:cs="Arial"/>
          <w:color w:val="000000"/>
        </w:rPr>
        <w:footnoteReference w:id="12"/>
      </w:r>
      <w:r w:rsidRPr="009C3BA9">
        <w:rPr>
          <w:rFonts w:eastAsia="Times New Roman" w:cs="Arial"/>
          <w:color w:val="000000"/>
          <w:lang w:eastAsia="it-IT"/>
        </w:rPr>
        <w:t xml:space="preserve">. The </w:t>
      </w:r>
      <w:r>
        <w:rPr>
          <w:rFonts w:eastAsia="Times New Roman" w:cs="Arial"/>
          <w:color w:val="000000"/>
          <w:lang w:eastAsia="it-IT"/>
        </w:rPr>
        <w:t xml:space="preserve">content of the </w:t>
      </w:r>
      <w:r w:rsidRPr="009C3BA9">
        <w:rPr>
          <w:rFonts w:eastAsia="Times New Roman" w:cs="Arial"/>
          <w:color w:val="000000"/>
          <w:lang w:eastAsia="it-IT"/>
        </w:rPr>
        <w:t>Implementing Rule</w:t>
      </w:r>
      <w:r>
        <w:rPr>
          <w:rFonts w:eastAsia="Times New Roman" w:cs="Arial"/>
          <w:color w:val="000000"/>
          <w:lang w:eastAsia="it-IT"/>
        </w:rPr>
        <w:t xml:space="preserve"> is</w:t>
      </w:r>
      <w:r w:rsidRPr="009C3BA9">
        <w:rPr>
          <w:rFonts w:eastAsia="Times New Roman" w:cs="Arial"/>
          <w:color w:val="000000"/>
          <w:lang w:eastAsia="it-IT"/>
        </w:rPr>
        <w:t xml:space="preserve"> extracted from the data specifica</w:t>
      </w:r>
      <w:r>
        <w:rPr>
          <w:rFonts w:eastAsia="Times New Roman" w:cs="Arial"/>
          <w:color w:val="000000"/>
          <w:lang w:eastAsia="it-IT"/>
        </w:rPr>
        <w:t xml:space="preserve">tions, considering </w:t>
      </w:r>
      <w:r w:rsidRPr="009C3BA9">
        <w:rPr>
          <w:rFonts w:eastAsia="Times New Roman" w:cs="Arial"/>
          <w:color w:val="000000"/>
          <w:lang w:eastAsia="it-IT"/>
        </w:rPr>
        <w:t>short</w:t>
      </w:r>
      <w:r>
        <w:rPr>
          <w:rFonts w:eastAsia="Times New Roman" w:cs="Arial"/>
          <w:color w:val="000000"/>
          <w:lang w:eastAsia="it-IT"/>
        </w:rPr>
        <w:t>- and medium-</w:t>
      </w:r>
      <w:r w:rsidRPr="009C3BA9">
        <w:rPr>
          <w:rFonts w:eastAsia="Times New Roman" w:cs="Arial"/>
          <w:color w:val="000000"/>
          <w:lang w:eastAsia="it-IT"/>
        </w:rPr>
        <w:t xml:space="preserve">term feasibility as well as cost-benefit considerations. The </w:t>
      </w:r>
      <w:r>
        <w:rPr>
          <w:rFonts w:eastAsia="Times New Roman" w:cs="Arial"/>
          <w:color w:val="000000"/>
          <w:lang w:eastAsia="it-IT"/>
        </w:rPr>
        <w:t xml:space="preserve">requirements included in the </w:t>
      </w:r>
      <w:r w:rsidRPr="009C3BA9">
        <w:rPr>
          <w:rFonts w:eastAsia="Times New Roman" w:cs="Arial"/>
          <w:color w:val="000000"/>
          <w:lang w:eastAsia="it-IT"/>
        </w:rPr>
        <w:t xml:space="preserve">Implementing Rule </w:t>
      </w:r>
      <w:r>
        <w:rPr>
          <w:rFonts w:eastAsia="Times New Roman" w:cs="Arial"/>
          <w:color w:val="000000"/>
          <w:lang w:eastAsia="it-IT"/>
        </w:rPr>
        <w:t>are</w:t>
      </w:r>
      <w:r w:rsidRPr="009C3BA9">
        <w:rPr>
          <w:rFonts w:eastAsia="Times New Roman" w:cs="Arial"/>
          <w:color w:val="000000"/>
          <w:lang w:eastAsia="it-IT"/>
        </w:rPr>
        <w:t xml:space="preserve"> legally binding for the Member States</w:t>
      </w:r>
      <w:r>
        <w:rPr>
          <w:rFonts w:eastAsia="Times New Roman" w:cs="Arial"/>
          <w:color w:val="000000"/>
          <w:lang w:eastAsia="it-IT"/>
        </w:rPr>
        <w:t xml:space="preserve"> according to the timeline specified in the INSPIRE Directive</w:t>
      </w:r>
      <w:r w:rsidRPr="009C3BA9">
        <w:rPr>
          <w:rFonts w:eastAsia="Times New Roman" w:cs="Arial"/>
          <w:color w:val="000000"/>
          <w:lang w:eastAsia="it-IT"/>
        </w:rPr>
        <w:t>.</w:t>
      </w:r>
    </w:p>
    <w:p w:rsidR="000A2821" w:rsidRPr="009C3BA9" w:rsidRDefault="000A2821" w:rsidP="007A78CC">
      <w:pPr>
        <w:shd w:val="clear" w:color="auto" w:fill="E6E6E6"/>
        <w:tabs>
          <w:tab w:val="clear" w:pos="284"/>
          <w:tab w:val="clear" w:pos="567"/>
          <w:tab w:val="clear" w:pos="851"/>
          <w:tab w:val="clear" w:pos="1134"/>
        </w:tabs>
        <w:rPr>
          <w:rFonts w:eastAsia="Times New Roman" w:cs="Arial"/>
          <w:lang w:eastAsia="it-IT"/>
        </w:rPr>
      </w:pPr>
    </w:p>
    <w:p w:rsidR="000A2821" w:rsidRDefault="000A2821" w:rsidP="004C63C0">
      <w:pPr>
        <w:shd w:val="clear" w:color="auto" w:fill="E6E6E6"/>
        <w:tabs>
          <w:tab w:val="clear" w:pos="284"/>
          <w:tab w:val="clear" w:pos="567"/>
          <w:tab w:val="clear" w:pos="851"/>
          <w:tab w:val="clear" w:pos="1134"/>
          <w:tab w:val="left" w:pos="0"/>
        </w:tabs>
        <w:rPr>
          <w:rFonts w:eastAsia="Times New Roman"/>
          <w:lang w:eastAsia="it-IT"/>
        </w:rPr>
      </w:pPr>
      <w:r w:rsidRPr="009C3BA9">
        <w:rPr>
          <w:rFonts w:eastAsia="Times New Roman"/>
          <w:lang w:eastAsia="it-IT"/>
        </w:rPr>
        <w:t>In addition to providing a basis for the interoperability of spatial data in INSPIRE, the data specification development framework and the thematic data specifications can be reused in other environments at local, regional, national and global level contributing to improvements in the coherence and interoperability of data in</w:t>
      </w:r>
      <w:r>
        <w:rPr>
          <w:rFonts w:eastAsia="Times New Roman"/>
          <w:lang w:eastAsia="it-IT"/>
        </w:rPr>
        <w:t xml:space="preserve"> spatial data infrastructures. </w:t>
      </w:r>
    </w:p>
    <w:p w:rsidR="000A2821" w:rsidRPr="004C63C0" w:rsidRDefault="000A2821" w:rsidP="004C63C0">
      <w:pPr>
        <w:shd w:val="clear" w:color="auto" w:fill="E6E6E6"/>
        <w:tabs>
          <w:tab w:val="clear" w:pos="284"/>
          <w:tab w:val="clear" w:pos="567"/>
          <w:tab w:val="clear" w:pos="851"/>
          <w:tab w:val="clear" w:pos="1134"/>
          <w:tab w:val="left" w:pos="0"/>
        </w:tabs>
        <w:rPr>
          <w:rFonts w:eastAsia="Times New Roman"/>
          <w:lang w:eastAsia="it-IT"/>
        </w:rPr>
      </w:pPr>
    </w:p>
    <w:p w:rsidR="00766FA1" w:rsidRDefault="00766FA1" w:rsidP="00B35C4A"/>
    <w:p w:rsidR="00766FA1" w:rsidRDefault="00766FA1" w:rsidP="00B35C4A"/>
    <w:p w:rsidR="00766FA1" w:rsidRPr="007430E1" w:rsidRDefault="00766FA1" w:rsidP="00964F98">
      <w:pPr>
        <w:outlineLvl w:val="0"/>
        <w:rPr>
          <w:b/>
          <w:bCs/>
          <w:kern w:val="32"/>
          <w:sz w:val="32"/>
          <w:lang w:eastAsia="it-IT"/>
        </w:rPr>
      </w:pPr>
      <w:r w:rsidRPr="008B3241">
        <w:br w:type="page"/>
      </w:r>
      <w:bookmarkStart w:id="7" w:name="ThemeExecutiveSummary"/>
      <w:r>
        <w:rPr>
          <w:b/>
          <w:sz w:val="32"/>
          <w:szCs w:val="32"/>
          <w:lang w:eastAsia="it-IT"/>
        </w:rPr>
        <w:lastRenderedPageBreak/>
        <w:t>Natural Risk Zones</w:t>
      </w:r>
      <w:r w:rsidRPr="007430E1">
        <w:rPr>
          <w:b/>
          <w:sz w:val="32"/>
          <w:szCs w:val="32"/>
          <w:lang w:eastAsia="it-IT"/>
        </w:rPr>
        <w:t xml:space="preserve"> – </w:t>
      </w:r>
      <w:r w:rsidRPr="007430E1">
        <w:rPr>
          <w:b/>
          <w:bCs/>
          <w:kern w:val="32"/>
          <w:sz w:val="32"/>
          <w:szCs w:val="32"/>
          <w:lang w:eastAsia="it-IT"/>
        </w:rPr>
        <w:t>Ex</w:t>
      </w:r>
      <w:r w:rsidRPr="007430E1">
        <w:rPr>
          <w:b/>
          <w:bCs/>
          <w:kern w:val="32"/>
          <w:sz w:val="32"/>
          <w:lang w:eastAsia="it-IT"/>
        </w:rPr>
        <w:t>ecutive Summary</w:t>
      </w:r>
    </w:p>
    <w:bookmarkEnd w:id="7"/>
    <w:p w:rsidR="00766FA1" w:rsidRDefault="00766FA1" w:rsidP="00041BDE">
      <w:pPr>
        <w:rPr>
          <w:kern w:val="32"/>
          <w:lang w:eastAsia="it-IT"/>
        </w:rPr>
      </w:pPr>
    </w:p>
    <w:p w:rsidR="00766FA1" w:rsidRPr="00EF2E95" w:rsidRDefault="00766FA1" w:rsidP="007C3072">
      <w:pPr>
        <w:rPr>
          <w:kern w:val="32"/>
          <w:lang w:eastAsia="it-IT"/>
        </w:rPr>
      </w:pPr>
      <w:r>
        <w:rPr>
          <w:kern w:val="32"/>
          <w:lang w:eastAsia="it-IT"/>
        </w:rPr>
        <w:t xml:space="preserve">This </w:t>
      </w:r>
      <w:r w:rsidRPr="00EF2E95">
        <w:rPr>
          <w:kern w:val="32"/>
          <w:lang w:eastAsia="it-IT"/>
        </w:rPr>
        <w:t xml:space="preserve">document contains the data specification on INSPIRE Annex III spatial data theme 12, </w:t>
      </w:r>
      <w:r w:rsidR="00592A4C" w:rsidRPr="00592A4C">
        <w:rPr>
          <w:i/>
          <w:kern w:val="32"/>
          <w:lang w:eastAsia="it-IT"/>
        </w:rPr>
        <w:t>Natural Risk Zones</w:t>
      </w:r>
      <w:r w:rsidRPr="00EF2E95">
        <w:rPr>
          <w:kern w:val="32"/>
          <w:lang w:eastAsia="it-IT"/>
        </w:rPr>
        <w:t xml:space="preserve">. This specification is the work of the </w:t>
      </w:r>
      <w:r w:rsidR="00592A4C" w:rsidRPr="00592A4C">
        <w:rPr>
          <w:i/>
          <w:kern w:val="32"/>
          <w:lang w:eastAsia="it-IT"/>
        </w:rPr>
        <w:t>Natural Risk Zones</w:t>
      </w:r>
      <w:r w:rsidRPr="00EF2E95">
        <w:rPr>
          <w:kern w:val="32"/>
          <w:lang w:eastAsia="it-IT"/>
        </w:rPr>
        <w:t xml:space="preserve"> </w:t>
      </w:r>
      <w:r>
        <w:rPr>
          <w:kern w:val="32"/>
          <w:lang w:eastAsia="it-IT"/>
        </w:rPr>
        <w:t>thematic working group (TWG-NZ)-</w:t>
      </w:r>
      <w:r w:rsidRPr="00EF2E95">
        <w:rPr>
          <w:kern w:val="32"/>
          <w:lang w:eastAsia="it-IT"/>
        </w:rPr>
        <w:t xml:space="preserve"> </w:t>
      </w:r>
      <w:r>
        <w:rPr>
          <w:kern w:val="32"/>
          <w:lang w:eastAsia="it-IT"/>
        </w:rPr>
        <w:t>a</w:t>
      </w:r>
      <w:r w:rsidRPr="00EF2E95">
        <w:rPr>
          <w:kern w:val="32"/>
          <w:lang w:eastAsia="it-IT"/>
        </w:rPr>
        <w:t xml:space="preserve"> multinational team of experts volunteered from the community of SDICs (Spatial Data Interest Communities) and LMOs (Legally Mandated Organisations) of INSPIRE.</w:t>
      </w:r>
    </w:p>
    <w:p w:rsidR="00766FA1" w:rsidRPr="00EF2E95" w:rsidRDefault="00766FA1" w:rsidP="007C3072">
      <w:pPr>
        <w:rPr>
          <w:kern w:val="32"/>
          <w:lang w:eastAsia="it-IT"/>
        </w:rPr>
      </w:pPr>
    </w:p>
    <w:p w:rsidR="00766FA1" w:rsidRPr="00EF2E95" w:rsidRDefault="00766FA1" w:rsidP="007C3072">
      <w:pPr>
        <w:rPr>
          <w:kern w:val="32"/>
          <w:lang w:eastAsia="it-IT"/>
        </w:rPr>
      </w:pPr>
      <w:r w:rsidRPr="00EF2E95">
        <w:rPr>
          <w:kern w:val="32"/>
          <w:lang w:eastAsia="it-IT"/>
        </w:rPr>
        <w:t xml:space="preserve">Using the latest research and experience available, TWG-NZ has </w:t>
      </w:r>
      <w:r>
        <w:rPr>
          <w:kern w:val="32"/>
          <w:lang w:eastAsia="it-IT"/>
        </w:rPr>
        <w:t>defined</w:t>
      </w:r>
      <w:r w:rsidRPr="00EF2E95">
        <w:rPr>
          <w:kern w:val="32"/>
          <w:lang w:eastAsia="it-IT"/>
        </w:rPr>
        <w:t xml:space="preserve"> </w:t>
      </w:r>
      <w:r w:rsidR="00592A4C" w:rsidRPr="00592A4C">
        <w:rPr>
          <w:i/>
          <w:kern w:val="32"/>
          <w:lang w:eastAsia="it-IT"/>
        </w:rPr>
        <w:t>Natural Risk Zones</w:t>
      </w:r>
      <w:r w:rsidRPr="00EF2E95">
        <w:rPr>
          <w:kern w:val="32"/>
          <w:lang w:eastAsia="it-IT"/>
        </w:rPr>
        <w:t xml:space="preserve"> </w:t>
      </w:r>
      <w:r>
        <w:rPr>
          <w:kern w:val="32"/>
          <w:lang w:eastAsia="it-IT"/>
        </w:rPr>
        <w:t>as</w:t>
      </w:r>
      <w:r w:rsidRPr="00EF2E95">
        <w:rPr>
          <w:kern w:val="32"/>
          <w:lang w:eastAsia="it-IT"/>
        </w:rPr>
        <w:t xml:space="preserve"> areas where natural hazards are coincident with populated areas and/or areas of particular environmental/ cul</w:t>
      </w:r>
      <w:r>
        <w:rPr>
          <w:kern w:val="32"/>
          <w:lang w:eastAsia="it-IT"/>
        </w:rPr>
        <w:t>tural or</w:t>
      </w:r>
      <w:r w:rsidRPr="00EF2E95">
        <w:rPr>
          <w:kern w:val="32"/>
          <w:lang w:eastAsia="it-IT"/>
        </w:rPr>
        <w:t xml:space="preserve"> economic value. Risk in this context is defined as:</w:t>
      </w:r>
    </w:p>
    <w:p w:rsidR="00766FA1" w:rsidRPr="00EF2E95" w:rsidRDefault="00766FA1" w:rsidP="007C3072">
      <w:pPr>
        <w:rPr>
          <w:kern w:val="32"/>
          <w:lang w:eastAsia="it-IT"/>
        </w:rPr>
      </w:pPr>
    </w:p>
    <w:p w:rsidR="00766FA1" w:rsidRPr="0035750B" w:rsidRDefault="00766FA1" w:rsidP="0035750B">
      <w:pPr>
        <w:jc w:val="center"/>
        <w:rPr>
          <w:b/>
          <w:sz w:val="28"/>
          <w:szCs w:val="28"/>
          <w:lang w:eastAsia="it-IT"/>
        </w:rPr>
      </w:pPr>
      <w:bookmarkStart w:id="8" w:name="_Toc346799488"/>
      <w:r w:rsidRPr="0035750B">
        <w:rPr>
          <w:b/>
          <w:sz w:val="28"/>
          <w:szCs w:val="28"/>
          <w:lang w:eastAsia="it-IT"/>
        </w:rPr>
        <w:t>Risk = Hazard x Exposure x Vulnerability</w:t>
      </w:r>
      <w:bookmarkEnd w:id="8"/>
    </w:p>
    <w:p w:rsidR="00766FA1" w:rsidRPr="00774E42" w:rsidRDefault="00766FA1" w:rsidP="007C3072">
      <w:pPr>
        <w:rPr>
          <w:i/>
          <w:kern w:val="32"/>
          <w:lang w:eastAsia="it-IT"/>
        </w:rPr>
      </w:pPr>
      <w:r>
        <w:rPr>
          <w:kern w:val="32"/>
          <w:lang w:eastAsia="it-IT"/>
        </w:rPr>
        <w:tab/>
      </w:r>
      <w:r w:rsidRPr="00774E42">
        <w:rPr>
          <w:i/>
          <w:kern w:val="32"/>
          <w:lang w:eastAsia="it-IT"/>
        </w:rPr>
        <w:t xml:space="preserve">of human health, the environmental, cultural and economic assets in the zone considered. </w:t>
      </w:r>
    </w:p>
    <w:p w:rsidR="00766FA1" w:rsidRPr="00EF2E95" w:rsidRDefault="00766FA1" w:rsidP="007C3072">
      <w:pPr>
        <w:rPr>
          <w:kern w:val="32"/>
          <w:lang w:eastAsia="it-IT"/>
        </w:rPr>
      </w:pPr>
    </w:p>
    <w:p w:rsidR="00766FA1" w:rsidRPr="00EF2E95" w:rsidRDefault="00766FA1" w:rsidP="0035750B">
      <w:pPr>
        <w:rPr>
          <w:lang w:eastAsia="it-IT"/>
        </w:rPr>
      </w:pPr>
      <w:bookmarkStart w:id="9" w:name="_Toc346799489"/>
      <w:r>
        <w:rPr>
          <w:lang w:eastAsia="it-IT"/>
        </w:rPr>
        <w:t xml:space="preserve">Precise definitions of these widely used terms (see Chapter 2.1) as well as </w:t>
      </w:r>
      <w:r w:rsidRPr="00EF2E95">
        <w:rPr>
          <w:lang w:eastAsia="it-IT"/>
        </w:rPr>
        <w:t>a clear distinction between “hazard” and “risk”</w:t>
      </w:r>
      <w:r>
        <w:rPr>
          <w:lang w:eastAsia="it-IT"/>
        </w:rPr>
        <w:t xml:space="preserve"> is essential for understanding of this data specification.</w:t>
      </w:r>
      <w:bookmarkEnd w:id="9"/>
      <w:r>
        <w:rPr>
          <w:lang w:eastAsia="it-IT"/>
        </w:rPr>
        <w:t xml:space="preserve"> </w:t>
      </w:r>
    </w:p>
    <w:p w:rsidR="00766FA1" w:rsidRPr="00EF2E95" w:rsidRDefault="00766FA1" w:rsidP="0035750B">
      <w:pPr>
        <w:rPr>
          <w:lang w:eastAsia="it-IT"/>
        </w:rPr>
      </w:pPr>
    </w:p>
    <w:p w:rsidR="00766FA1" w:rsidRDefault="00766FA1" w:rsidP="007C3072">
      <w:pPr>
        <w:rPr>
          <w:kern w:val="32"/>
          <w:lang w:eastAsia="it-IT"/>
        </w:rPr>
      </w:pPr>
      <w:r w:rsidRPr="00EF2E95">
        <w:rPr>
          <w:kern w:val="32"/>
          <w:lang w:eastAsia="it-IT"/>
        </w:rPr>
        <w:t xml:space="preserve">The domain of the </w:t>
      </w:r>
      <w:r w:rsidR="00592A4C" w:rsidRPr="00592A4C">
        <w:rPr>
          <w:i/>
          <w:kern w:val="32"/>
          <w:lang w:eastAsia="it-IT"/>
        </w:rPr>
        <w:t>Natural Risk Zones</w:t>
      </w:r>
      <w:r w:rsidRPr="00EF2E95">
        <w:rPr>
          <w:kern w:val="32"/>
          <w:lang w:eastAsia="it-IT"/>
        </w:rPr>
        <w:t xml:space="preserve"> data specification is potentially very large, it encompasses hazards from floods to geomagnetic storms, and exposed elements from buildings to </w:t>
      </w:r>
      <w:r>
        <w:rPr>
          <w:kern w:val="32"/>
          <w:lang w:eastAsia="it-IT"/>
        </w:rPr>
        <w:t xml:space="preserve">designated </w:t>
      </w:r>
      <w:r w:rsidRPr="00EF2E95">
        <w:rPr>
          <w:kern w:val="32"/>
          <w:lang w:eastAsia="it-IT"/>
        </w:rPr>
        <w:t xml:space="preserve">environmental features this is described further in </w:t>
      </w:r>
      <w:r>
        <w:rPr>
          <w:kern w:val="32"/>
          <w:lang w:eastAsia="it-IT"/>
        </w:rPr>
        <w:t>C</w:t>
      </w:r>
      <w:r w:rsidRPr="00EF2E95">
        <w:rPr>
          <w:kern w:val="32"/>
          <w:lang w:eastAsia="it-IT"/>
        </w:rPr>
        <w:t>hapter 2 of this report.</w:t>
      </w:r>
    </w:p>
    <w:p w:rsidR="00766FA1" w:rsidRPr="00EF2E95" w:rsidRDefault="00766FA1" w:rsidP="007C3072">
      <w:pPr>
        <w:rPr>
          <w:kern w:val="32"/>
          <w:lang w:eastAsia="it-IT"/>
        </w:rPr>
      </w:pPr>
    </w:p>
    <w:p w:rsidR="00766FA1" w:rsidRPr="00EF2E95" w:rsidRDefault="00766FA1" w:rsidP="007C3072">
      <w:pPr>
        <w:rPr>
          <w:kern w:val="32"/>
          <w:lang w:eastAsia="it-IT"/>
        </w:rPr>
      </w:pPr>
      <w:r w:rsidRPr="00EF2E95">
        <w:rPr>
          <w:kern w:val="32"/>
          <w:lang w:eastAsia="it-IT"/>
        </w:rPr>
        <w:t xml:space="preserve">The data and information that is included in this data specification take as a starting point the existence of the delineation of a hazard area. For some hazards, </w:t>
      </w:r>
      <w:r>
        <w:rPr>
          <w:kern w:val="32"/>
          <w:lang w:eastAsia="it-IT"/>
        </w:rPr>
        <w:t>for example</w:t>
      </w:r>
      <w:r w:rsidRPr="00EF2E95">
        <w:rPr>
          <w:kern w:val="32"/>
          <w:lang w:eastAsia="it-IT"/>
        </w:rPr>
        <w:t xml:space="preserve"> meteorological h</w:t>
      </w:r>
      <w:r>
        <w:rPr>
          <w:kern w:val="32"/>
          <w:lang w:eastAsia="it-IT"/>
        </w:rPr>
        <w:t>azards</w:t>
      </w:r>
      <w:r w:rsidRPr="00EF2E95">
        <w:rPr>
          <w:kern w:val="32"/>
          <w:lang w:eastAsia="it-IT"/>
        </w:rPr>
        <w:t xml:space="preserve"> it is not </w:t>
      </w:r>
      <w:r>
        <w:rPr>
          <w:kern w:val="32"/>
          <w:lang w:eastAsia="it-IT"/>
        </w:rPr>
        <w:t>straight forward</w:t>
      </w:r>
      <w:r w:rsidRPr="00EF2E95">
        <w:rPr>
          <w:kern w:val="32"/>
          <w:lang w:eastAsia="it-IT"/>
        </w:rPr>
        <w:t xml:space="preserve"> to delineate concrete hazard areas as occurrence depends on complex, respectively chaotic meteorological conditions. Source data for each hazard are mostly in the domain of other </w:t>
      </w:r>
      <w:r>
        <w:rPr>
          <w:kern w:val="32"/>
          <w:lang w:eastAsia="it-IT"/>
        </w:rPr>
        <w:t>INSPIRE Annex I, II and III themes</w:t>
      </w:r>
      <w:r w:rsidRPr="00EF2E95">
        <w:rPr>
          <w:kern w:val="32"/>
          <w:lang w:eastAsia="it-IT"/>
        </w:rPr>
        <w:t xml:space="preserve"> </w:t>
      </w:r>
      <w:r>
        <w:rPr>
          <w:kern w:val="32"/>
          <w:lang w:eastAsia="it-IT"/>
        </w:rPr>
        <w:t xml:space="preserve">for example </w:t>
      </w:r>
      <w:r w:rsidRPr="00EF2E95">
        <w:rPr>
          <w:kern w:val="32"/>
          <w:lang w:eastAsia="it-IT"/>
        </w:rPr>
        <w:t>fault lines as a source f</w:t>
      </w:r>
      <w:r>
        <w:rPr>
          <w:kern w:val="32"/>
          <w:lang w:eastAsia="it-IT"/>
        </w:rPr>
        <w:t xml:space="preserve">or earthquakes, in the </w:t>
      </w:r>
      <w:r w:rsidRPr="00EF2E95">
        <w:rPr>
          <w:kern w:val="32"/>
          <w:lang w:eastAsia="it-IT"/>
        </w:rPr>
        <w:t>Geology</w:t>
      </w:r>
      <w:r>
        <w:rPr>
          <w:kern w:val="32"/>
          <w:lang w:eastAsia="it-IT"/>
        </w:rPr>
        <w:t xml:space="preserve"> theme</w:t>
      </w:r>
      <w:r w:rsidRPr="00EF2E95">
        <w:rPr>
          <w:kern w:val="32"/>
          <w:lang w:eastAsia="it-IT"/>
        </w:rPr>
        <w:t>. As a consequence, this data specification does not include the modelling of the processes and scientific met</w:t>
      </w:r>
      <w:r>
        <w:rPr>
          <w:kern w:val="32"/>
          <w:lang w:eastAsia="it-IT"/>
        </w:rPr>
        <w:t>hods that were used in the delineation</w:t>
      </w:r>
      <w:r w:rsidRPr="00EF2E95">
        <w:rPr>
          <w:kern w:val="32"/>
          <w:lang w:eastAsia="it-IT"/>
        </w:rPr>
        <w:t xml:space="preserve"> of hazard areas.</w:t>
      </w:r>
    </w:p>
    <w:p w:rsidR="00766FA1" w:rsidRPr="00EF2E95" w:rsidRDefault="00766FA1" w:rsidP="007C3072">
      <w:pPr>
        <w:rPr>
          <w:kern w:val="32"/>
          <w:lang w:eastAsia="it-IT"/>
        </w:rPr>
      </w:pPr>
    </w:p>
    <w:p w:rsidR="00766FA1" w:rsidRDefault="00766FA1" w:rsidP="007C3072">
      <w:pPr>
        <w:rPr>
          <w:kern w:val="32"/>
          <w:lang w:eastAsia="it-IT"/>
        </w:rPr>
      </w:pPr>
      <w:r w:rsidRPr="00EF2E95">
        <w:rPr>
          <w:kern w:val="32"/>
          <w:lang w:eastAsia="it-IT"/>
        </w:rPr>
        <w:t xml:space="preserve">The approach taken to model </w:t>
      </w:r>
      <w:r w:rsidR="00592A4C" w:rsidRPr="00592A4C">
        <w:rPr>
          <w:i/>
          <w:kern w:val="32"/>
          <w:lang w:eastAsia="it-IT"/>
        </w:rPr>
        <w:t>Natural Risk Zones</w:t>
      </w:r>
      <w:r w:rsidRPr="00EF2E95">
        <w:rPr>
          <w:kern w:val="32"/>
          <w:lang w:eastAsia="it-IT"/>
        </w:rPr>
        <w:t xml:space="preserve"> is generic in its treatment of each of hazard, exposure, vulnerability and risk, but five use cases have been created to demonstrate the fit of the model with specific examples for different types of hazard:</w:t>
      </w:r>
    </w:p>
    <w:p w:rsidR="00766FA1" w:rsidRPr="00EF2E95" w:rsidRDefault="00766FA1" w:rsidP="007C3072">
      <w:pPr>
        <w:rPr>
          <w:kern w:val="32"/>
          <w:lang w:eastAsia="it-IT"/>
        </w:rPr>
      </w:pPr>
    </w:p>
    <w:p w:rsidR="00766FA1" w:rsidRPr="00EF2E95" w:rsidRDefault="00766FA1" w:rsidP="00797415">
      <w:pPr>
        <w:numPr>
          <w:ilvl w:val="0"/>
          <w:numId w:val="34"/>
        </w:numPr>
        <w:rPr>
          <w:kern w:val="32"/>
          <w:lang w:eastAsia="it-IT"/>
        </w:rPr>
      </w:pPr>
      <w:r w:rsidRPr="00EF2E95">
        <w:rPr>
          <w:kern w:val="32"/>
          <w:lang w:eastAsia="it-IT"/>
        </w:rPr>
        <w:t>Floods (calculation of flood impact, reporting and floo</w:t>
      </w:r>
      <w:r>
        <w:rPr>
          <w:kern w:val="32"/>
          <w:lang w:eastAsia="it-IT"/>
        </w:rPr>
        <w:t>d hazard/risk mapping)</w:t>
      </w:r>
    </w:p>
    <w:p w:rsidR="00766FA1" w:rsidRPr="00EF2E95" w:rsidRDefault="00766FA1" w:rsidP="00797415">
      <w:pPr>
        <w:numPr>
          <w:ilvl w:val="0"/>
          <w:numId w:val="34"/>
        </w:numPr>
        <w:rPr>
          <w:kern w:val="32"/>
          <w:lang w:eastAsia="it-IT"/>
        </w:rPr>
      </w:pPr>
      <w:r w:rsidRPr="00EF2E95">
        <w:rPr>
          <w:kern w:val="32"/>
          <w:lang w:eastAsia="it-IT"/>
        </w:rPr>
        <w:t>Risk Manage</w:t>
      </w:r>
      <w:r>
        <w:rPr>
          <w:kern w:val="32"/>
          <w:lang w:eastAsia="it-IT"/>
        </w:rPr>
        <w:t>ment</w:t>
      </w:r>
      <w:r w:rsidRPr="00EF2E95">
        <w:rPr>
          <w:kern w:val="32"/>
          <w:lang w:eastAsia="it-IT"/>
        </w:rPr>
        <w:t xml:space="preserve"> Scenario (</w:t>
      </w:r>
      <w:r>
        <w:rPr>
          <w:kern w:val="32"/>
          <w:lang w:eastAsia="it-IT"/>
        </w:rPr>
        <w:t>an example from a national perspective)</w:t>
      </w:r>
    </w:p>
    <w:p w:rsidR="00766FA1" w:rsidRPr="00EF2E95" w:rsidRDefault="00766FA1" w:rsidP="00797415">
      <w:pPr>
        <w:numPr>
          <w:ilvl w:val="0"/>
          <w:numId w:val="34"/>
        </w:numPr>
        <w:rPr>
          <w:kern w:val="32"/>
          <w:lang w:eastAsia="it-IT"/>
        </w:rPr>
      </w:pPr>
      <w:r w:rsidRPr="00EF2E95">
        <w:rPr>
          <w:kern w:val="32"/>
          <w:lang w:eastAsia="it-IT"/>
        </w:rPr>
        <w:t xml:space="preserve">Landslides (hazard mapping, vulnerability </w:t>
      </w:r>
      <w:r>
        <w:rPr>
          <w:kern w:val="32"/>
          <w:lang w:eastAsia="it-IT"/>
        </w:rPr>
        <w:t>assessment and risk assessment)</w:t>
      </w:r>
    </w:p>
    <w:p w:rsidR="00766FA1" w:rsidRPr="00EF2E95" w:rsidRDefault="00766FA1" w:rsidP="00797415">
      <w:pPr>
        <w:numPr>
          <w:ilvl w:val="0"/>
          <w:numId w:val="34"/>
        </w:numPr>
        <w:rPr>
          <w:kern w:val="32"/>
          <w:lang w:eastAsia="it-IT"/>
        </w:rPr>
      </w:pPr>
      <w:r w:rsidRPr="00EF2E95">
        <w:rPr>
          <w:kern w:val="32"/>
          <w:lang w:eastAsia="it-IT"/>
        </w:rPr>
        <w:t>Forest fires (danger, vuln</w:t>
      </w:r>
      <w:r>
        <w:rPr>
          <w:kern w:val="32"/>
          <w:lang w:eastAsia="it-IT"/>
        </w:rPr>
        <w:t>erability and risk mapping)</w:t>
      </w:r>
    </w:p>
    <w:p w:rsidR="00766FA1" w:rsidRPr="00EF2E95" w:rsidRDefault="00766FA1" w:rsidP="00797415">
      <w:pPr>
        <w:numPr>
          <w:ilvl w:val="0"/>
          <w:numId w:val="34"/>
        </w:numPr>
        <w:rPr>
          <w:kern w:val="32"/>
          <w:lang w:eastAsia="it-IT"/>
        </w:rPr>
      </w:pPr>
      <w:r>
        <w:rPr>
          <w:kern w:val="32"/>
          <w:lang w:eastAsia="it-IT"/>
        </w:rPr>
        <w:t>Earthquake insurance</w:t>
      </w:r>
    </w:p>
    <w:p w:rsidR="00766FA1" w:rsidRPr="00EF2E95" w:rsidRDefault="00766FA1" w:rsidP="007C3072">
      <w:pPr>
        <w:rPr>
          <w:kern w:val="32"/>
          <w:lang w:eastAsia="it-IT"/>
        </w:rPr>
      </w:pPr>
    </w:p>
    <w:p w:rsidR="00766FA1" w:rsidRDefault="00766FA1" w:rsidP="0035750B">
      <w:pPr>
        <w:rPr>
          <w:lang w:eastAsia="it-IT"/>
        </w:rPr>
      </w:pPr>
      <w:bookmarkStart w:id="10" w:name="_Toc346799490"/>
      <w:r w:rsidRPr="00EF2E95">
        <w:rPr>
          <w:lang w:eastAsia="it-IT"/>
        </w:rPr>
        <w:t>These use cases are listed in Annex B</w:t>
      </w:r>
      <w:r>
        <w:rPr>
          <w:lang w:eastAsia="it-IT"/>
        </w:rPr>
        <w:t>.</w:t>
      </w:r>
      <w:bookmarkEnd w:id="10"/>
    </w:p>
    <w:p w:rsidR="00766FA1" w:rsidRPr="00EF2E95" w:rsidRDefault="00766FA1" w:rsidP="007C3072">
      <w:pPr>
        <w:rPr>
          <w:kern w:val="32"/>
          <w:lang w:eastAsia="it-IT"/>
        </w:rPr>
      </w:pPr>
    </w:p>
    <w:p w:rsidR="00766FA1" w:rsidRPr="00EF2E95" w:rsidRDefault="00766FA1" w:rsidP="007C3072">
      <w:pPr>
        <w:rPr>
          <w:kern w:val="32"/>
          <w:lang w:eastAsia="it-IT"/>
        </w:rPr>
      </w:pPr>
      <w:r>
        <w:rPr>
          <w:kern w:val="32"/>
          <w:lang w:eastAsia="it-IT"/>
        </w:rPr>
        <w:t>The case of flood hazard has also been used</w:t>
      </w:r>
      <w:r w:rsidRPr="00EF2E95">
        <w:rPr>
          <w:kern w:val="32"/>
          <w:lang w:eastAsia="it-IT"/>
        </w:rPr>
        <w:t xml:space="preserve"> to demonstrate </w:t>
      </w:r>
      <w:r>
        <w:rPr>
          <w:kern w:val="32"/>
          <w:lang w:eastAsia="it-IT"/>
        </w:rPr>
        <w:t xml:space="preserve">the </w:t>
      </w:r>
      <w:r w:rsidRPr="00EF2E95">
        <w:rPr>
          <w:kern w:val="32"/>
          <w:lang w:eastAsia="it-IT"/>
        </w:rPr>
        <w:t xml:space="preserve">capacity </w:t>
      </w:r>
      <w:r>
        <w:rPr>
          <w:kern w:val="32"/>
          <w:lang w:eastAsia="it-IT"/>
        </w:rPr>
        <w:t xml:space="preserve">for </w:t>
      </w:r>
      <w:r w:rsidRPr="00EF2E95">
        <w:rPr>
          <w:kern w:val="32"/>
          <w:lang w:eastAsia="it-IT"/>
        </w:rPr>
        <w:t xml:space="preserve">extension of the model where a requirement to be more specific exists (see Annex </w:t>
      </w:r>
      <w:r>
        <w:rPr>
          <w:kern w:val="32"/>
          <w:lang w:eastAsia="it-IT"/>
        </w:rPr>
        <w:t>D</w:t>
      </w:r>
      <w:r w:rsidRPr="00EF2E95">
        <w:rPr>
          <w:kern w:val="32"/>
          <w:lang w:eastAsia="it-IT"/>
        </w:rPr>
        <w:t>). Flood risk is significantly more precisely defined than other hazards, due in part to the development of the Floods Directive (2007/60/EC</w:t>
      </w:r>
      <w:r>
        <w:rPr>
          <w:kern w:val="32"/>
          <w:lang w:eastAsia="it-IT"/>
        </w:rPr>
        <w:t xml:space="preserve"> - FD</w:t>
      </w:r>
      <w:r w:rsidRPr="00EF2E95">
        <w:rPr>
          <w:kern w:val="32"/>
          <w:lang w:eastAsia="it-IT"/>
        </w:rPr>
        <w:t>)</w:t>
      </w:r>
      <w:r>
        <w:rPr>
          <w:kern w:val="32"/>
          <w:lang w:eastAsia="it-IT"/>
        </w:rPr>
        <w:t xml:space="preserve"> and collaboration with the relevant (FD) expert group</w:t>
      </w:r>
      <w:r w:rsidRPr="00EF2E95">
        <w:rPr>
          <w:kern w:val="32"/>
          <w:lang w:eastAsia="it-IT"/>
        </w:rPr>
        <w:t>.</w:t>
      </w:r>
    </w:p>
    <w:p w:rsidR="00766FA1" w:rsidRPr="00EF2E95" w:rsidRDefault="00766FA1" w:rsidP="007C3072">
      <w:pPr>
        <w:rPr>
          <w:kern w:val="32"/>
          <w:lang w:eastAsia="it-IT"/>
        </w:rPr>
      </w:pPr>
    </w:p>
    <w:p w:rsidR="00766FA1" w:rsidRPr="00EF2E95" w:rsidRDefault="00766FA1" w:rsidP="007C3072">
      <w:pPr>
        <w:rPr>
          <w:kern w:val="32"/>
          <w:lang w:eastAsia="it-IT"/>
        </w:rPr>
      </w:pPr>
      <w:r w:rsidRPr="00EF2E95">
        <w:rPr>
          <w:kern w:val="32"/>
          <w:lang w:eastAsia="it-IT"/>
        </w:rPr>
        <w:t xml:space="preserve">The data specification includes </w:t>
      </w:r>
      <w:r>
        <w:rPr>
          <w:kern w:val="32"/>
          <w:lang w:eastAsia="it-IT"/>
        </w:rPr>
        <w:t xml:space="preserve">modelling of risk zones </w:t>
      </w:r>
      <w:r w:rsidRPr="00EF2E95">
        <w:rPr>
          <w:kern w:val="32"/>
          <w:lang w:eastAsia="it-IT"/>
        </w:rPr>
        <w:t>caused by natural phenomena</w:t>
      </w:r>
      <w:r>
        <w:rPr>
          <w:kern w:val="32"/>
          <w:lang w:eastAsia="it-IT"/>
        </w:rPr>
        <w:t xml:space="preserve"> – primarily. </w:t>
      </w:r>
      <w:r w:rsidRPr="00EF2E95">
        <w:rPr>
          <w:kern w:val="32"/>
          <w:lang w:eastAsia="it-IT"/>
        </w:rPr>
        <w:t xml:space="preserve"> Nevertheless, it is anticipated that the core of the model may be valid for the modelling of other </w:t>
      </w:r>
      <w:r>
        <w:rPr>
          <w:kern w:val="32"/>
          <w:lang w:eastAsia="it-IT"/>
        </w:rPr>
        <w:t>types of hazards</w:t>
      </w:r>
      <w:r w:rsidRPr="00EF2E95">
        <w:rPr>
          <w:kern w:val="32"/>
          <w:lang w:eastAsia="it-IT"/>
        </w:rPr>
        <w:t xml:space="preserve"> beyond the </w:t>
      </w:r>
      <w:r>
        <w:rPr>
          <w:kern w:val="32"/>
          <w:lang w:eastAsia="it-IT"/>
        </w:rPr>
        <w:t>immediate domain</w:t>
      </w:r>
      <w:r w:rsidRPr="00EF2E95">
        <w:rPr>
          <w:kern w:val="32"/>
          <w:lang w:eastAsia="it-IT"/>
        </w:rPr>
        <w:t xml:space="preserve"> of the </w:t>
      </w:r>
      <w:r w:rsidR="00592A4C" w:rsidRPr="00592A4C">
        <w:rPr>
          <w:i/>
          <w:kern w:val="32"/>
          <w:lang w:eastAsia="it-IT"/>
        </w:rPr>
        <w:t>Natural Risk Zones</w:t>
      </w:r>
      <w:r w:rsidRPr="00EF2E95">
        <w:rPr>
          <w:kern w:val="32"/>
          <w:lang w:eastAsia="it-IT"/>
        </w:rPr>
        <w:t xml:space="preserve"> specification. </w:t>
      </w:r>
    </w:p>
    <w:p w:rsidR="00766FA1" w:rsidRPr="00EF2E95" w:rsidRDefault="00766FA1" w:rsidP="007C3072">
      <w:pPr>
        <w:rPr>
          <w:kern w:val="32"/>
          <w:lang w:eastAsia="it-IT"/>
        </w:rPr>
      </w:pPr>
    </w:p>
    <w:p w:rsidR="00766FA1" w:rsidRPr="00EF2E95" w:rsidRDefault="00766FA1" w:rsidP="007C3072">
      <w:pPr>
        <w:rPr>
          <w:kern w:val="32"/>
          <w:lang w:eastAsia="it-IT"/>
        </w:rPr>
      </w:pPr>
      <w:r w:rsidRPr="00EF2E95">
        <w:rPr>
          <w:kern w:val="32"/>
          <w:lang w:eastAsia="it-IT"/>
        </w:rPr>
        <w:t xml:space="preserve">In the real world, hazards can be single, sequential or combined in their origin and effects. There are complexities in adequately modelling these circumstances that complicate the communication of good practice in modelling more simple hazard and risk relationships. At this time the </w:t>
      </w:r>
      <w:r w:rsidR="00592A4C" w:rsidRPr="00592A4C">
        <w:rPr>
          <w:i/>
          <w:kern w:val="32"/>
          <w:lang w:eastAsia="it-IT"/>
        </w:rPr>
        <w:t>Natural Risk Zones</w:t>
      </w:r>
      <w:r w:rsidRPr="00EF2E95">
        <w:rPr>
          <w:kern w:val="32"/>
          <w:lang w:eastAsia="it-IT"/>
        </w:rPr>
        <w:t xml:space="preserve"> data model has not been designed so that it could also operate in multi-risk circumstances. </w:t>
      </w:r>
    </w:p>
    <w:p w:rsidR="00766FA1" w:rsidRPr="00EF2E95" w:rsidRDefault="00766FA1" w:rsidP="007C3072">
      <w:pPr>
        <w:rPr>
          <w:kern w:val="32"/>
          <w:lang w:eastAsia="it-IT"/>
        </w:rPr>
      </w:pPr>
    </w:p>
    <w:p w:rsidR="00766FA1" w:rsidRPr="00EF2E95" w:rsidRDefault="00766FA1" w:rsidP="007C3072">
      <w:pPr>
        <w:rPr>
          <w:kern w:val="32"/>
          <w:lang w:eastAsia="it-IT"/>
        </w:rPr>
      </w:pPr>
      <w:r w:rsidRPr="00EF2E95">
        <w:rPr>
          <w:kern w:val="32"/>
          <w:lang w:eastAsia="it-IT"/>
        </w:rPr>
        <w:t xml:space="preserve">The model </w:t>
      </w:r>
      <w:r>
        <w:rPr>
          <w:kern w:val="32"/>
          <w:lang w:eastAsia="it-IT"/>
        </w:rPr>
        <w:t>i</w:t>
      </w:r>
      <w:r w:rsidRPr="00EF2E95">
        <w:rPr>
          <w:kern w:val="32"/>
          <w:lang w:eastAsia="it-IT"/>
        </w:rPr>
        <w:t>nclude</w:t>
      </w:r>
      <w:r>
        <w:rPr>
          <w:kern w:val="32"/>
          <w:lang w:eastAsia="it-IT"/>
        </w:rPr>
        <w:t>s</w:t>
      </w:r>
      <w:r w:rsidRPr="00EF2E95">
        <w:rPr>
          <w:kern w:val="32"/>
          <w:lang w:eastAsia="it-IT"/>
        </w:rPr>
        <w:t xml:space="preserve"> measured past events and modelled future events. It does not deal with real-time data and respectively events as they are happening. This is the domain of monitoring and emergency response which is largely out of the domain of </w:t>
      </w:r>
      <w:r w:rsidR="00592A4C" w:rsidRPr="00592A4C">
        <w:rPr>
          <w:i/>
          <w:kern w:val="32"/>
          <w:lang w:eastAsia="it-IT"/>
        </w:rPr>
        <w:t>Natural Risk Zones</w:t>
      </w:r>
      <w:r w:rsidRPr="00EF2E95">
        <w:rPr>
          <w:kern w:val="32"/>
          <w:lang w:eastAsia="it-IT"/>
        </w:rPr>
        <w:t>.</w:t>
      </w:r>
    </w:p>
    <w:p w:rsidR="00766FA1" w:rsidRPr="00EF2E95" w:rsidRDefault="00766FA1" w:rsidP="007C3072">
      <w:pPr>
        <w:rPr>
          <w:kern w:val="32"/>
          <w:lang w:eastAsia="it-IT"/>
        </w:rPr>
      </w:pPr>
    </w:p>
    <w:p w:rsidR="00766FA1" w:rsidRPr="00EF2E95" w:rsidRDefault="00592A4C" w:rsidP="007C3072">
      <w:pPr>
        <w:rPr>
          <w:kern w:val="32"/>
          <w:lang w:eastAsia="it-IT"/>
        </w:rPr>
      </w:pPr>
      <w:r w:rsidRPr="00592A4C">
        <w:rPr>
          <w:i/>
          <w:kern w:val="32"/>
          <w:lang w:eastAsia="it-IT"/>
        </w:rPr>
        <w:t>Natural Risk Zones</w:t>
      </w:r>
      <w:r w:rsidR="00766FA1" w:rsidRPr="00EF2E95">
        <w:rPr>
          <w:kern w:val="32"/>
          <w:lang w:eastAsia="it-IT"/>
        </w:rPr>
        <w:t xml:space="preserve"> also involve significant engagement with other thematic areas from INSPIRE. This involvement stems from the nature of hazard, exposure, vulnerability and risk as defined in this document. Several other thematic areas will input attributes vital to understanding the nature of hazard, yet others are vital i</w:t>
      </w:r>
      <w:r w:rsidR="00766FA1">
        <w:rPr>
          <w:kern w:val="32"/>
          <w:lang w:eastAsia="it-IT"/>
        </w:rPr>
        <w:t>n the understanding of exposure while others model the monitoring of hazard areas.</w:t>
      </w:r>
    </w:p>
    <w:p w:rsidR="00766FA1" w:rsidRPr="00EF2E95" w:rsidRDefault="00766FA1" w:rsidP="007C3072">
      <w:pPr>
        <w:rPr>
          <w:kern w:val="32"/>
          <w:lang w:eastAsia="it-IT"/>
        </w:rPr>
      </w:pPr>
    </w:p>
    <w:p w:rsidR="00766FA1" w:rsidRPr="00EF2E95" w:rsidRDefault="00766FA1" w:rsidP="007C3072">
      <w:pPr>
        <w:rPr>
          <w:kern w:val="32"/>
          <w:lang w:eastAsia="it-IT"/>
        </w:rPr>
      </w:pPr>
      <w:r w:rsidRPr="00EF2E95">
        <w:rPr>
          <w:kern w:val="32"/>
          <w:lang w:eastAsia="it-IT"/>
        </w:rPr>
        <w:t>The concepts included in the model are abstract and can be specialised using either vector or co</w:t>
      </w:r>
      <w:r>
        <w:rPr>
          <w:kern w:val="32"/>
          <w:lang w:eastAsia="it-IT"/>
        </w:rPr>
        <w:t xml:space="preserve">verage spatial representation. </w:t>
      </w:r>
      <w:r w:rsidRPr="00EF2E95">
        <w:rPr>
          <w:kern w:val="32"/>
          <w:lang w:eastAsia="it-IT"/>
        </w:rPr>
        <w:t>This is done in order to create a framework which enables exchange of data that are either vector or coverage, considering that any of the spatial objects can be modelled in either</w:t>
      </w:r>
      <w:r>
        <w:rPr>
          <w:kern w:val="32"/>
          <w:lang w:eastAsia="it-IT"/>
        </w:rPr>
        <w:t xml:space="preserve"> way</w:t>
      </w:r>
      <w:r w:rsidRPr="00EF2E95">
        <w:rPr>
          <w:kern w:val="32"/>
          <w:lang w:eastAsia="it-IT"/>
        </w:rPr>
        <w:t>.</w:t>
      </w:r>
    </w:p>
    <w:p w:rsidR="00766FA1" w:rsidRPr="00EF2E95" w:rsidRDefault="00766FA1" w:rsidP="007C3072">
      <w:pPr>
        <w:rPr>
          <w:kern w:val="32"/>
          <w:lang w:eastAsia="it-IT"/>
        </w:rPr>
      </w:pPr>
    </w:p>
    <w:p w:rsidR="00766FA1" w:rsidRDefault="00766FA1" w:rsidP="0035750B">
      <w:pPr>
        <w:rPr>
          <w:lang w:eastAsia="it-IT"/>
        </w:rPr>
      </w:pPr>
      <w:bookmarkStart w:id="11" w:name="_Toc346799491"/>
      <w:r w:rsidRPr="00EF2E95">
        <w:rPr>
          <w:lang w:eastAsia="it-IT"/>
        </w:rPr>
        <w:t xml:space="preserve">There are 4 key spatial object </w:t>
      </w:r>
      <w:r>
        <w:rPr>
          <w:lang w:eastAsia="it-IT"/>
        </w:rPr>
        <w:t xml:space="preserve">types </w:t>
      </w:r>
      <w:r w:rsidRPr="00EF2E95">
        <w:rPr>
          <w:lang w:eastAsia="it-IT"/>
        </w:rPr>
        <w:t>that are modelled;</w:t>
      </w:r>
      <w:bookmarkEnd w:id="11"/>
    </w:p>
    <w:p w:rsidR="00766FA1" w:rsidRPr="00EF2E95" w:rsidRDefault="00766FA1" w:rsidP="007C3072">
      <w:pPr>
        <w:rPr>
          <w:kern w:val="32"/>
          <w:lang w:eastAsia="it-IT"/>
        </w:rPr>
      </w:pPr>
    </w:p>
    <w:p w:rsidR="00766FA1" w:rsidRPr="00EF2E95" w:rsidRDefault="00766FA1" w:rsidP="00797415">
      <w:pPr>
        <w:numPr>
          <w:ilvl w:val="0"/>
          <w:numId w:val="35"/>
        </w:numPr>
        <w:rPr>
          <w:kern w:val="32"/>
          <w:lang w:eastAsia="it-IT"/>
        </w:rPr>
      </w:pPr>
      <w:r w:rsidRPr="00EF2E95">
        <w:rPr>
          <w:kern w:val="32"/>
          <w:lang w:eastAsia="it-IT"/>
        </w:rPr>
        <w:t>Hazard area</w:t>
      </w:r>
    </w:p>
    <w:p w:rsidR="00766FA1" w:rsidRPr="00EF2E95" w:rsidRDefault="00766FA1" w:rsidP="00797415">
      <w:pPr>
        <w:numPr>
          <w:ilvl w:val="0"/>
          <w:numId w:val="35"/>
        </w:numPr>
        <w:rPr>
          <w:kern w:val="32"/>
          <w:lang w:eastAsia="it-IT"/>
        </w:rPr>
      </w:pPr>
      <w:r w:rsidRPr="00EF2E95">
        <w:rPr>
          <w:kern w:val="32"/>
          <w:lang w:eastAsia="it-IT"/>
        </w:rPr>
        <w:t>Observed event</w:t>
      </w:r>
    </w:p>
    <w:p w:rsidR="00766FA1" w:rsidRPr="00EF2E95" w:rsidRDefault="00766FA1" w:rsidP="00797415">
      <w:pPr>
        <w:numPr>
          <w:ilvl w:val="0"/>
          <w:numId w:val="35"/>
        </w:numPr>
        <w:rPr>
          <w:kern w:val="32"/>
          <w:lang w:eastAsia="it-IT"/>
        </w:rPr>
      </w:pPr>
      <w:r w:rsidRPr="00EF2E95">
        <w:rPr>
          <w:kern w:val="32"/>
          <w:lang w:eastAsia="it-IT"/>
        </w:rPr>
        <w:t xml:space="preserve">Risk zone </w:t>
      </w:r>
    </w:p>
    <w:p w:rsidR="00766FA1" w:rsidRPr="00EF2E95" w:rsidRDefault="00766FA1" w:rsidP="00797415">
      <w:pPr>
        <w:numPr>
          <w:ilvl w:val="0"/>
          <w:numId w:val="35"/>
        </w:numPr>
        <w:rPr>
          <w:kern w:val="32"/>
          <w:lang w:eastAsia="it-IT"/>
        </w:rPr>
      </w:pPr>
      <w:r w:rsidRPr="00EF2E95">
        <w:rPr>
          <w:kern w:val="32"/>
          <w:lang w:eastAsia="it-IT"/>
        </w:rPr>
        <w:t>Exposed element</w:t>
      </w:r>
    </w:p>
    <w:p w:rsidR="00766FA1" w:rsidRPr="00EF2E95" w:rsidRDefault="00766FA1" w:rsidP="007C3072">
      <w:pPr>
        <w:rPr>
          <w:kern w:val="32"/>
          <w:lang w:eastAsia="it-IT"/>
        </w:rPr>
      </w:pPr>
    </w:p>
    <w:p w:rsidR="00766FA1" w:rsidRDefault="00766FA1" w:rsidP="007C3072">
      <w:pPr>
        <w:rPr>
          <w:kern w:val="32"/>
          <w:lang w:eastAsia="it-IT"/>
        </w:rPr>
      </w:pPr>
      <w:r w:rsidRPr="00EF2E95">
        <w:rPr>
          <w:kern w:val="32"/>
          <w:lang w:eastAsia="it-IT"/>
        </w:rPr>
        <w:t xml:space="preserve">While preparing </w:t>
      </w:r>
      <w:r>
        <w:rPr>
          <w:kern w:val="32"/>
          <w:lang w:eastAsia="it-IT"/>
        </w:rPr>
        <w:t xml:space="preserve">the </w:t>
      </w:r>
      <w:r w:rsidRPr="00EF2E95">
        <w:rPr>
          <w:kern w:val="32"/>
          <w:lang w:eastAsia="it-IT"/>
        </w:rPr>
        <w:t xml:space="preserve">data specification, three primary categories of </w:t>
      </w:r>
      <w:r>
        <w:rPr>
          <w:kern w:val="32"/>
          <w:lang w:eastAsia="it-IT"/>
        </w:rPr>
        <w:t>n</w:t>
      </w:r>
      <w:r w:rsidRPr="00EF2E95">
        <w:rPr>
          <w:kern w:val="32"/>
          <w:lang w:eastAsia="it-IT"/>
        </w:rPr>
        <w:t xml:space="preserve">atural </w:t>
      </w:r>
      <w:r>
        <w:rPr>
          <w:kern w:val="32"/>
          <w:lang w:eastAsia="it-IT"/>
        </w:rPr>
        <w:t>risk z</w:t>
      </w:r>
      <w:r w:rsidRPr="00EF2E95">
        <w:rPr>
          <w:kern w:val="32"/>
          <w:lang w:eastAsia="it-IT"/>
        </w:rPr>
        <w:t>one data provider have been identified:</w:t>
      </w:r>
    </w:p>
    <w:p w:rsidR="00766FA1" w:rsidRPr="00EF2E95" w:rsidRDefault="00766FA1" w:rsidP="007C3072">
      <w:pPr>
        <w:rPr>
          <w:kern w:val="32"/>
          <w:lang w:eastAsia="it-IT"/>
        </w:rPr>
      </w:pPr>
    </w:p>
    <w:p w:rsidR="00766FA1" w:rsidRPr="00EF2E95" w:rsidRDefault="00766FA1" w:rsidP="00797415">
      <w:pPr>
        <w:numPr>
          <w:ilvl w:val="0"/>
          <w:numId w:val="36"/>
        </w:numPr>
        <w:rPr>
          <w:kern w:val="32"/>
          <w:lang w:eastAsia="it-IT"/>
        </w:rPr>
      </w:pPr>
      <w:r w:rsidRPr="00EF2E95">
        <w:rPr>
          <w:kern w:val="32"/>
          <w:lang w:eastAsia="it-IT"/>
        </w:rPr>
        <w:t>Natural hazards data providers (past event reg</w:t>
      </w:r>
      <w:r>
        <w:rPr>
          <w:kern w:val="32"/>
          <w:lang w:eastAsia="it-IT"/>
        </w:rPr>
        <w:t>isters and/or modelled hazards)</w:t>
      </w:r>
    </w:p>
    <w:p w:rsidR="00766FA1" w:rsidRPr="00EF2E95" w:rsidRDefault="00766FA1" w:rsidP="00797415">
      <w:pPr>
        <w:numPr>
          <w:ilvl w:val="0"/>
          <w:numId w:val="36"/>
        </w:numPr>
        <w:rPr>
          <w:kern w:val="32"/>
          <w:lang w:eastAsia="it-IT"/>
        </w:rPr>
      </w:pPr>
      <w:r w:rsidRPr="00EF2E95">
        <w:rPr>
          <w:kern w:val="32"/>
          <w:lang w:eastAsia="it-IT"/>
        </w:rPr>
        <w:t>Vulnerability data providers (incl</w:t>
      </w:r>
      <w:r>
        <w:rPr>
          <w:kern w:val="32"/>
          <w:lang w:eastAsia="it-IT"/>
        </w:rPr>
        <w:t>uding exposure information)</w:t>
      </w:r>
    </w:p>
    <w:p w:rsidR="00766FA1" w:rsidRPr="00EF2E95" w:rsidRDefault="00766FA1" w:rsidP="00797415">
      <w:pPr>
        <w:numPr>
          <w:ilvl w:val="0"/>
          <w:numId w:val="36"/>
        </w:numPr>
        <w:rPr>
          <w:kern w:val="32"/>
          <w:lang w:eastAsia="it-IT"/>
        </w:rPr>
      </w:pPr>
      <w:r>
        <w:rPr>
          <w:kern w:val="32"/>
          <w:lang w:eastAsia="it-IT"/>
        </w:rPr>
        <w:t>Risk data providers</w:t>
      </w:r>
    </w:p>
    <w:p w:rsidR="00766FA1" w:rsidRPr="00EF2E95" w:rsidRDefault="00766FA1" w:rsidP="007C3072">
      <w:pPr>
        <w:rPr>
          <w:kern w:val="32"/>
          <w:lang w:eastAsia="it-IT"/>
        </w:rPr>
      </w:pPr>
    </w:p>
    <w:p w:rsidR="00766FA1" w:rsidRDefault="00766FA1" w:rsidP="007C3072">
      <w:pPr>
        <w:rPr>
          <w:kern w:val="32"/>
          <w:lang w:eastAsia="it-IT"/>
        </w:rPr>
      </w:pPr>
      <w:r>
        <w:rPr>
          <w:kern w:val="32"/>
          <w:lang w:eastAsia="it-IT"/>
        </w:rPr>
        <w:t>I</w:t>
      </w:r>
      <w:r w:rsidRPr="00EF2E95">
        <w:rPr>
          <w:kern w:val="32"/>
          <w:lang w:eastAsia="it-IT"/>
        </w:rPr>
        <w:t xml:space="preserve">t is important for all potential users of natural risk zones information to know which hazard is causing a particular risk zone. It is </w:t>
      </w:r>
      <w:r>
        <w:rPr>
          <w:kern w:val="32"/>
          <w:lang w:eastAsia="it-IT"/>
        </w:rPr>
        <w:t xml:space="preserve">crucial </w:t>
      </w:r>
      <w:r w:rsidRPr="00EF2E95">
        <w:rPr>
          <w:kern w:val="32"/>
          <w:lang w:eastAsia="it-IT"/>
        </w:rPr>
        <w:t xml:space="preserve">for the mitigation and management of the risk. For that reason, any provider should identify which type of natural hazard </w:t>
      </w:r>
      <w:r>
        <w:rPr>
          <w:kern w:val="32"/>
          <w:lang w:eastAsia="it-IT"/>
        </w:rPr>
        <w:t>their</w:t>
      </w:r>
      <w:r w:rsidRPr="00EF2E95">
        <w:rPr>
          <w:kern w:val="32"/>
          <w:lang w:eastAsia="it-IT"/>
        </w:rPr>
        <w:t xml:space="preserve"> data is related to; and </w:t>
      </w:r>
      <w:r>
        <w:rPr>
          <w:kern w:val="32"/>
          <w:lang w:eastAsia="it-IT"/>
        </w:rPr>
        <w:t xml:space="preserve">for </w:t>
      </w:r>
      <w:r w:rsidRPr="00EF2E95">
        <w:rPr>
          <w:kern w:val="32"/>
          <w:lang w:eastAsia="it-IT"/>
        </w:rPr>
        <w:t>vulnerability data providers, which kind of exposed element is at risk.</w:t>
      </w:r>
    </w:p>
    <w:p w:rsidR="00766FA1" w:rsidRPr="00EF2E95" w:rsidRDefault="00766FA1" w:rsidP="007C3072">
      <w:pPr>
        <w:rPr>
          <w:kern w:val="32"/>
          <w:lang w:eastAsia="it-IT"/>
        </w:rPr>
      </w:pPr>
    </w:p>
    <w:p w:rsidR="00766FA1" w:rsidRPr="00EF2E95" w:rsidRDefault="00766FA1" w:rsidP="007C3072">
      <w:pPr>
        <w:rPr>
          <w:kern w:val="32"/>
          <w:lang w:eastAsia="it-IT"/>
        </w:rPr>
      </w:pPr>
      <w:r w:rsidRPr="00EF2E95">
        <w:rPr>
          <w:kern w:val="32"/>
          <w:lang w:eastAsia="it-IT"/>
        </w:rPr>
        <w:t xml:space="preserve">In order to facilitate semantic interoperability, </w:t>
      </w:r>
      <w:r>
        <w:rPr>
          <w:kern w:val="32"/>
          <w:lang w:eastAsia="it-IT"/>
        </w:rPr>
        <w:t xml:space="preserve">this </w:t>
      </w:r>
      <w:r w:rsidRPr="00EF2E95">
        <w:rPr>
          <w:kern w:val="32"/>
          <w:lang w:eastAsia="it-IT"/>
        </w:rPr>
        <w:t xml:space="preserve">data specification includes a simple, high level classification through two code lists providing </w:t>
      </w:r>
      <w:r>
        <w:rPr>
          <w:kern w:val="32"/>
          <w:lang w:eastAsia="it-IT"/>
        </w:rPr>
        <w:t xml:space="preserve">type of </w:t>
      </w:r>
      <w:r w:rsidRPr="00EF2E95">
        <w:rPr>
          <w:kern w:val="32"/>
          <w:lang w:eastAsia="it-IT"/>
        </w:rPr>
        <w:t>natural hazards and type of exposed element categorizations. Th</w:t>
      </w:r>
      <w:r>
        <w:rPr>
          <w:kern w:val="32"/>
          <w:lang w:eastAsia="it-IT"/>
        </w:rPr>
        <w:t>e</w:t>
      </w:r>
      <w:r w:rsidRPr="00EF2E95">
        <w:rPr>
          <w:kern w:val="32"/>
          <w:lang w:eastAsia="it-IT"/>
        </w:rPr>
        <w:t>se code lists are not meant to be exhaustive, but can be extended with narrower terms by Member States. Moreover, data providers can add a more specific classification for both concepts.</w:t>
      </w:r>
    </w:p>
    <w:p w:rsidR="00766FA1" w:rsidRDefault="00766FA1" w:rsidP="007C3072">
      <w:pPr>
        <w:rPr>
          <w:kern w:val="32"/>
          <w:lang w:eastAsia="it-IT"/>
        </w:rPr>
      </w:pPr>
    </w:p>
    <w:p w:rsidR="00766FA1" w:rsidRPr="00EF2E95" w:rsidRDefault="00766FA1" w:rsidP="007C3072">
      <w:pPr>
        <w:rPr>
          <w:kern w:val="32"/>
          <w:lang w:eastAsia="it-IT"/>
        </w:rPr>
      </w:pPr>
      <w:r w:rsidRPr="00EF2E95">
        <w:rPr>
          <w:kern w:val="32"/>
          <w:lang w:eastAsia="it-IT"/>
        </w:rPr>
        <w:t>One of the main purposes of hazard and risk maps is to inform clearly thus supporting effective communication between modellers, data providers, policy makers and the citizen. We hope that this data specification can play a part in improving this communication.</w:t>
      </w:r>
    </w:p>
    <w:p w:rsidR="00766FA1" w:rsidRDefault="00766FA1" w:rsidP="006053F3"/>
    <w:p w:rsidR="00766FA1" w:rsidRDefault="00766FA1" w:rsidP="00964F98">
      <w:pPr>
        <w:autoSpaceDE w:val="0"/>
        <w:autoSpaceDN w:val="0"/>
        <w:adjustRightInd w:val="0"/>
        <w:outlineLvl w:val="0"/>
        <w:rPr>
          <w:rFonts w:cs="Arial"/>
          <w:b/>
          <w:bCs/>
          <w:color w:val="000000"/>
          <w:sz w:val="32"/>
          <w:szCs w:val="32"/>
          <w:lang w:eastAsia="ko-KR"/>
        </w:rPr>
      </w:pPr>
      <w:r>
        <w:br w:type="page"/>
      </w:r>
      <w:r>
        <w:rPr>
          <w:rFonts w:cs="Arial"/>
          <w:b/>
          <w:bCs/>
          <w:color w:val="000000"/>
          <w:sz w:val="32"/>
          <w:szCs w:val="32"/>
          <w:lang w:eastAsia="ko-KR"/>
        </w:rPr>
        <w:lastRenderedPageBreak/>
        <w:t>Acknowledgements</w:t>
      </w:r>
    </w:p>
    <w:p w:rsidR="00766FA1" w:rsidRDefault="00766FA1" w:rsidP="00F24F25">
      <w:pPr>
        <w:shd w:val="clear" w:color="auto" w:fill="EAEAEA"/>
        <w:autoSpaceDE w:val="0"/>
        <w:autoSpaceDN w:val="0"/>
        <w:adjustRightInd w:val="0"/>
        <w:rPr>
          <w:rFonts w:ascii="ArialMT" w:hAnsi="ArialMT" w:cs="ArialMT"/>
          <w:color w:val="000000"/>
          <w:lang w:eastAsia="ko-KR"/>
        </w:rPr>
      </w:pPr>
    </w:p>
    <w:p w:rsidR="00766FA1" w:rsidRDefault="00766FA1" w:rsidP="00F24F25">
      <w:pPr>
        <w:shd w:val="clear" w:color="auto" w:fill="EAEAEA"/>
        <w:autoSpaceDE w:val="0"/>
        <w:autoSpaceDN w:val="0"/>
        <w:adjustRightInd w:val="0"/>
        <w:rPr>
          <w:rFonts w:ascii="ArialMT" w:hAnsi="ArialMT" w:cs="ArialMT"/>
          <w:color w:val="000000"/>
          <w:lang w:eastAsia="ko-KR"/>
        </w:rPr>
      </w:pPr>
      <w:r>
        <w:rPr>
          <w:rFonts w:ascii="ArialMT" w:hAnsi="ArialMT" w:cs="ArialMT"/>
          <w:color w:val="000000"/>
          <w:lang w:eastAsia="ko-KR"/>
        </w:rPr>
        <w:t>Many individuals and organisations have contributed to the development of these Guidelines.</w:t>
      </w:r>
    </w:p>
    <w:p w:rsidR="00766FA1" w:rsidRPr="008D72E0" w:rsidRDefault="00766FA1" w:rsidP="00F24F25">
      <w:pPr>
        <w:autoSpaceDE w:val="0"/>
        <w:autoSpaceDN w:val="0"/>
        <w:adjustRightInd w:val="0"/>
        <w:rPr>
          <w:rFonts w:cs="Arial"/>
          <w:color w:val="000000"/>
          <w:lang w:eastAsia="ko-KR"/>
        </w:rPr>
      </w:pPr>
    </w:p>
    <w:p w:rsidR="00766FA1" w:rsidRPr="006F71FE" w:rsidRDefault="00766FA1" w:rsidP="006F71FE">
      <w:pPr>
        <w:rPr>
          <w:kern w:val="32"/>
          <w:lang w:eastAsia="it-IT"/>
        </w:rPr>
      </w:pPr>
      <w:r w:rsidRPr="006F71FE">
        <w:rPr>
          <w:kern w:val="32"/>
          <w:lang w:eastAsia="it-IT"/>
        </w:rPr>
        <w:t xml:space="preserve">Building this model has not been a trivial undertaking, Thematic Working Group </w:t>
      </w:r>
      <w:r w:rsidR="00592A4C" w:rsidRPr="00592A4C">
        <w:rPr>
          <w:i/>
          <w:kern w:val="32"/>
          <w:lang w:eastAsia="it-IT"/>
        </w:rPr>
        <w:t>Natural Risk Zones</w:t>
      </w:r>
      <w:r w:rsidRPr="006F71FE">
        <w:rPr>
          <w:kern w:val="32"/>
          <w:lang w:eastAsia="it-IT"/>
        </w:rPr>
        <w:t xml:space="preserve"> (TWG-NZ) has received significant contributions from the community of SDICs and LMOs related to the </w:t>
      </w:r>
      <w:r w:rsidR="00592A4C" w:rsidRPr="00592A4C">
        <w:rPr>
          <w:i/>
          <w:kern w:val="32"/>
          <w:lang w:eastAsia="it-IT"/>
        </w:rPr>
        <w:t>Natural Risk Zones</w:t>
      </w:r>
      <w:r w:rsidRPr="006F71FE">
        <w:rPr>
          <w:kern w:val="32"/>
          <w:lang w:eastAsia="it-IT"/>
        </w:rPr>
        <w:t xml:space="preserve"> domain. We have also benefited from the expertise of many individuals and the continued support of each of our employers. We would like to thank all of these for their generosity and support in completing this piece of work. </w:t>
      </w:r>
    </w:p>
    <w:p w:rsidR="00766FA1" w:rsidRPr="006F71FE" w:rsidRDefault="00766FA1" w:rsidP="006F71FE">
      <w:pPr>
        <w:rPr>
          <w:kern w:val="32"/>
          <w:lang w:eastAsia="it-IT"/>
        </w:rPr>
      </w:pPr>
      <w:r w:rsidRPr="006F71FE">
        <w:rPr>
          <w:kern w:val="32"/>
          <w:lang w:eastAsia="it-IT"/>
        </w:rPr>
        <w:t xml:space="preserve">For the final version of the </w:t>
      </w:r>
      <w:r>
        <w:rPr>
          <w:kern w:val="32"/>
          <w:lang w:eastAsia="it-IT"/>
        </w:rPr>
        <w:t xml:space="preserve">Technical </w:t>
      </w:r>
      <w:r w:rsidRPr="006F71FE">
        <w:rPr>
          <w:kern w:val="32"/>
          <w:lang w:eastAsia="it-IT"/>
        </w:rPr>
        <w:t>Guid</w:t>
      </w:r>
      <w:r>
        <w:rPr>
          <w:kern w:val="32"/>
          <w:lang w:eastAsia="it-IT"/>
        </w:rPr>
        <w:t>elines</w:t>
      </w:r>
      <w:r w:rsidRPr="006F71FE">
        <w:rPr>
          <w:kern w:val="32"/>
          <w:lang w:eastAsia="it-IT"/>
        </w:rPr>
        <w:t xml:space="preserve"> document the TWG-NZ included: </w:t>
      </w:r>
    </w:p>
    <w:p w:rsidR="00766FA1" w:rsidRDefault="00766FA1" w:rsidP="006F71FE">
      <w:pPr>
        <w:rPr>
          <w:kern w:val="32"/>
          <w:lang w:eastAsia="it-IT"/>
        </w:rPr>
      </w:pPr>
    </w:p>
    <w:p w:rsidR="00766FA1" w:rsidRPr="000B3698" w:rsidRDefault="00766FA1" w:rsidP="006F71FE">
      <w:pPr>
        <w:rPr>
          <w:b/>
          <w:kern w:val="32"/>
          <w:lang w:eastAsia="it-IT"/>
        </w:rPr>
      </w:pPr>
      <w:r w:rsidRPr="008E49D7">
        <w:rPr>
          <w:b/>
          <w:kern w:val="32"/>
          <w:lang w:eastAsia="it-IT"/>
        </w:rPr>
        <w:t>Matthew Harrison (TWG Facilitator), Florian Thomas (TWG Editor), José I. Barredo, Venco Bojilov,</w:t>
      </w:r>
      <w:r w:rsidRPr="000B3698">
        <w:rPr>
          <w:b/>
          <w:kern w:val="32"/>
          <w:lang w:eastAsia="it-IT"/>
        </w:rPr>
        <w:t xml:space="preserve"> </w:t>
      </w:r>
      <w:r w:rsidRPr="008E49D7">
        <w:rPr>
          <w:b/>
          <w:kern w:val="32"/>
          <w:lang w:eastAsia="it-IT"/>
        </w:rPr>
        <w:t xml:space="preserve">Raquel Canet Castella, Otakar Cerba, George Exadaktylos, Miguel Llorente Isidro, Manuela Pfeiffer, Robert Tomas (European Commission contact point). </w:t>
      </w:r>
    </w:p>
    <w:p w:rsidR="00766FA1" w:rsidRDefault="00766FA1" w:rsidP="006F71FE">
      <w:pPr>
        <w:rPr>
          <w:kern w:val="32"/>
          <w:lang w:eastAsia="it-IT"/>
        </w:rPr>
      </w:pPr>
    </w:p>
    <w:p w:rsidR="00766FA1" w:rsidRPr="006F71FE" w:rsidRDefault="00766FA1" w:rsidP="0035750B">
      <w:pPr>
        <w:rPr>
          <w:lang w:eastAsia="it-IT"/>
        </w:rPr>
      </w:pPr>
      <w:r w:rsidRPr="006F71FE">
        <w:rPr>
          <w:lang w:eastAsia="it-IT"/>
        </w:rPr>
        <w:t>Cristiano Giovando</w:t>
      </w:r>
      <w:r>
        <w:rPr>
          <w:lang w:eastAsia="it-IT"/>
        </w:rPr>
        <w:t xml:space="preserve"> and </w:t>
      </w:r>
      <w:r w:rsidRPr="009D6B63">
        <w:rPr>
          <w:lang w:eastAsia="it-IT"/>
        </w:rPr>
        <w:t xml:space="preserve">Andrea Camia </w:t>
      </w:r>
      <w:r w:rsidRPr="006F71FE">
        <w:rPr>
          <w:lang w:eastAsia="it-IT"/>
        </w:rPr>
        <w:t xml:space="preserve">also contributed to earlier drafts. </w:t>
      </w:r>
    </w:p>
    <w:p w:rsidR="00766FA1" w:rsidRPr="006F71FE" w:rsidRDefault="00766FA1" w:rsidP="00F24F25">
      <w:pPr>
        <w:autoSpaceDE w:val="0"/>
        <w:autoSpaceDN w:val="0"/>
        <w:adjustRightInd w:val="0"/>
        <w:rPr>
          <w:rFonts w:ascii="ArialMT" w:hAnsi="ArialMT" w:cs="ArialMT"/>
          <w:color w:val="000000"/>
          <w:lang w:eastAsia="ko-KR"/>
        </w:rPr>
      </w:pPr>
    </w:p>
    <w:p w:rsidR="000A2821" w:rsidRPr="009624AC" w:rsidRDefault="000A2821" w:rsidP="000A2821">
      <w:pPr>
        <w:shd w:val="clear" w:color="auto" w:fill="EAEAEA"/>
        <w:autoSpaceDE w:val="0"/>
        <w:autoSpaceDN w:val="0"/>
        <w:adjustRightInd w:val="0"/>
        <w:rPr>
          <w:rFonts w:ascii="ArialMT" w:hAnsi="ArialMT" w:cs="ArialMT"/>
          <w:color w:val="000000"/>
          <w:lang w:eastAsia="ko-KR"/>
        </w:rPr>
      </w:pPr>
      <w:r>
        <w:rPr>
          <w:rFonts w:ascii="ArialMT" w:hAnsi="ArialMT" w:cs="ArialMT"/>
          <w:color w:val="000000"/>
          <w:lang w:eastAsia="ko-KR"/>
        </w:rPr>
        <w:t xml:space="preserve">Other contributors to the INSPIRE data specifications are the Drafting Team Data Specifications, the JRC Data Specifications Team and the INSPIRE stakeholders - </w:t>
      </w:r>
      <w:r w:rsidRPr="00995F72">
        <w:rPr>
          <w:rFonts w:cs="Arial"/>
        </w:rPr>
        <w:t>Spatial Data Interested Communities (SDIC</w:t>
      </w:r>
      <w:r>
        <w:rPr>
          <w:rFonts w:cs="Arial"/>
        </w:rPr>
        <w:t>s</w:t>
      </w:r>
      <w:r w:rsidRPr="00995F72">
        <w:rPr>
          <w:rFonts w:cs="Arial"/>
        </w:rPr>
        <w:t xml:space="preserve">) </w:t>
      </w:r>
      <w:r>
        <w:rPr>
          <w:rFonts w:cs="Arial"/>
        </w:rPr>
        <w:t>and</w:t>
      </w:r>
      <w:r w:rsidRPr="00995F72">
        <w:rPr>
          <w:rFonts w:cs="Arial"/>
        </w:rPr>
        <w:t xml:space="preserve"> Legally Mandated Organisations</w:t>
      </w:r>
      <w:r>
        <w:rPr>
          <w:rFonts w:cs="Arial"/>
        </w:rPr>
        <w:t xml:space="preserve"> </w:t>
      </w:r>
      <w:r w:rsidRPr="00995F72">
        <w:rPr>
          <w:rFonts w:cs="Arial"/>
        </w:rPr>
        <w:t>(LMO</w:t>
      </w:r>
      <w:r>
        <w:rPr>
          <w:rFonts w:cs="Arial"/>
        </w:rPr>
        <w:t>s</w:t>
      </w:r>
      <w:r w:rsidRPr="00995F72">
        <w:rPr>
          <w:rFonts w:cs="Arial"/>
        </w:rPr>
        <w:t>)</w:t>
      </w:r>
      <w:r>
        <w:rPr>
          <w:rFonts w:ascii="ArialMT" w:hAnsi="ArialMT" w:cs="ArialMT"/>
          <w:color w:val="000000"/>
          <w:lang w:eastAsia="ko-KR"/>
        </w:rPr>
        <w:t xml:space="preserve">. </w:t>
      </w:r>
    </w:p>
    <w:p w:rsidR="000A2821" w:rsidRPr="00995F72" w:rsidRDefault="000A2821" w:rsidP="000A2821">
      <w:pPr>
        <w:shd w:val="clear" w:color="auto" w:fill="EAEAEA"/>
        <w:autoSpaceDE w:val="0"/>
        <w:autoSpaceDN w:val="0"/>
        <w:adjustRightInd w:val="0"/>
        <w:rPr>
          <w:rFonts w:cs="Arial"/>
          <w:b/>
          <w:bCs/>
          <w:lang w:eastAsia="ko-KR"/>
        </w:rPr>
      </w:pPr>
    </w:p>
    <w:p w:rsidR="000A2821" w:rsidRPr="00995F72" w:rsidRDefault="000A2821" w:rsidP="000A2821">
      <w:pPr>
        <w:shd w:val="clear" w:color="auto" w:fill="EAEAEA"/>
        <w:autoSpaceDE w:val="0"/>
        <w:autoSpaceDN w:val="0"/>
        <w:adjustRightInd w:val="0"/>
        <w:rPr>
          <w:rFonts w:cs="Arial"/>
          <w:b/>
          <w:bCs/>
          <w:lang w:eastAsia="ko-KR"/>
        </w:rPr>
      </w:pPr>
    </w:p>
    <w:p w:rsidR="000A2821" w:rsidRPr="00995F72" w:rsidRDefault="000A2821" w:rsidP="000A2821">
      <w:pPr>
        <w:shd w:val="clear" w:color="auto" w:fill="EAEAEA"/>
        <w:autoSpaceDE w:val="0"/>
        <w:autoSpaceDN w:val="0"/>
        <w:adjustRightInd w:val="0"/>
        <w:rPr>
          <w:rFonts w:cs="Arial"/>
          <w:b/>
          <w:bCs/>
          <w:lang w:val="fr-FR" w:eastAsia="ko-KR"/>
        </w:rPr>
      </w:pPr>
      <w:r w:rsidRPr="00995F72">
        <w:rPr>
          <w:rFonts w:cs="Arial"/>
          <w:b/>
          <w:bCs/>
          <w:lang w:val="fr-FR" w:eastAsia="ko-KR"/>
        </w:rPr>
        <w:t>Contact information</w:t>
      </w:r>
    </w:p>
    <w:p w:rsidR="000A2821" w:rsidRPr="00995F72" w:rsidRDefault="000A2821" w:rsidP="000A2821">
      <w:pPr>
        <w:shd w:val="clear" w:color="auto" w:fill="EAEAEA"/>
        <w:autoSpaceDE w:val="0"/>
        <w:autoSpaceDN w:val="0"/>
        <w:adjustRightInd w:val="0"/>
        <w:rPr>
          <w:rFonts w:ascii="ArialMT" w:hAnsi="ArialMT" w:cs="ArialMT"/>
          <w:lang w:val="fr-FR" w:eastAsia="ko-KR"/>
        </w:rPr>
      </w:pPr>
      <w:r>
        <w:rPr>
          <w:rFonts w:ascii="ArialMT" w:hAnsi="ArialMT" w:cs="ArialMT"/>
          <w:lang w:val="fr-FR" w:eastAsia="ko-KR"/>
        </w:rPr>
        <w:t xml:space="preserve">Maria </w:t>
      </w:r>
      <w:r w:rsidRPr="00995F72">
        <w:rPr>
          <w:rFonts w:ascii="ArialMT" w:hAnsi="ArialMT" w:cs="ArialMT"/>
          <w:lang w:val="fr-FR" w:eastAsia="ko-KR"/>
        </w:rPr>
        <w:t>Vanda Nunes de Lima</w:t>
      </w:r>
      <w:r>
        <w:rPr>
          <w:rFonts w:ascii="ArialMT" w:hAnsi="ArialMT" w:cs="ArialMT"/>
          <w:lang w:val="fr-FR" w:eastAsia="ko-KR"/>
        </w:rPr>
        <w:t xml:space="preserve"> &amp; </w:t>
      </w:r>
      <w:r w:rsidRPr="00E02244">
        <w:rPr>
          <w:rFonts w:ascii="ArialMT" w:hAnsi="ArialMT" w:cs="ArialMT"/>
          <w:lang w:val="fr-FR" w:eastAsia="ko-KR"/>
        </w:rPr>
        <w:t>Michael Lutz</w:t>
      </w:r>
    </w:p>
    <w:p w:rsidR="000A2821" w:rsidRPr="00995F72" w:rsidRDefault="000A2821" w:rsidP="000A2821">
      <w:pPr>
        <w:shd w:val="clear" w:color="auto" w:fill="EAEAEA"/>
        <w:autoSpaceDE w:val="0"/>
        <w:autoSpaceDN w:val="0"/>
        <w:adjustRightInd w:val="0"/>
        <w:rPr>
          <w:rFonts w:ascii="ArialMT" w:hAnsi="ArialMT" w:cs="ArialMT"/>
          <w:lang w:eastAsia="ko-KR"/>
        </w:rPr>
      </w:pPr>
      <w:r w:rsidRPr="00995F72">
        <w:rPr>
          <w:rFonts w:ascii="ArialMT" w:hAnsi="ArialMT" w:cs="ArialMT"/>
          <w:lang w:eastAsia="ko-KR"/>
        </w:rPr>
        <w:t>European Commission Joint Research Centre</w:t>
      </w:r>
      <w:r>
        <w:rPr>
          <w:rFonts w:ascii="ArialMT" w:hAnsi="ArialMT" w:cs="ArialMT"/>
          <w:lang w:eastAsia="ko-KR"/>
        </w:rPr>
        <w:t xml:space="preserve"> (JRC)</w:t>
      </w:r>
    </w:p>
    <w:p w:rsidR="000A2821" w:rsidRPr="00995F72" w:rsidRDefault="000A2821" w:rsidP="000A2821">
      <w:pPr>
        <w:shd w:val="clear" w:color="auto" w:fill="EAEAEA"/>
        <w:autoSpaceDE w:val="0"/>
        <w:autoSpaceDN w:val="0"/>
        <w:adjustRightInd w:val="0"/>
        <w:rPr>
          <w:rFonts w:ascii="ArialMT" w:hAnsi="ArialMT" w:cs="ArialMT"/>
          <w:lang w:eastAsia="ko-KR"/>
        </w:rPr>
      </w:pPr>
      <w:r w:rsidRPr="00995F72">
        <w:rPr>
          <w:rFonts w:ascii="ArialMT" w:hAnsi="ArialMT" w:cs="ArialMT"/>
          <w:lang w:eastAsia="ko-KR"/>
        </w:rPr>
        <w:t>Institute for Environment and Sustainability</w:t>
      </w:r>
    </w:p>
    <w:p w:rsidR="000A2821" w:rsidRPr="00A62C20" w:rsidRDefault="000A2821" w:rsidP="000A2821">
      <w:pPr>
        <w:shd w:val="clear" w:color="auto" w:fill="EAEAEA"/>
        <w:autoSpaceDE w:val="0"/>
        <w:autoSpaceDN w:val="0"/>
        <w:adjustRightInd w:val="0"/>
        <w:rPr>
          <w:rFonts w:ascii="ArialMT" w:hAnsi="ArialMT" w:cs="ArialMT"/>
          <w:lang w:val="en-US" w:eastAsia="ko-KR"/>
        </w:rPr>
      </w:pPr>
      <w:r w:rsidRPr="00A62C20">
        <w:rPr>
          <w:rFonts w:ascii="ArialMT" w:hAnsi="ArialMT" w:cs="ArialMT"/>
          <w:lang w:val="en-US" w:eastAsia="ko-KR"/>
        </w:rPr>
        <w:t>Unit H06:</w:t>
      </w:r>
      <w:r w:rsidRPr="00A62C20">
        <w:rPr>
          <w:rFonts w:ascii="ArialMT" w:hAnsi="ArialMT" w:cs="ArialMT"/>
          <w:b/>
          <w:lang w:val="en-US" w:eastAsia="ko-KR"/>
        </w:rPr>
        <w:t xml:space="preserve"> </w:t>
      </w:r>
      <w:r w:rsidRPr="00A62C20">
        <w:rPr>
          <w:rFonts w:ascii="ArialMT" w:hAnsi="ArialMT" w:cs="ArialMT"/>
          <w:lang w:val="en-US" w:eastAsia="ko-KR"/>
        </w:rPr>
        <w:t>Digital Earth and Reference Data</w:t>
      </w:r>
    </w:p>
    <w:p w:rsidR="000A2821" w:rsidRPr="00E02244" w:rsidRDefault="000A2821" w:rsidP="000A2821">
      <w:pPr>
        <w:shd w:val="clear" w:color="auto" w:fill="EAEAEA"/>
        <w:autoSpaceDE w:val="0"/>
        <w:autoSpaceDN w:val="0"/>
        <w:adjustRightInd w:val="0"/>
        <w:rPr>
          <w:rFonts w:cs="Arial"/>
          <w:lang w:val="en-US" w:eastAsia="ko-KR"/>
        </w:rPr>
      </w:pPr>
      <w:r w:rsidRPr="00E772A7">
        <w:rPr>
          <w:rFonts w:cs="Arial"/>
          <w:i/>
          <w:lang w:val="en-US" w:eastAsia="ko-KR"/>
        </w:rPr>
        <w:t>http://inspire.ec.europa.eu/index.cfm/pageid/2</w:t>
      </w:r>
      <w:r>
        <w:rPr>
          <w:rFonts w:cs="Arial"/>
          <w:lang w:val="en-US" w:eastAsia="ko-KR"/>
        </w:rPr>
        <w:t xml:space="preserve"> </w:t>
      </w:r>
    </w:p>
    <w:p w:rsidR="000A2821" w:rsidRPr="00E02244" w:rsidRDefault="000A2821" w:rsidP="000A2821">
      <w:pPr>
        <w:rPr>
          <w:lang w:val="en-US"/>
        </w:rPr>
      </w:pPr>
    </w:p>
    <w:p w:rsidR="00766FA1" w:rsidRPr="00F24F25" w:rsidRDefault="00766FA1" w:rsidP="00F24F25">
      <w:pPr>
        <w:rPr>
          <w:lang w:val="it-IT"/>
        </w:rPr>
      </w:pPr>
    </w:p>
    <w:p w:rsidR="00766FA1" w:rsidRPr="0035750B" w:rsidRDefault="00766FA1" w:rsidP="0035750B">
      <w:pPr>
        <w:rPr>
          <w:b/>
          <w:sz w:val="32"/>
          <w:szCs w:val="32"/>
        </w:rPr>
      </w:pPr>
      <w:r w:rsidRPr="00F24F25">
        <w:rPr>
          <w:lang w:val="it-IT"/>
        </w:rPr>
        <w:br w:type="page"/>
      </w:r>
      <w:r w:rsidRPr="0035750B">
        <w:rPr>
          <w:b/>
          <w:sz w:val="32"/>
          <w:szCs w:val="32"/>
        </w:rPr>
        <w:lastRenderedPageBreak/>
        <w:t>Table of contents</w:t>
      </w:r>
    </w:p>
    <w:p w:rsidR="00766FA1" w:rsidRPr="008B3241" w:rsidRDefault="00766FA1" w:rsidP="00145B29"/>
    <w:p w:rsidR="001940E8" w:rsidRPr="0094441F" w:rsidRDefault="001940E8">
      <w:pPr>
        <w:pStyle w:val="TOC1"/>
        <w:tabs>
          <w:tab w:val="left" w:pos="480"/>
          <w:tab w:val="right" w:leader="dot" w:pos="9061"/>
        </w:tabs>
        <w:rPr>
          <w:rFonts w:ascii="Calibri" w:hAnsi="Calibri"/>
          <w:noProof/>
          <w:sz w:val="22"/>
          <w:szCs w:val="22"/>
          <w:lang w:val="en-US" w:eastAsia="en-US"/>
        </w:rPr>
      </w:pPr>
      <w:bookmarkStart w:id="12" w:name="_Toc202867235"/>
      <w:bookmarkStart w:id="13" w:name="_Toc202872563"/>
      <w:bookmarkStart w:id="14" w:name="_Toc203821252"/>
      <w:bookmarkStart w:id="15" w:name="_Toc204079955"/>
      <w:bookmarkStart w:id="16" w:name="_Toc204080363"/>
      <w:bookmarkStart w:id="17" w:name="_Toc202873548"/>
      <w:bookmarkStart w:id="18" w:name="_Toc207684618"/>
      <w:r w:rsidRPr="00E772A7">
        <w:rPr>
          <w:i/>
          <w:noProof/>
          <w:lang w:eastAsia="it-IT"/>
        </w:rPr>
        <w:t>1</w:t>
      </w:r>
      <w:r w:rsidRPr="0094441F">
        <w:rPr>
          <w:rFonts w:ascii="Calibri" w:hAnsi="Calibri"/>
          <w:noProof/>
          <w:sz w:val="22"/>
          <w:szCs w:val="22"/>
          <w:lang w:val="en-US" w:eastAsia="en-US"/>
        </w:rPr>
        <w:tab/>
      </w:r>
      <w:r w:rsidRPr="00E772A7">
        <w:rPr>
          <w:i/>
          <w:noProof/>
          <w:lang w:eastAsia="it-IT"/>
        </w:rPr>
        <w:t>Scope</w:t>
      </w:r>
      <w:r>
        <w:rPr>
          <w:noProof/>
          <w:webHidden/>
        </w:rPr>
        <w:tab/>
      </w:r>
      <w:r w:rsidR="00B9269E">
        <w:rPr>
          <w:noProof/>
          <w:webHidden/>
        </w:rPr>
        <w:t>1</w:t>
      </w:r>
    </w:p>
    <w:p w:rsidR="001940E8" w:rsidRPr="0094441F" w:rsidRDefault="001940E8">
      <w:pPr>
        <w:pStyle w:val="TOC1"/>
        <w:tabs>
          <w:tab w:val="left" w:pos="480"/>
          <w:tab w:val="right" w:leader="dot" w:pos="9061"/>
        </w:tabs>
        <w:rPr>
          <w:rFonts w:ascii="Calibri" w:hAnsi="Calibri"/>
          <w:noProof/>
          <w:sz w:val="22"/>
          <w:szCs w:val="22"/>
          <w:lang w:val="en-US" w:eastAsia="en-US"/>
        </w:rPr>
      </w:pPr>
      <w:r w:rsidRPr="00E772A7">
        <w:rPr>
          <w:i/>
          <w:noProof/>
        </w:rPr>
        <w:t>2</w:t>
      </w:r>
      <w:r w:rsidRPr="0094441F">
        <w:rPr>
          <w:rFonts w:ascii="Calibri" w:hAnsi="Calibri"/>
          <w:noProof/>
          <w:sz w:val="22"/>
          <w:szCs w:val="22"/>
          <w:lang w:val="en-US" w:eastAsia="en-US"/>
        </w:rPr>
        <w:tab/>
      </w:r>
      <w:r w:rsidRPr="00E772A7">
        <w:rPr>
          <w:i/>
          <w:noProof/>
        </w:rPr>
        <w:t>Overview</w:t>
      </w:r>
      <w:r>
        <w:rPr>
          <w:noProof/>
          <w:webHidden/>
        </w:rPr>
        <w:tab/>
      </w:r>
      <w:r w:rsidR="00B9269E">
        <w:rPr>
          <w:noProof/>
          <w:webHidden/>
        </w:rPr>
        <w:t>1</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lang w:eastAsia="it-IT"/>
        </w:rPr>
        <w:t>2.1</w:t>
      </w:r>
      <w:r w:rsidRPr="0094441F">
        <w:rPr>
          <w:rFonts w:ascii="Calibri" w:hAnsi="Calibri"/>
          <w:noProof/>
          <w:sz w:val="22"/>
          <w:szCs w:val="22"/>
          <w:lang w:val="en-US" w:eastAsia="en-US"/>
        </w:rPr>
        <w:tab/>
      </w:r>
      <w:r w:rsidRPr="00E772A7">
        <w:rPr>
          <w:i/>
          <w:noProof/>
          <w:lang w:eastAsia="it-IT"/>
        </w:rPr>
        <w:t>Name</w:t>
      </w:r>
      <w:r>
        <w:rPr>
          <w:noProof/>
          <w:webHidden/>
        </w:rPr>
        <w:tab/>
      </w:r>
      <w:r w:rsidR="00B9269E">
        <w:rPr>
          <w:noProof/>
          <w:webHidden/>
        </w:rPr>
        <w:t>1</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lang w:eastAsia="it-IT"/>
        </w:rPr>
        <w:t>2.2</w:t>
      </w:r>
      <w:r w:rsidRPr="0094441F">
        <w:rPr>
          <w:rFonts w:ascii="Calibri" w:hAnsi="Calibri"/>
          <w:noProof/>
          <w:sz w:val="22"/>
          <w:szCs w:val="22"/>
          <w:lang w:val="en-US" w:eastAsia="en-US"/>
        </w:rPr>
        <w:tab/>
      </w:r>
      <w:r w:rsidRPr="00E772A7">
        <w:rPr>
          <w:i/>
          <w:noProof/>
          <w:lang w:eastAsia="it-IT"/>
        </w:rPr>
        <w:t>Informal description</w:t>
      </w:r>
      <w:r>
        <w:rPr>
          <w:noProof/>
          <w:webHidden/>
        </w:rPr>
        <w:tab/>
      </w:r>
      <w:r w:rsidR="00B9269E">
        <w:rPr>
          <w:noProof/>
          <w:webHidden/>
        </w:rPr>
        <w:t>1</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lang w:eastAsia="it-IT"/>
        </w:rPr>
        <w:t>2.3</w:t>
      </w:r>
      <w:r w:rsidRPr="0094441F">
        <w:rPr>
          <w:rFonts w:ascii="Calibri" w:hAnsi="Calibri"/>
          <w:noProof/>
          <w:sz w:val="22"/>
          <w:szCs w:val="22"/>
          <w:lang w:val="en-US" w:eastAsia="en-US"/>
        </w:rPr>
        <w:tab/>
      </w:r>
      <w:r w:rsidRPr="00E772A7">
        <w:rPr>
          <w:i/>
          <w:noProof/>
          <w:lang w:eastAsia="it-IT"/>
        </w:rPr>
        <w:t>Normative References</w:t>
      </w:r>
      <w:r>
        <w:rPr>
          <w:noProof/>
          <w:webHidden/>
        </w:rPr>
        <w:tab/>
      </w:r>
      <w:r w:rsidR="00B9269E">
        <w:rPr>
          <w:noProof/>
          <w:webHidden/>
        </w:rPr>
        <w:t>7</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lang w:eastAsia="it-IT"/>
        </w:rPr>
        <w:t>2.4</w:t>
      </w:r>
      <w:r w:rsidRPr="0094441F">
        <w:rPr>
          <w:rFonts w:ascii="Calibri" w:hAnsi="Calibri"/>
          <w:noProof/>
          <w:sz w:val="22"/>
          <w:szCs w:val="22"/>
          <w:lang w:val="en-US" w:eastAsia="en-US"/>
        </w:rPr>
        <w:tab/>
      </w:r>
      <w:r w:rsidRPr="00E772A7">
        <w:rPr>
          <w:i/>
          <w:noProof/>
          <w:lang w:eastAsia="it-IT"/>
        </w:rPr>
        <w:t>Terms and definitions</w:t>
      </w:r>
      <w:r>
        <w:rPr>
          <w:noProof/>
          <w:webHidden/>
        </w:rPr>
        <w:tab/>
      </w:r>
      <w:r w:rsidR="00B9269E">
        <w:rPr>
          <w:noProof/>
          <w:webHidden/>
        </w:rPr>
        <w:t>8</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lang w:eastAsia="it-IT"/>
        </w:rPr>
        <w:t>2.5</w:t>
      </w:r>
      <w:r w:rsidRPr="0094441F">
        <w:rPr>
          <w:rFonts w:ascii="Calibri" w:hAnsi="Calibri"/>
          <w:noProof/>
          <w:sz w:val="22"/>
          <w:szCs w:val="22"/>
          <w:lang w:val="en-US" w:eastAsia="en-US"/>
        </w:rPr>
        <w:tab/>
      </w:r>
      <w:r w:rsidRPr="00E772A7">
        <w:rPr>
          <w:i/>
          <w:noProof/>
          <w:lang w:eastAsia="it-IT"/>
        </w:rPr>
        <w:t>Symbols and abbreviations</w:t>
      </w:r>
      <w:r>
        <w:rPr>
          <w:noProof/>
          <w:webHidden/>
        </w:rPr>
        <w:tab/>
      </w:r>
      <w:r w:rsidR="00B9269E">
        <w:rPr>
          <w:noProof/>
          <w:webHidden/>
        </w:rPr>
        <w:t>8</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lang w:eastAsia="en-GB"/>
        </w:rPr>
        <w:t>2.6</w:t>
      </w:r>
      <w:r w:rsidRPr="0094441F">
        <w:rPr>
          <w:rFonts w:ascii="Calibri" w:hAnsi="Calibri"/>
          <w:noProof/>
          <w:sz w:val="22"/>
          <w:szCs w:val="22"/>
          <w:lang w:val="en-US" w:eastAsia="en-US"/>
        </w:rPr>
        <w:tab/>
      </w:r>
      <w:r w:rsidRPr="00E772A7">
        <w:rPr>
          <w:i/>
          <w:noProof/>
          <w:lang w:eastAsia="en-GB"/>
        </w:rPr>
        <w:t>How the Technical Guidelines map to the Implementing Rules</w:t>
      </w:r>
      <w:r>
        <w:rPr>
          <w:noProof/>
          <w:webHidden/>
        </w:rPr>
        <w:tab/>
      </w:r>
      <w:r w:rsidR="00B9269E">
        <w:rPr>
          <w:noProof/>
          <w:webHidden/>
        </w:rPr>
        <w:t>10</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lang w:eastAsia="en-GB"/>
        </w:rPr>
        <w:t>2.6.1</w:t>
      </w:r>
      <w:r w:rsidRPr="0094441F">
        <w:rPr>
          <w:rFonts w:ascii="Calibri" w:hAnsi="Calibri"/>
          <w:noProof/>
          <w:sz w:val="22"/>
          <w:szCs w:val="22"/>
          <w:lang w:val="en-US" w:eastAsia="en-US"/>
        </w:rPr>
        <w:tab/>
      </w:r>
      <w:r w:rsidRPr="00E772A7">
        <w:rPr>
          <w:i/>
          <w:noProof/>
          <w:lang w:eastAsia="en-GB"/>
        </w:rPr>
        <w:t>Requirements</w:t>
      </w:r>
      <w:r>
        <w:rPr>
          <w:noProof/>
          <w:webHidden/>
        </w:rPr>
        <w:tab/>
      </w:r>
      <w:r w:rsidR="00B9269E">
        <w:rPr>
          <w:noProof/>
          <w:webHidden/>
        </w:rPr>
        <w:t>10</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2.6.2</w:t>
      </w:r>
      <w:r w:rsidRPr="0094441F">
        <w:rPr>
          <w:rFonts w:ascii="Calibri" w:hAnsi="Calibri"/>
          <w:noProof/>
          <w:sz w:val="22"/>
          <w:szCs w:val="22"/>
          <w:lang w:val="en-US" w:eastAsia="en-US"/>
        </w:rPr>
        <w:tab/>
      </w:r>
      <w:r w:rsidRPr="00E772A7">
        <w:rPr>
          <w:i/>
          <w:noProof/>
        </w:rPr>
        <w:t>Recommendations</w:t>
      </w:r>
      <w:r>
        <w:rPr>
          <w:noProof/>
          <w:webHidden/>
        </w:rPr>
        <w:tab/>
      </w:r>
      <w:r w:rsidR="00B9269E">
        <w:rPr>
          <w:noProof/>
          <w:webHidden/>
        </w:rPr>
        <w:t>11</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2.6.3</w:t>
      </w:r>
      <w:r w:rsidRPr="0094441F">
        <w:rPr>
          <w:rFonts w:ascii="Calibri" w:hAnsi="Calibri"/>
          <w:noProof/>
          <w:sz w:val="22"/>
          <w:szCs w:val="22"/>
          <w:lang w:val="en-US" w:eastAsia="en-US"/>
        </w:rPr>
        <w:tab/>
      </w:r>
      <w:r w:rsidRPr="00E772A7">
        <w:rPr>
          <w:i/>
          <w:noProof/>
        </w:rPr>
        <w:t>Conformance</w:t>
      </w:r>
      <w:r>
        <w:rPr>
          <w:noProof/>
          <w:webHidden/>
        </w:rPr>
        <w:tab/>
      </w:r>
      <w:r w:rsidR="00B9269E">
        <w:rPr>
          <w:noProof/>
          <w:webHidden/>
        </w:rPr>
        <w:t>11</w:t>
      </w:r>
    </w:p>
    <w:p w:rsidR="001940E8" w:rsidRPr="0094441F" w:rsidRDefault="001940E8">
      <w:pPr>
        <w:pStyle w:val="TOC1"/>
        <w:tabs>
          <w:tab w:val="left" w:pos="480"/>
          <w:tab w:val="right" w:leader="dot" w:pos="9061"/>
        </w:tabs>
        <w:rPr>
          <w:rFonts w:ascii="Calibri" w:hAnsi="Calibri"/>
          <w:noProof/>
          <w:sz w:val="22"/>
          <w:szCs w:val="22"/>
          <w:lang w:val="en-US" w:eastAsia="en-US"/>
        </w:rPr>
      </w:pPr>
      <w:r w:rsidRPr="00E772A7">
        <w:rPr>
          <w:i/>
          <w:noProof/>
        </w:rPr>
        <w:t>3</w:t>
      </w:r>
      <w:r w:rsidRPr="0094441F">
        <w:rPr>
          <w:rFonts w:ascii="Calibri" w:hAnsi="Calibri"/>
          <w:noProof/>
          <w:sz w:val="22"/>
          <w:szCs w:val="22"/>
          <w:lang w:val="en-US" w:eastAsia="en-US"/>
        </w:rPr>
        <w:tab/>
      </w:r>
      <w:r w:rsidRPr="00E772A7">
        <w:rPr>
          <w:i/>
          <w:noProof/>
        </w:rPr>
        <w:t>Specification scopes</w:t>
      </w:r>
      <w:r>
        <w:rPr>
          <w:noProof/>
          <w:webHidden/>
        </w:rPr>
        <w:tab/>
      </w:r>
      <w:r w:rsidR="00B9269E">
        <w:rPr>
          <w:noProof/>
          <w:webHidden/>
        </w:rPr>
        <w:t>12</w:t>
      </w:r>
    </w:p>
    <w:p w:rsidR="001940E8" w:rsidRPr="0094441F" w:rsidRDefault="001940E8">
      <w:pPr>
        <w:pStyle w:val="TOC1"/>
        <w:tabs>
          <w:tab w:val="left" w:pos="480"/>
          <w:tab w:val="right" w:leader="dot" w:pos="9061"/>
        </w:tabs>
        <w:rPr>
          <w:rFonts w:ascii="Calibri" w:hAnsi="Calibri"/>
          <w:noProof/>
          <w:sz w:val="22"/>
          <w:szCs w:val="22"/>
          <w:lang w:val="en-US" w:eastAsia="en-US"/>
        </w:rPr>
      </w:pPr>
      <w:r w:rsidRPr="00E772A7">
        <w:rPr>
          <w:i/>
          <w:noProof/>
        </w:rPr>
        <w:t>4</w:t>
      </w:r>
      <w:r w:rsidRPr="0094441F">
        <w:rPr>
          <w:rFonts w:ascii="Calibri" w:hAnsi="Calibri"/>
          <w:noProof/>
          <w:sz w:val="22"/>
          <w:szCs w:val="22"/>
          <w:lang w:val="en-US" w:eastAsia="en-US"/>
        </w:rPr>
        <w:tab/>
      </w:r>
      <w:r w:rsidRPr="00E772A7">
        <w:rPr>
          <w:i/>
          <w:noProof/>
        </w:rPr>
        <w:t>Identification information</w:t>
      </w:r>
      <w:r>
        <w:rPr>
          <w:noProof/>
          <w:webHidden/>
        </w:rPr>
        <w:tab/>
      </w:r>
      <w:r w:rsidR="00B9269E">
        <w:rPr>
          <w:noProof/>
          <w:webHidden/>
        </w:rPr>
        <w:t>12</w:t>
      </w:r>
    </w:p>
    <w:p w:rsidR="001940E8" w:rsidRPr="0094441F" w:rsidRDefault="001940E8">
      <w:pPr>
        <w:pStyle w:val="TOC1"/>
        <w:tabs>
          <w:tab w:val="left" w:pos="480"/>
          <w:tab w:val="right" w:leader="dot" w:pos="9061"/>
        </w:tabs>
        <w:rPr>
          <w:rFonts w:ascii="Calibri" w:hAnsi="Calibri"/>
          <w:noProof/>
          <w:sz w:val="22"/>
          <w:szCs w:val="22"/>
          <w:lang w:val="en-US" w:eastAsia="en-US"/>
        </w:rPr>
      </w:pPr>
      <w:r w:rsidRPr="00E772A7">
        <w:rPr>
          <w:i/>
          <w:noProof/>
        </w:rPr>
        <w:t>5</w:t>
      </w:r>
      <w:r w:rsidRPr="0094441F">
        <w:rPr>
          <w:rFonts w:ascii="Calibri" w:hAnsi="Calibri"/>
          <w:noProof/>
          <w:sz w:val="22"/>
          <w:szCs w:val="22"/>
          <w:lang w:val="en-US" w:eastAsia="en-US"/>
        </w:rPr>
        <w:tab/>
      </w:r>
      <w:r w:rsidRPr="00E772A7">
        <w:rPr>
          <w:i/>
          <w:noProof/>
        </w:rPr>
        <w:t>Data content and structure</w:t>
      </w:r>
      <w:r>
        <w:rPr>
          <w:noProof/>
          <w:webHidden/>
        </w:rPr>
        <w:tab/>
      </w:r>
      <w:r w:rsidR="00B9269E">
        <w:rPr>
          <w:noProof/>
          <w:webHidden/>
        </w:rPr>
        <w:t>13</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5.1</w:t>
      </w:r>
      <w:r w:rsidRPr="0094441F">
        <w:rPr>
          <w:rFonts w:ascii="Calibri" w:hAnsi="Calibri"/>
          <w:noProof/>
          <w:sz w:val="22"/>
          <w:szCs w:val="22"/>
          <w:lang w:val="en-US" w:eastAsia="en-US"/>
        </w:rPr>
        <w:tab/>
      </w:r>
      <w:r w:rsidRPr="00E772A7">
        <w:rPr>
          <w:i/>
          <w:noProof/>
        </w:rPr>
        <w:t>Application schemas – Overview</w:t>
      </w:r>
      <w:r>
        <w:rPr>
          <w:noProof/>
          <w:webHidden/>
        </w:rPr>
        <w:tab/>
      </w:r>
      <w:r w:rsidR="00B9269E">
        <w:rPr>
          <w:noProof/>
          <w:webHidden/>
        </w:rPr>
        <w:t>13</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5.1.1</w:t>
      </w:r>
      <w:r w:rsidRPr="0094441F">
        <w:rPr>
          <w:rFonts w:ascii="Calibri" w:hAnsi="Calibri"/>
          <w:noProof/>
          <w:sz w:val="22"/>
          <w:szCs w:val="22"/>
          <w:lang w:val="en-US" w:eastAsia="en-US"/>
        </w:rPr>
        <w:tab/>
      </w:r>
      <w:r w:rsidRPr="00E772A7">
        <w:rPr>
          <w:i/>
          <w:noProof/>
        </w:rPr>
        <w:t>Application schemas included in the IRs</w:t>
      </w:r>
      <w:r>
        <w:rPr>
          <w:noProof/>
          <w:webHidden/>
        </w:rPr>
        <w:tab/>
      </w:r>
      <w:r w:rsidR="00B9269E">
        <w:rPr>
          <w:noProof/>
          <w:webHidden/>
        </w:rPr>
        <w:t>13</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5.1.2</w:t>
      </w:r>
      <w:r w:rsidRPr="0094441F">
        <w:rPr>
          <w:rFonts w:ascii="Calibri" w:hAnsi="Calibri"/>
          <w:noProof/>
          <w:sz w:val="22"/>
          <w:szCs w:val="22"/>
          <w:lang w:val="en-US" w:eastAsia="en-US"/>
        </w:rPr>
        <w:tab/>
      </w:r>
      <w:r w:rsidRPr="00E772A7">
        <w:rPr>
          <w:i/>
          <w:noProof/>
        </w:rPr>
        <w:t>Additional recommended application schemas</w:t>
      </w:r>
      <w:r>
        <w:rPr>
          <w:noProof/>
          <w:webHidden/>
        </w:rPr>
        <w:tab/>
      </w:r>
      <w:r w:rsidR="00B9269E">
        <w:rPr>
          <w:noProof/>
          <w:webHidden/>
        </w:rPr>
        <w:t>14</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5.2</w:t>
      </w:r>
      <w:r w:rsidRPr="0094441F">
        <w:rPr>
          <w:rFonts w:ascii="Calibri" w:hAnsi="Calibri"/>
          <w:noProof/>
          <w:sz w:val="22"/>
          <w:szCs w:val="22"/>
          <w:lang w:val="en-US" w:eastAsia="en-US"/>
        </w:rPr>
        <w:tab/>
      </w:r>
      <w:r w:rsidRPr="00E772A7">
        <w:rPr>
          <w:i/>
          <w:noProof/>
        </w:rPr>
        <w:t>Basic notions</w:t>
      </w:r>
      <w:r>
        <w:rPr>
          <w:noProof/>
          <w:webHidden/>
        </w:rPr>
        <w:tab/>
      </w:r>
      <w:r w:rsidR="00B9269E">
        <w:rPr>
          <w:noProof/>
          <w:webHidden/>
        </w:rPr>
        <w:t>15</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5.2.1</w:t>
      </w:r>
      <w:r w:rsidRPr="0094441F">
        <w:rPr>
          <w:rFonts w:ascii="Calibri" w:hAnsi="Calibri"/>
          <w:noProof/>
          <w:sz w:val="22"/>
          <w:szCs w:val="22"/>
          <w:lang w:val="en-US" w:eastAsia="en-US"/>
        </w:rPr>
        <w:tab/>
      </w:r>
      <w:r w:rsidRPr="00E772A7">
        <w:rPr>
          <w:i/>
          <w:noProof/>
        </w:rPr>
        <w:t>Notation</w:t>
      </w:r>
      <w:r>
        <w:rPr>
          <w:noProof/>
          <w:webHidden/>
        </w:rPr>
        <w:tab/>
      </w:r>
      <w:r w:rsidR="00B9269E">
        <w:rPr>
          <w:noProof/>
          <w:webHidden/>
        </w:rPr>
        <w:t>15</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bCs/>
          <w:i/>
          <w:noProof/>
        </w:rPr>
        <w:t>5.2.2</w:t>
      </w:r>
      <w:r w:rsidRPr="0094441F">
        <w:rPr>
          <w:rFonts w:ascii="Calibri" w:hAnsi="Calibri"/>
          <w:noProof/>
          <w:sz w:val="22"/>
          <w:szCs w:val="22"/>
          <w:lang w:val="en-US" w:eastAsia="en-US"/>
        </w:rPr>
        <w:tab/>
      </w:r>
      <w:r w:rsidRPr="00E772A7">
        <w:rPr>
          <w:bCs/>
          <w:i/>
          <w:noProof/>
        </w:rPr>
        <w:t>Voidable characteristics</w:t>
      </w:r>
      <w:r>
        <w:rPr>
          <w:noProof/>
          <w:webHidden/>
        </w:rPr>
        <w:tab/>
      </w:r>
      <w:r w:rsidR="00B9269E">
        <w:rPr>
          <w:noProof/>
          <w:webHidden/>
        </w:rPr>
        <w:t>16</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5.2.3</w:t>
      </w:r>
      <w:r w:rsidRPr="0094441F">
        <w:rPr>
          <w:rFonts w:ascii="Calibri" w:hAnsi="Calibri"/>
          <w:noProof/>
          <w:sz w:val="22"/>
          <w:szCs w:val="22"/>
          <w:lang w:val="en-US" w:eastAsia="en-US"/>
        </w:rPr>
        <w:tab/>
      </w:r>
      <w:r w:rsidRPr="00E772A7">
        <w:rPr>
          <w:i/>
          <w:noProof/>
        </w:rPr>
        <w:t>Enumerations</w:t>
      </w:r>
      <w:r>
        <w:rPr>
          <w:noProof/>
          <w:webHidden/>
        </w:rPr>
        <w:tab/>
      </w:r>
      <w:r w:rsidR="00B9269E">
        <w:rPr>
          <w:noProof/>
          <w:webHidden/>
        </w:rPr>
        <w:t>17</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5.2.4</w:t>
      </w:r>
      <w:r w:rsidRPr="0094441F">
        <w:rPr>
          <w:rFonts w:ascii="Calibri" w:hAnsi="Calibri"/>
          <w:noProof/>
          <w:sz w:val="22"/>
          <w:szCs w:val="22"/>
          <w:lang w:val="en-US" w:eastAsia="en-US"/>
        </w:rPr>
        <w:tab/>
      </w:r>
      <w:r w:rsidRPr="00E772A7">
        <w:rPr>
          <w:i/>
          <w:noProof/>
        </w:rPr>
        <w:t>Code lists</w:t>
      </w:r>
      <w:r>
        <w:rPr>
          <w:noProof/>
          <w:webHidden/>
        </w:rPr>
        <w:tab/>
      </w:r>
      <w:r w:rsidR="00B9269E">
        <w:rPr>
          <w:noProof/>
          <w:webHidden/>
        </w:rPr>
        <w:t>17</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5.2.5</w:t>
      </w:r>
      <w:r w:rsidRPr="0094441F">
        <w:rPr>
          <w:rFonts w:ascii="Calibri" w:hAnsi="Calibri"/>
          <w:noProof/>
          <w:sz w:val="22"/>
          <w:szCs w:val="22"/>
          <w:lang w:val="en-US" w:eastAsia="en-US"/>
        </w:rPr>
        <w:tab/>
      </w:r>
      <w:r w:rsidRPr="00E772A7">
        <w:rPr>
          <w:i/>
          <w:noProof/>
        </w:rPr>
        <w:t>Identifier management</w:t>
      </w:r>
      <w:r>
        <w:rPr>
          <w:noProof/>
          <w:webHidden/>
        </w:rPr>
        <w:tab/>
      </w:r>
      <w:r w:rsidR="00B9269E">
        <w:rPr>
          <w:noProof/>
          <w:webHidden/>
        </w:rPr>
        <w:t>21</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5.2.6</w:t>
      </w:r>
      <w:r w:rsidRPr="0094441F">
        <w:rPr>
          <w:rFonts w:ascii="Calibri" w:hAnsi="Calibri"/>
          <w:noProof/>
          <w:sz w:val="22"/>
          <w:szCs w:val="22"/>
          <w:lang w:val="en-US" w:eastAsia="en-US"/>
        </w:rPr>
        <w:tab/>
      </w:r>
      <w:r w:rsidRPr="00E772A7">
        <w:rPr>
          <w:i/>
          <w:noProof/>
        </w:rPr>
        <w:t>Geometry representation</w:t>
      </w:r>
      <w:r>
        <w:rPr>
          <w:noProof/>
          <w:webHidden/>
        </w:rPr>
        <w:tab/>
      </w:r>
      <w:r w:rsidR="00B9269E">
        <w:rPr>
          <w:noProof/>
          <w:webHidden/>
        </w:rPr>
        <w:t>21</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5.2.7</w:t>
      </w:r>
      <w:r w:rsidRPr="0094441F">
        <w:rPr>
          <w:rFonts w:ascii="Calibri" w:hAnsi="Calibri"/>
          <w:noProof/>
          <w:sz w:val="22"/>
          <w:szCs w:val="22"/>
          <w:lang w:val="en-US" w:eastAsia="en-US"/>
        </w:rPr>
        <w:tab/>
      </w:r>
      <w:r w:rsidRPr="00E772A7">
        <w:rPr>
          <w:i/>
          <w:noProof/>
        </w:rPr>
        <w:t>Temporality representation</w:t>
      </w:r>
      <w:r>
        <w:rPr>
          <w:noProof/>
          <w:webHidden/>
        </w:rPr>
        <w:tab/>
      </w:r>
      <w:r w:rsidR="00B9269E">
        <w:rPr>
          <w:noProof/>
          <w:webHidden/>
        </w:rPr>
        <w:t>21</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5.2.8</w:t>
      </w:r>
      <w:r w:rsidRPr="0094441F">
        <w:rPr>
          <w:rFonts w:ascii="Calibri" w:hAnsi="Calibri"/>
          <w:noProof/>
          <w:sz w:val="22"/>
          <w:szCs w:val="22"/>
          <w:lang w:val="en-US" w:eastAsia="en-US"/>
        </w:rPr>
        <w:tab/>
      </w:r>
      <w:r w:rsidRPr="00E772A7">
        <w:rPr>
          <w:i/>
          <w:noProof/>
        </w:rPr>
        <w:t>Coverages</w:t>
      </w:r>
      <w:r>
        <w:rPr>
          <w:noProof/>
          <w:webHidden/>
        </w:rPr>
        <w:tab/>
      </w:r>
      <w:r w:rsidR="00B9269E">
        <w:rPr>
          <w:noProof/>
          <w:webHidden/>
        </w:rPr>
        <w:t>22</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5.3</w:t>
      </w:r>
      <w:r w:rsidRPr="0094441F">
        <w:rPr>
          <w:rFonts w:ascii="Calibri" w:hAnsi="Calibri"/>
          <w:noProof/>
          <w:sz w:val="22"/>
          <w:szCs w:val="22"/>
          <w:lang w:val="en-US" w:eastAsia="en-US"/>
        </w:rPr>
        <w:tab/>
      </w:r>
      <w:r w:rsidRPr="00E772A7">
        <w:rPr>
          <w:i/>
          <w:noProof/>
        </w:rPr>
        <w:t>Application schema NaturalRiskZones</w:t>
      </w:r>
      <w:r>
        <w:rPr>
          <w:noProof/>
          <w:webHidden/>
        </w:rPr>
        <w:tab/>
      </w:r>
      <w:r w:rsidR="00B9269E">
        <w:rPr>
          <w:noProof/>
          <w:webHidden/>
        </w:rPr>
        <w:t>24</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5.3.1</w:t>
      </w:r>
      <w:r w:rsidRPr="0094441F">
        <w:rPr>
          <w:rFonts w:ascii="Calibri" w:hAnsi="Calibri"/>
          <w:noProof/>
          <w:sz w:val="22"/>
          <w:szCs w:val="22"/>
          <w:lang w:val="en-US" w:eastAsia="en-US"/>
        </w:rPr>
        <w:tab/>
      </w:r>
      <w:r w:rsidRPr="00E772A7">
        <w:rPr>
          <w:i/>
          <w:noProof/>
        </w:rPr>
        <w:t>Description</w:t>
      </w:r>
      <w:r>
        <w:rPr>
          <w:noProof/>
          <w:webHidden/>
        </w:rPr>
        <w:tab/>
      </w:r>
      <w:r w:rsidR="00B9269E">
        <w:rPr>
          <w:noProof/>
          <w:webHidden/>
        </w:rPr>
        <w:t>24</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rFonts w:eastAsia="Times New Roman"/>
          <w:i/>
          <w:noProof/>
        </w:rPr>
        <w:t>5.3.2</w:t>
      </w:r>
      <w:r w:rsidRPr="0094441F">
        <w:rPr>
          <w:rFonts w:ascii="Calibri" w:hAnsi="Calibri"/>
          <w:noProof/>
          <w:sz w:val="22"/>
          <w:szCs w:val="22"/>
          <w:lang w:val="en-US" w:eastAsia="en-US"/>
        </w:rPr>
        <w:tab/>
      </w:r>
      <w:r w:rsidRPr="00E772A7">
        <w:rPr>
          <w:rFonts w:eastAsia="Times New Roman"/>
          <w:i/>
          <w:noProof/>
        </w:rPr>
        <w:t>Feature catalogue</w:t>
      </w:r>
      <w:r>
        <w:rPr>
          <w:noProof/>
          <w:webHidden/>
        </w:rPr>
        <w:tab/>
      </w:r>
      <w:r w:rsidR="00B9269E">
        <w:rPr>
          <w:noProof/>
          <w:webHidden/>
        </w:rPr>
        <w:t>35</w:t>
      </w:r>
    </w:p>
    <w:p w:rsidR="001940E8" w:rsidRPr="0094441F" w:rsidRDefault="001940E8">
      <w:pPr>
        <w:pStyle w:val="TOC1"/>
        <w:tabs>
          <w:tab w:val="left" w:pos="480"/>
          <w:tab w:val="right" w:leader="dot" w:pos="9061"/>
        </w:tabs>
        <w:rPr>
          <w:rFonts w:ascii="Calibri" w:hAnsi="Calibri"/>
          <w:noProof/>
          <w:sz w:val="22"/>
          <w:szCs w:val="22"/>
          <w:lang w:val="en-US" w:eastAsia="en-US"/>
        </w:rPr>
      </w:pPr>
      <w:r w:rsidRPr="00E772A7">
        <w:rPr>
          <w:i/>
          <w:noProof/>
        </w:rPr>
        <w:t>6</w:t>
      </w:r>
      <w:r w:rsidRPr="0094441F">
        <w:rPr>
          <w:rFonts w:ascii="Calibri" w:hAnsi="Calibri"/>
          <w:noProof/>
          <w:sz w:val="22"/>
          <w:szCs w:val="22"/>
          <w:lang w:val="en-US" w:eastAsia="en-US"/>
        </w:rPr>
        <w:tab/>
      </w:r>
      <w:r w:rsidRPr="00E772A7">
        <w:rPr>
          <w:i/>
          <w:noProof/>
        </w:rPr>
        <w:t>Reference systems, units of measure and grids</w:t>
      </w:r>
      <w:r>
        <w:rPr>
          <w:noProof/>
          <w:webHidden/>
        </w:rPr>
        <w:tab/>
      </w:r>
      <w:r w:rsidR="00B9269E">
        <w:rPr>
          <w:noProof/>
          <w:webHidden/>
        </w:rPr>
        <w:t>49</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6.1</w:t>
      </w:r>
      <w:r w:rsidRPr="0094441F">
        <w:rPr>
          <w:rFonts w:ascii="Calibri" w:hAnsi="Calibri"/>
          <w:noProof/>
          <w:sz w:val="22"/>
          <w:szCs w:val="22"/>
          <w:lang w:val="en-US" w:eastAsia="en-US"/>
        </w:rPr>
        <w:tab/>
      </w:r>
      <w:r w:rsidRPr="00E772A7">
        <w:rPr>
          <w:i/>
          <w:noProof/>
        </w:rPr>
        <w:t>Default reference systems, units of measure and grid</w:t>
      </w:r>
      <w:r>
        <w:rPr>
          <w:noProof/>
          <w:webHidden/>
        </w:rPr>
        <w:tab/>
      </w:r>
      <w:r w:rsidR="00B9269E">
        <w:rPr>
          <w:noProof/>
          <w:webHidden/>
        </w:rPr>
        <w:t>49</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6.1.1</w:t>
      </w:r>
      <w:r w:rsidRPr="0094441F">
        <w:rPr>
          <w:rFonts w:ascii="Calibri" w:hAnsi="Calibri"/>
          <w:noProof/>
          <w:sz w:val="22"/>
          <w:szCs w:val="22"/>
          <w:lang w:val="en-US" w:eastAsia="en-US"/>
        </w:rPr>
        <w:tab/>
      </w:r>
      <w:r w:rsidRPr="00E772A7">
        <w:rPr>
          <w:i/>
          <w:noProof/>
        </w:rPr>
        <w:t>Coordinate reference systems</w:t>
      </w:r>
      <w:r>
        <w:rPr>
          <w:noProof/>
          <w:webHidden/>
        </w:rPr>
        <w:tab/>
      </w:r>
      <w:r w:rsidR="00B9269E">
        <w:rPr>
          <w:noProof/>
          <w:webHidden/>
        </w:rPr>
        <w:t>49</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6.1.2</w:t>
      </w:r>
      <w:r w:rsidRPr="0094441F">
        <w:rPr>
          <w:rFonts w:ascii="Calibri" w:hAnsi="Calibri"/>
          <w:noProof/>
          <w:sz w:val="22"/>
          <w:szCs w:val="22"/>
          <w:lang w:val="en-US" w:eastAsia="en-US"/>
        </w:rPr>
        <w:tab/>
      </w:r>
      <w:r w:rsidRPr="00E772A7">
        <w:rPr>
          <w:i/>
          <w:noProof/>
        </w:rPr>
        <w:t>Temporal reference system</w:t>
      </w:r>
      <w:r>
        <w:rPr>
          <w:noProof/>
          <w:webHidden/>
        </w:rPr>
        <w:tab/>
      </w:r>
      <w:r w:rsidR="00B9269E">
        <w:rPr>
          <w:noProof/>
          <w:webHidden/>
        </w:rPr>
        <w:t>51</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6.1.3</w:t>
      </w:r>
      <w:r w:rsidRPr="0094441F">
        <w:rPr>
          <w:rFonts w:ascii="Calibri" w:hAnsi="Calibri"/>
          <w:noProof/>
          <w:sz w:val="22"/>
          <w:szCs w:val="22"/>
          <w:lang w:val="en-US" w:eastAsia="en-US"/>
        </w:rPr>
        <w:tab/>
      </w:r>
      <w:r w:rsidRPr="00E772A7">
        <w:rPr>
          <w:i/>
          <w:noProof/>
        </w:rPr>
        <w:t>Units of measure</w:t>
      </w:r>
      <w:r>
        <w:rPr>
          <w:noProof/>
          <w:webHidden/>
        </w:rPr>
        <w:tab/>
      </w:r>
      <w:r w:rsidR="00B9269E">
        <w:rPr>
          <w:noProof/>
          <w:webHidden/>
        </w:rPr>
        <w:t>52</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6.1.4</w:t>
      </w:r>
      <w:r w:rsidRPr="0094441F">
        <w:rPr>
          <w:rFonts w:ascii="Calibri" w:hAnsi="Calibri"/>
          <w:noProof/>
          <w:sz w:val="22"/>
          <w:szCs w:val="22"/>
          <w:lang w:val="en-US" w:eastAsia="en-US"/>
        </w:rPr>
        <w:tab/>
      </w:r>
      <w:r w:rsidRPr="00E772A7">
        <w:rPr>
          <w:i/>
          <w:noProof/>
        </w:rPr>
        <w:t>Grids</w:t>
      </w:r>
      <w:r>
        <w:rPr>
          <w:noProof/>
          <w:webHidden/>
        </w:rPr>
        <w:tab/>
      </w:r>
      <w:r w:rsidR="00B9269E">
        <w:rPr>
          <w:noProof/>
          <w:webHidden/>
        </w:rPr>
        <w:t>52</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6.2</w:t>
      </w:r>
      <w:r w:rsidRPr="0094441F">
        <w:rPr>
          <w:rFonts w:ascii="Calibri" w:hAnsi="Calibri"/>
          <w:noProof/>
          <w:sz w:val="22"/>
          <w:szCs w:val="22"/>
          <w:lang w:val="en-US" w:eastAsia="en-US"/>
        </w:rPr>
        <w:tab/>
      </w:r>
      <w:r w:rsidRPr="00E772A7">
        <w:rPr>
          <w:i/>
          <w:noProof/>
        </w:rPr>
        <w:t>Theme-specific requirements and recommendations</w:t>
      </w:r>
      <w:r>
        <w:rPr>
          <w:noProof/>
          <w:webHidden/>
        </w:rPr>
        <w:tab/>
      </w:r>
      <w:r w:rsidR="00B9269E">
        <w:rPr>
          <w:noProof/>
          <w:webHidden/>
        </w:rPr>
        <w:t>53</w:t>
      </w:r>
    </w:p>
    <w:p w:rsidR="001940E8" w:rsidRPr="0094441F" w:rsidRDefault="001940E8">
      <w:pPr>
        <w:pStyle w:val="TOC1"/>
        <w:tabs>
          <w:tab w:val="left" w:pos="480"/>
          <w:tab w:val="right" w:leader="dot" w:pos="9061"/>
        </w:tabs>
        <w:rPr>
          <w:rFonts w:ascii="Calibri" w:hAnsi="Calibri"/>
          <w:noProof/>
          <w:sz w:val="22"/>
          <w:szCs w:val="22"/>
          <w:lang w:val="en-US" w:eastAsia="en-US"/>
        </w:rPr>
      </w:pPr>
      <w:r w:rsidRPr="00E772A7">
        <w:rPr>
          <w:i/>
          <w:noProof/>
        </w:rPr>
        <w:t>7</w:t>
      </w:r>
      <w:r w:rsidRPr="0094441F">
        <w:rPr>
          <w:rFonts w:ascii="Calibri" w:hAnsi="Calibri"/>
          <w:noProof/>
          <w:sz w:val="22"/>
          <w:szCs w:val="22"/>
          <w:lang w:val="en-US" w:eastAsia="en-US"/>
        </w:rPr>
        <w:tab/>
      </w:r>
      <w:r w:rsidRPr="00E772A7">
        <w:rPr>
          <w:i/>
          <w:noProof/>
        </w:rPr>
        <w:t>Data quality</w:t>
      </w:r>
      <w:r>
        <w:rPr>
          <w:noProof/>
          <w:webHidden/>
        </w:rPr>
        <w:tab/>
      </w:r>
      <w:r w:rsidR="00B9269E">
        <w:rPr>
          <w:noProof/>
          <w:webHidden/>
        </w:rPr>
        <w:t>54</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7.1</w:t>
      </w:r>
      <w:r w:rsidRPr="0094441F">
        <w:rPr>
          <w:rFonts w:ascii="Calibri" w:hAnsi="Calibri"/>
          <w:noProof/>
          <w:sz w:val="22"/>
          <w:szCs w:val="22"/>
          <w:lang w:val="en-US" w:eastAsia="en-US"/>
        </w:rPr>
        <w:tab/>
      </w:r>
      <w:r w:rsidRPr="00E772A7">
        <w:rPr>
          <w:i/>
          <w:noProof/>
        </w:rPr>
        <w:t>Data quality elements</w:t>
      </w:r>
      <w:r>
        <w:rPr>
          <w:noProof/>
          <w:webHidden/>
        </w:rPr>
        <w:tab/>
      </w:r>
      <w:r w:rsidR="00B9269E">
        <w:rPr>
          <w:noProof/>
          <w:webHidden/>
        </w:rPr>
        <w:t>54</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7.1.1</w:t>
      </w:r>
      <w:r w:rsidRPr="0094441F">
        <w:rPr>
          <w:rFonts w:ascii="Calibri" w:hAnsi="Calibri"/>
          <w:noProof/>
          <w:sz w:val="22"/>
          <w:szCs w:val="22"/>
          <w:lang w:val="en-US" w:eastAsia="en-US"/>
        </w:rPr>
        <w:tab/>
      </w:r>
      <w:r w:rsidRPr="00E772A7">
        <w:rPr>
          <w:i/>
          <w:noProof/>
        </w:rPr>
        <w:t>Logical consistency – Conceptual consistency</w:t>
      </w:r>
      <w:r>
        <w:rPr>
          <w:noProof/>
          <w:webHidden/>
        </w:rPr>
        <w:tab/>
      </w:r>
      <w:r w:rsidR="00B9269E">
        <w:rPr>
          <w:noProof/>
          <w:webHidden/>
        </w:rPr>
        <w:t>55</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7.1.2</w:t>
      </w:r>
      <w:r w:rsidRPr="0094441F">
        <w:rPr>
          <w:rFonts w:ascii="Calibri" w:hAnsi="Calibri"/>
          <w:noProof/>
          <w:sz w:val="22"/>
          <w:szCs w:val="22"/>
          <w:lang w:val="en-US" w:eastAsia="en-US"/>
        </w:rPr>
        <w:tab/>
      </w:r>
      <w:r w:rsidRPr="00E772A7">
        <w:rPr>
          <w:i/>
          <w:noProof/>
        </w:rPr>
        <w:t>Logical consistency – Domain consistency</w:t>
      </w:r>
      <w:r>
        <w:rPr>
          <w:noProof/>
          <w:webHidden/>
        </w:rPr>
        <w:tab/>
      </w:r>
      <w:r w:rsidR="00B9269E">
        <w:rPr>
          <w:noProof/>
          <w:webHidden/>
        </w:rPr>
        <w:t>55</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7.2</w:t>
      </w:r>
      <w:r w:rsidRPr="0094441F">
        <w:rPr>
          <w:rFonts w:ascii="Calibri" w:hAnsi="Calibri"/>
          <w:noProof/>
          <w:sz w:val="22"/>
          <w:szCs w:val="22"/>
          <w:lang w:val="en-US" w:eastAsia="en-US"/>
        </w:rPr>
        <w:tab/>
      </w:r>
      <w:r w:rsidRPr="00E772A7">
        <w:rPr>
          <w:i/>
          <w:noProof/>
        </w:rPr>
        <w:t>Minimum data quality requirements</w:t>
      </w:r>
      <w:r>
        <w:rPr>
          <w:noProof/>
          <w:webHidden/>
        </w:rPr>
        <w:tab/>
      </w:r>
      <w:r w:rsidR="00B9269E">
        <w:rPr>
          <w:noProof/>
          <w:webHidden/>
        </w:rPr>
        <w:t>56</w:t>
      </w:r>
    </w:p>
    <w:p w:rsidR="001940E8" w:rsidRPr="0094441F" w:rsidRDefault="001940E8">
      <w:pPr>
        <w:pStyle w:val="TOC1"/>
        <w:tabs>
          <w:tab w:val="left" w:pos="480"/>
          <w:tab w:val="right" w:leader="dot" w:pos="9061"/>
        </w:tabs>
        <w:rPr>
          <w:rFonts w:ascii="Calibri" w:hAnsi="Calibri"/>
          <w:noProof/>
          <w:sz w:val="22"/>
          <w:szCs w:val="22"/>
          <w:lang w:val="en-US" w:eastAsia="en-US"/>
        </w:rPr>
      </w:pPr>
      <w:r w:rsidRPr="00E772A7">
        <w:rPr>
          <w:i/>
          <w:noProof/>
        </w:rPr>
        <w:t>8</w:t>
      </w:r>
      <w:r w:rsidRPr="0094441F">
        <w:rPr>
          <w:rFonts w:ascii="Calibri" w:hAnsi="Calibri"/>
          <w:noProof/>
          <w:sz w:val="22"/>
          <w:szCs w:val="22"/>
          <w:lang w:val="en-US" w:eastAsia="en-US"/>
        </w:rPr>
        <w:tab/>
      </w:r>
      <w:r w:rsidRPr="00E772A7">
        <w:rPr>
          <w:i/>
          <w:noProof/>
        </w:rPr>
        <w:t>Dataset-level metadata</w:t>
      </w:r>
      <w:r>
        <w:rPr>
          <w:noProof/>
          <w:webHidden/>
        </w:rPr>
        <w:tab/>
      </w:r>
      <w:r w:rsidR="00B9269E">
        <w:rPr>
          <w:noProof/>
          <w:webHidden/>
        </w:rPr>
        <w:t>57</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8.1</w:t>
      </w:r>
      <w:r w:rsidRPr="0094441F">
        <w:rPr>
          <w:rFonts w:ascii="Calibri" w:hAnsi="Calibri"/>
          <w:noProof/>
          <w:sz w:val="22"/>
          <w:szCs w:val="22"/>
          <w:lang w:val="en-US" w:eastAsia="en-US"/>
        </w:rPr>
        <w:tab/>
      </w:r>
      <w:r w:rsidRPr="00E772A7">
        <w:rPr>
          <w:i/>
          <w:noProof/>
        </w:rPr>
        <w:t>Metadata elements defined in INSPIRE Metadata Regulation</w:t>
      </w:r>
      <w:r>
        <w:rPr>
          <w:noProof/>
          <w:webHidden/>
        </w:rPr>
        <w:tab/>
      </w:r>
      <w:r w:rsidR="00B9269E">
        <w:rPr>
          <w:noProof/>
          <w:webHidden/>
        </w:rPr>
        <w:t>57</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8.1.1</w:t>
      </w:r>
      <w:r w:rsidRPr="0094441F">
        <w:rPr>
          <w:rFonts w:ascii="Calibri" w:hAnsi="Calibri"/>
          <w:noProof/>
          <w:sz w:val="22"/>
          <w:szCs w:val="22"/>
          <w:lang w:val="en-US" w:eastAsia="en-US"/>
        </w:rPr>
        <w:tab/>
      </w:r>
      <w:r w:rsidRPr="00E772A7">
        <w:rPr>
          <w:i/>
          <w:noProof/>
        </w:rPr>
        <w:t>Conformity</w:t>
      </w:r>
      <w:r>
        <w:rPr>
          <w:noProof/>
          <w:webHidden/>
        </w:rPr>
        <w:tab/>
      </w:r>
      <w:r w:rsidR="00B9269E">
        <w:rPr>
          <w:noProof/>
          <w:webHidden/>
        </w:rPr>
        <w:t>58</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8.1.2</w:t>
      </w:r>
      <w:r w:rsidRPr="0094441F">
        <w:rPr>
          <w:rFonts w:ascii="Calibri" w:hAnsi="Calibri"/>
          <w:noProof/>
          <w:sz w:val="22"/>
          <w:szCs w:val="22"/>
          <w:lang w:val="en-US" w:eastAsia="en-US"/>
        </w:rPr>
        <w:tab/>
      </w:r>
      <w:r w:rsidRPr="00E772A7">
        <w:rPr>
          <w:i/>
          <w:noProof/>
        </w:rPr>
        <w:t>Lineage</w:t>
      </w:r>
      <w:r>
        <w:rPr>
          <w:noProof/>
          <w:webHidden/>
        </w:rPr>
        <w:tab/>
      </w:r>
      <w:r w:rsidR="00B9269E">
        <w:rPr>
          <w:noProof/>
          <w:webHidden/>
        </w:rPr>
        <w:t>60</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8.1.3</w:t>
      </w:r>
      <w:r w:rsidRPr="0094441F">
        <w:rPr>
          <w:rFonts w:ascii="Calibri" w:hAnsi="Calibri"/>
          <w:noProof/>
          <w:sz w:val="22"/>
          <w:szCs w:val="22"/>
          <w:lang w:val="en-US" w:eastAsia="en-US"/>
        </w:rPr>
        <w:tab/>
      </w:r>
      <w:r w:rsidRPr="00E772A7">
        <w:rPr>
          <w:i/>
          <w:noProof/>
        </w:rPr>
        <w:t>Temporal reference</w:t>
      </w:r>
      <w:r>
        <w:rPr>
          <w:noProof/>
          <w:webHidden/>
        </w:rPr>
        <w:tab/>
      </w:r>
      <w:r w:rsidR="00B9269E">
        <w:rPr>
          <w:noProof/>
          <w:webHidden/>
        </w:rPr>
        <w:t>61</w:t>
      </w:r>
    </w:p>
    <w:p w:rsidR="001940E8" w:rsidRPr="00CE35F9" w:rsidRDefault="001940E8">
      <w:pPr>
        <w:pStyle w:val="TOC2"/>
        <w:tabs>
          <w:tab w:val="left" w:pos="800"/>
          <w:tab w:val="right" w:leader="dot" w:pos="9061"/>
        </w:tabs>
        <w:rPr>
          <w:rStyle w:val="Hyperlink"/>
        </w:rPr>
      </w:pPr>
      <w:r w:rsidRPr="00E772A7">
        <w:rPr>
          <w:i/>
          <w:noProof/>
        </w:rPr>
        <w:t>8.2</w:t>
      </w:r>
      <w:r w:rsidRPr="00E772A7">
        <w:rPr>
          <w:i/>
        </w:rPr>
        <w:tab/>
      </w:r>
      <w:r w:rsidRPr="00E772A7">
        <w:rPr>
          <w:i/>
          <w:noProof/>
        </w:rPr>
        <w:t>Metadata elements for interoperability</w:t>
      </w:r>
      <w:r w:rsidRPr="00E772A7">
        <w:rPr>
          <w:i/>
          <w:webHidden/>
        </w:rPr>
        <w:tab/>
      </w:r>
      <w:r w:rsidR="00B9269E" w:rsidRPr="00E772A7">
        <w:rPr>
          <w:i/>
          <w:noProof/>
          <w:webHidden/>
        </w:rPr>
        <w:t>61</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8.2.1</w:t>
      </w:r>
      <w:r w:rsidRPr="0094441F">
        <w:rPr>
          <w:rFonts w:ascii="Calibri" w:hAnsi="Calibri"/>
          <w:noProof/>
          <w:sz w:val="22"/>
          <w:szCs w:val="22"/>
          <w:lang w:val="en-US" w:eastAsia="en-US"/>
        </w:rPr>
        <w:tab/>
      </w:r>
      <w:r w:rsidRPr="00E772A7">
        <w:rPr>
          <w:i/>
          <w:noProof/>
        </w:rPr>
        <w:t>Coordinate Reference System</w:t>
      </w:r>
      <w:r>
        <w:rPr>
          <w:noProof/>
          <w:webHidden/>
        </w:rPr>
        <w:tab/>
      </w:r>
      <w:r w:rsidR="00B9269E">
        <w:rPr>
          <w:noProof/>
          <w:webHidden/>
        </w:rPr>
        <w:t>62</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8.2.2</w:t>
      </w:r>
      <w:r w:rsidRPr="0094441F">
        <w:rPr>
          <w:rFonts w:ascii="Calibri" w:hAnsi="Calibri"/>
          <w:noProof/>
          <w:sz w:val="22"/>
          <w:szCs w:val="22"/>
          <w:lang w:val="en-US" w:eastAsia="en-US"/>
        </w:rPr>
        <w:tab/>
      </w:r>
      <w:r w:rsidRPr="00E772A7">
        <w:rPr>
          <w:i/>
          <w:noProof/>
        </w:rPr>
        <w:t>Temporal Reference System</w:t>
      </w:r>
      <w:r>
        <w:rPr>
          <w:noProof/>
          <w:webHidden/>
        </w:rPr>
        <w:tab/>
      </w:r>
      <w:r w:rsidR="00B9269E">
        <w:rPr>
          <w:noProof/>
          <w:webHidden/>
        </w:rPr>
        <w:t>63</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8.2.3</w:t>
      </w:r>
      <w:r w:rsidRPr="0094441F">
        <w:rPr>
          <w:rFonts w:ascii="Calibri" w:hAnsi="Calibri"/>
          <w:noProof/>
          <w:sz w:val="22"/>
          <w:szCs w:val="22"/>
          <w:lang w:val="en-US" w:eastAsia="en-US"/>
        </w:rPr>
        <w:tab/>
      </w:r>
      <w:r w:rsidRPr="00E772A7">
        <w:rPr>
          <w:i/>
          <w:noProof/>
        </w:rPr>
        <w:t>Encoding</w:t>
      </w:r>
      <w:r>
        <w:rPr>
          <w:noProof/>
          <w:webHidden/>
        </w:rPr>
        <w:tab/>
      </w:r>
      <w:r w:rsidR="00B9269E">
        <w:rPr>
          <w:noProof/>
          <w:webHidden/>
        </w:rPr>
        <w:t>64</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lastRenderedPageBreak/>
        <w:t>8.2.4</w:t>
      </w:r>
      <w:r w:rsidRPr="0094441F">
        <w:rPr>
          <w:rFonts w:ascii="Calibri" w:hAnsi="Calibri"/>
          <w:noProof/>
          <w:sz w:val="22"/>
          <w:szCs w:val="22"/>
          <w:lang w:val="en-US" w:eastAsia="en-US"/>
        </w:rPr>
        <w:tab/>
      </w:r>
      <w:r w:rsidRPr="00E772A7">
        <w:rPr>
          <w:i/>
          <w:noProof/>
        </w:rPr>
        <w:t>Character Encoding</w:t>
      </w:r>
      <w:r>
        <w:rPr>
          <w:noProof/>
          <w:webHidden/>
        </w:rPr>
        <w:tab/>
      </w:r>
      <w:r w:rsidR="00B9269E">
        <w:rPr>
          <w:noProof/>
          <w:webHidden/>
        </w:rPr>
        <w:t>64</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8.2.5</w:t>
      </w:r>
      <w:r w:rsidRPr="0094441F">
        <w:rPr>
          <w:rFonts w:ascii="Calibri" w:hAnsi="Calibri"/>
          <w:noProof/>
          <w:sz w:val="22"/>
          <w:szCs w:val="22"/>
          <w:lang w:val="en-US" w:eastAsia="en-US"/>
        </w:rPr>
        <w:tab/>
      </w:r>
      <w:r w:rsidRPr="00E772A7">
        <w:rPr>
          <w:i/>
          <w:noProof/>
        </w:rPr>
        <w:t>Spatial representation type</w:t>
      </w:r>
      <w:r>
        <w:rPr>
          <w:noProof/>
          <w:webHidden/>
        </w:rPr>
        <w:tab/>
      </w:r>
      <w:r w:rsidR="00B9269E">
        <w:rPr>
          <w:noProof/>
          <w:webHidden/>
        </w:rPr>
        <w:t>65</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8.2.6</w:t>
      </w:r>
      <w:r w:rsidRPr="0094441F">
        <w:rPr>
          <w:rFonts w:ascii="Calibri" w:hAnsi="Calibri"/>
          <w:noProof/>
          <w:sz w:val="22"/>
          <w:szCs w:val="22"/>
          <w:lang w:val="en-US" w:eastAsia="en-US"/>
        </w:rPr>
        <w:tab/>
      </w:r>
      <w:r w:rsidRPr="00E772A7">
        <w:rPr>
          <w:i/>
          <w:noProof/>
        </w:rPr>
        <w:t>Data Quality – Logical Consistency – Topological Consistency</w:t>
      </w:r>
      <w:r>
        <w:rPr>
          <w:noProof/>
          <w:webHidden/>
        </w:rPr>
        <w:tab/>
      </w:r>
      <w:r w:rsidR="00B9269E">
        <w:rPr>
          <w:noProof/>
          <w:webHidden/>
        </w:rPr>
        <w:t>65</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8.3</w:t>
      </w:r>
      <w:r w:rsidRPr="0094441F">
        <w:rPr>
          <w:rFonts w:ascii="Calibri" w:hAnsi="Calibri"/>
          <w:noProof/>
          <w:sz w:val="22"/>
          <w:szCs w:val="22"/>
          <w:lang w:val="en-US" w:eastAsia="en-US"/>
        </w:rPr>
        <w:tab/>
      </w:r>
      <w:r w:rsidRPr="00E772A7">
        <w:rPr>
          <w:i/>
          <w:noProof/>
        </w:rPr>
        <w:t>Recommended theme-specific metadata elements</w:t>
      </w:r>
      <w:r>
        <w:rPr>
          <w:noProof/>
          <w:webHidden/>
        </w:rPr>
        <w:tab/>
      </w:r>
      <w:r w:rsidR="00B9269E">
        <w:rPr>
          <w:noProof/>
          <w:webHidden/>
        </w:rPr>
        <w:t>66</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8.3.1</w:t>
      </w:r>
      <w:r w:rsidRPr="0094441F">
        <w:rPr>
          <w:rFonts w:ascii="Calibri" w:hAnsi="Calibri"/>
          <w:noProof/>
          <w:sz w:val="22"/>
          <w:szCs w:val="22"/>
          <w:lang w:val="en-US" w:eastAsia="en-US"/>
        </w:rPr>
        <w:tab/>
      </w:r>
      <w:r w:rsidRPr="00E772A7">
        <w:rPr>
          <w:i/>
          <w:noProof/>
        </w:rPr>
        <w:t>Maintenance Information</w:t>
      </w:r>
      <w:r>
        <w:rPr>
          <w:noProof/>
          <w:webHidden/>
        </w:rPr>
        <w:tab/>
      </w:r>
      <w:r w:rsidR="00B9269E">
        <w:rPr>
          <w:noProof/>
          <w:webHidden/>
        </w:rPr>
        <w:t>66</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lang w:eastAsia="fr-FR"/>
        </w:rPr>
        <w:t>8.3.2</w:t>
      </w:r>
      <w:r w:rsidRPr="0094441F">
        <w:rPr>
          <w:rFonts w:ascii="Calibri" w:hAnsi="Calibri"/>
          <w:noProof/>
          <w:sz w:val="22"/>
          <w:szCs w:val="22"/>
          <w:lang w:val="en-US" w:eastAsia="en-US"/>
        </w:rPr>
        <w:tab/>
      </w:r>
      <w:r w:rsidRPr="00E772A7">
        <w:rPr>
          <w:i/>
          <w:noProof/>
          <w:lang w:eastAsia="fr-FR"/>
        </w:rPr>
        <w:t>Metadata elements for reporting data quality</w:t>
      </w:r>
      <w:r>
        <w:rPr>
          <w:noProof/>
          <w:webHidden/>
        </w:rPr>
        <w:tab/>
      </w:r>
      <w:r w:rsidR="00B9269E">
        <w:rPr>
          <w:noProof/>
          <w:webHidden/>
        </w:rPr>
        <w:t>67</w:t>
      </w:r>
    </w:p>
    <w:p w:rsidR="001940E8" w:rsidRPr="0094441F" w:rsidRDefault="001940E8">
      <w:pPr>
        <w:pStyle w:val="TOC1"/>
        <w:tabs>
          <w:tab w:val="left" w:pos="480"/>
          <w:tab w:val="right" w:leader="dot" w:pos="9061"/>
        </w:tabs>
        <w:rPr>
          <w:rFonts w:ascii="Calibri" w:hAnsi="Calibri"/>
          <w:noProof/>
          <w:sz w:val="22"/>
          <w:szCs w:val="22"/>
          <w:lang w:val="en-US" w:eastAsia="en-US"/>
        </w:rPr>
      </w:pPr>
      <w:r w:rsidRPr="00E772A7">
        <w:rPr>
          <w:i/>
          <w:noProof/>
        </w:rPr>
        <w:t>9</w:t>
      </w:r>
      <w:r w:rsidRPr="0094441F">
        <w:rPr>
          <w:rFonts w:ascii="Calibri" w:hAnsi="Calibri"/>
          <w:noProof/>
          <w:sz w:val="22"/>
          <w:szCs w:val="22"/>
          <w:lang w:val="en-US" w:eastAsia="en-US"/>
        </w:rPr>
        <w:tab/>
      </w:r>
      <w:r w:rsidRPr="00E772A7">
        <w:rPr>
          <w:i/>
          <w:noProof/>
        </w:rPr>
        <w:t>Delivery</w:t>
      </w:r>
      <w:r>
        <w:rPr>
          <w:noProof/>
          <w:webHidden/>
        </w:rPr>
        <w:tab/>
      </w:r>
      <w:r w:rsidR="00B9269E">
        <w:rPr>
          <w:noProof/>
          <w:webHidden/>
        </w:rPr>
        <w:t>69</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9.1</w:t>
      </w:r>
      <w:r w:rsidRPr="0094441F">
        <w:rPr>
          <w:rFonts w:ascii="Calibri" w:hAnsi="Calibri"/>
          <w:noProof/>
          <w:sz w:val="22"/>
          <w:szCs w:val="22"/>
          <w:lang w:val="en-US" w:eastAsia="en-US"/>
        </w:rPr>
        <w:tab/>
      </w:r>
      <w:r w:rsidRPr="00E772A7">
        <w:rPr>
          <w:i/>
          <w:noProof/>
        </w:rPr>
        <w:t>Updates</w:t>
      </w:r>
      <w:r>
        <w:rPr>
          <w:noProof/>
          <w:webHidden/>
        </w:rPr>
        <w:tab/>
      </w:r>
      <w:r w:rsidR="00B9269E">
        <w:rPr>
          <w:noProof/>
          <w:webHidden/>
        </w:rPr>
        <w:t>69</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9.2</w:t>
      </w:r>
      <w:r w:rsidRPr="0094441F">
        <w:rPr>
          <w:rFonts w:ascii="Calibri" w:hAnsi="Calibri"/>
          <w:noProof/>
          <w:sz w:val="22"/>
          <w:szCs w:val="22"/>
          <w:lang w:val="en-US" w:eastAsia="en-US"/>
        </w:rPr>
        <w:tab/>
      </w:r>
      <w:r w:rsidRPr="00E772A7">
        <w:rPr>
          <w:i/>
          <w:noProof/>
        </w:rPr>
        <w:t>Delivery medium</w:t>
      </w:r>
      <w:r>
        <w:rPr>
          <w:noProof/>
          <w:webHidden/>
        </w:rPr>
        <w:tab/>
      </w:r>
      <w:r w:rsidR="00B9269E">
        <w:rPr>
          <w:noProof/>
          <w:webHidden/>
        </w:rPr>
        <w:t>69</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9.3</w:t>
      </w:r>
      <w:r w:rsidRPr="0094441F">
        <w:rPr>
          <w:rFonts w:ascii="Calibri" w:hAnsi="Calibri"/>
          <w:noProof/>
          <w:sz w:val="22"/>
          <w:szCs w:val="22"/>
          <w:lang w:val="en-US" w:eastAsia="en-US"/>
        </w:rPr>
        <w:tab/>
      </w:r>
      <w:r w:rsidRPr="00E772A7">
        <w:rPr>
          <w:i/>
          <w:noProof/>
        </w:rPr>
        <w:t>Encodings</w:t>
      </w:r>
      <w:r>
        <w:rPr>
          <w:noProof/>
          <w:webHidden/>
        </w:rPr>
        <w:tab/>
      </w:r>
      <w:r w:rsidR="00B9269E">
        <w:rPr>
          <w:noProof/>
          <w:webHidden/>
        </w:rPr>
        <w:t>70</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9.3.1</w:t>
      </w:r>
      <w:r w:rsidRPr="0094441F">
        <w:rPr>
          <w:rFonts w:ascii="Calibri" w:hAnsi="Calibri"/>
          <w:noProof/>
          <w:sz w:val="22"/>
          <w:szCs w:val="22"/>
          <w:lang w:val="en-US" w:eastAsia="en-US"/>
        </w:rPr>
        <w:tab/>
      </w:r>
      <w:r w:rsidRPr="00E772A7">
        <w:rPr>
          <w:i/>
          <w:noProof/>
        </w:rPr>
        <w:t>Default Encoding(s)</w:t>
      </w:r>
      <w:r>
        <w:rPr>
          <w:noProof/>
          <w:webHidden/>
        </w:rPr>
        <w:tab/>
      </w:r>
      <w:r w:rsidR="00B9269E">
        <w:rPr>
          <w:noProof/>
          <w:webHidden/>
        </w:rPr>
        <w:t>70</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lang w:eastAsia="en-US"/>
        </w:rPr>
        <w:t>9.4</w:t>
      </w:r>
      <w:r w:rsidRPr="0094441F">
        <w:rPr>
          <w:rFonts w:ascii="Calibri" w:hAnsi="Calibri"/>
          <w:noProof/>
          <w:sz w:val="22"/>
          <w:szCs w:val="22"/>
          <w:lang w:val="en-US" w:eastAsia="en-US"/>
        </w:rPr>
        <w:tab/>
      </w:r>
      <w:r w:rsidRPr="00E772A7">
        <w:rPr>
          <w:i/>
          <w:noProof/>
          <w:lang w:eastAsia="en-US"/>
        </w:rPr>
        <w:t>Options for delivering coverage data</w:t>
      </w:r>
      <w:r>
        <w:rPr>
          <w:noProof/>
          <w:webHidden/>
        </w:rPr>
        <w:tab/>
      </w:r>
      <w:r w:rsidR="00B9269E">
        <w:rPr>
          <w:noProof/>
          <w:webHidden/>
        </w:rPr>
        <w:t>71</w:t>
      </w:r>
    </w:p>
    <w:p w:rsidR="001940E8" w:rsidRPr="0094441F" w:rsidRDefault="001940E8">
      <w:pPr>
        <w:pStyle w:val="TOC1"/>
        <w:tabs>
          <w:tab w:val="left" w:pos="480"/>
          <w:tab w:val="right" w:leader="dot" w:pos="9061"/>
        </w:tabs>
        <w:rPr>
          <w:rFonts w:ascii="Calibri" w:hAnsi="Calibri"/>
          <w:noProof/>
          <w:sz w:val="22"/>
          <w:szCs w:val="22"/>
          <w:lang w:val="en-US" w:eastAsia="en-US"/>
        </w:rPr>
      </w:pPr>
      <w:r w:rsidRPr="00E772A7">
        <w:rPr>
          <w:i/>
          <w:noProof/>
        </w:rPr>
        <w:t>10</w:t>
      </w:r>
      <w:r w:rsidRPr="0094441F">
        <w:rPr>
          <w:rFonts w:ascii="Calibri" w:hAnsi="Calibri"/>
          <w:noProof/>
          <w:sz w:val="22"/>
          <w:szCs w:val="22"/>
          <w:lang w:val="en-US" w:eastAsia="en-US"/>
        </w:rPr>
        <w:tab/>
      </w:r>
      <w:r w:rsidRPr="00E772A7">
        <w:rPr>
          <w:i/>
          <w:noProof/>
        </w:rPr>
        <w:t>Data Capture</w:t>
      </w:r>
      <w:r>
        <w:rPr>
          <w:noProof/>
          <w:webHidden/>
        </w:rPr>
        <w:tab/>
      </w:r>
      <w:r w:rsidR="00B9269E">
        <w:rPr>
          <w:noProof/>
          <w:webHidden/>
        </w:rPr>
        <w:t>73</w:t>
      </w:r>
    </w:p>
    <w:p w:rsidR="001940E8" w:rsidRPr="0094441F" w:rsidRDefault="001940E8">
      <w:pPr>
        <w:pStyle w:val="TOC1"/>
        <w:tabs>
          <w:tab w:val="left" w:pos="480"/>
          <w:tab w:val="right" w:leader="dot" w:pos="9061"/>
        </w:tabs>
        <w:rPr>
          <w:rFonts w:ascii="Calibri" w:hAnsi="Calibri"/>
          <w:noProof/>
          <w:sz w:val="22"/>
          <w:szCs w:val="22"/>
          <w:lang w:val="en-US" w:eastAsia="en-US"/>
        </w:rPr>
      </w:pPr>
      <w:r w:rsidRPr="00E772A7">
        <w:rPr>
          <w:i/>
          <w:noProof/>
          <w:lang w:val="en-US"/>
        </w:rPr>
        <w:t>11</w:t>
      </w:r>
      <w:r w:rsidRPr="0094441F">
        <w:rPr>
          <w:rFonts w:ascii="Calibri" w:hAnsi="Calibri"/>
          <w:noProof/>
          <w:sz w:val="22"/>
          <w:szCs w:val="22"/>
          <w:lang w:val="en-US" w:eastAsia="en-US"/>
        </w:rPr>
        <w:tab/>
      </w:r>
      <w:r w:rsidRPr="00E772A7">
        <w:rPr>
          <w:i/>
          <w:noProof/>
          <w:lang w:val="en-US"/>
        </w:rPr>
        <w:t>Portrayal</w:t>
      </w:r>
      <w:r>
        <w:rPr>
          <w:noProof/>
          <w:webHidden/>
        </w:rPr>
        <w:tab/>
      </w:r>
      <w:r w:rsidR="00B9269E">
        <w:rPr>
          <w:noProof/>
          <w:webHidden/>
        </w:rPr>
        <w:t>74</w:t>
      </w:r>
    </w:p>
    <w:p w:rsidR="001940E8" w:rsidRPr="0094441F" w:rsidRDefault="001940E8">
      <w:pPr>
        <w:pStyle w:val="TOC2"/>
        <w:tabs>
          <w:tab w:val="left" w:pos="1000"/>
          <w:tab w:val="right" w:leader="dot" w:pos="9061"/>
        </w:tabs>
        <w:rPr>
          <w:rFonts w:ascii="Calibri" w:hAnsi="Calibri"/>
          <w:noProof/>
          <w:sz w:val="22"/>
          <w:szCs w:val="22"/>
          <w:lang w:val="en-US" w:eastAsia="en-US"/>
        </w:rPr>
      </w:pPr>
      <w:r w:rsidRPr="00E772A7">
        <w:rPr>
          <w:i/>
          <w:noProof/>
        </w:rPr>
        <w:t>11.1</w:t>
      </w:r>
      <w:r w:rsidRPr="0094441F">
        <w:rPr>
          <w:rFonts w:ascii="Calibri" w:hAnsi="Calibri"/>
          <w:noProof/>
          <w:sz w:val="22"/>
          <w:szCs w:val="22"/>
          <w:lang w:val="en-US" w:eastAsia="en-US"/>
        </w:rPr>
        <w:tab/>
      </w:r>
      <w:r w:rsidRPr="00E772A7">
        <w:rPr>
          <w:i/>
          <w:noProof/>
        </w:rPr>
        <w:t>Layers to be provided by INSPIRE view services</w:t>
      </w:r>
      <w:r>
        <w:rPr>
          <w:noProof/>
          <w:webHidden/>
        </w:rPr>
        <w:tab/>
      </w:r>
      <w:r w:rsidR="00B9269E">
        <w:rPr>
          <w:noProof/>
          <w:webHidden/>
        </w:rPr>
        <w:t>75</w:t>
      </w:r>
    </w:p>
    <w:p w:rsidR="001940E8" w:rsidRPr="0094441F" w:rsidRDefault="001940E8">
      <w:pPr>
        <w:pStyle w:val="TOC3"/>
        <w:tabs>
          <w:tab w:val="left" w:pos="1400"/>
          <w:tab w:val="right" w:leader="dot" w:pos="9061"/>
        </w:tabs>
        <w:rPr>
          <w:rFonts w:ascii="Calibri" w:hAnsi="Calibri"/>
          <w:noProof/>
          <w:sz w:val="22"/>
          <w:szCs w:val="22"/>
          <w:lang w:val="en-US" w:eastAsia="en-US"/>
        </w:rPr>
      </w:pPr>
      <w:r w:rsidRPr="00E772A7">
        <w:rPr>
          <w:i/>
          <w:noProof/>
          <w:lang w:eastAsia="fr-FR"/>
        </w:rPr>
        <w:t>11.1.1</w:t>
      </w:r>
      <w:r w:rsidRPr="0094441F">
        <w:rPr>
          <w:rFonts w:ascii="Calibri" w:hAnsi="Calibri"/>
          <w:noProof/>
          <w:sz w:val="22"/>
          <w:szCs w:val="22"/>
          <w:lang w:val="en-US" w:eastAsia="en-US"/>
        </w:rPr>
        <w:tab/>
      </w:r>
      <w:r w:rsidRPr="00E772A7">
        <w:rPr>
          <w:i/>
          <w:noProof/>
          <w:lang w:eastAsia="fr-FR"/>
        </w:rPr>
        <w:t>Layers organisation</w:t>
      </w:r>
      <w:r>
        <w:rPr>
          <w:noProof/>
          <w:webHidden/>
        </w:rPr>
        <w:tab/>
      </w:r>
      <w:r w:rsidR="00B9269E">
        <w:rPr>
          <w:noProof/>
          <w:webHidden/>
        </w:rPr>
        <w:t>76</w:t>
      </w:r>
    </w:p>
    <w:p w:rsidR="001940E8" w:rsidRPr="0094441F" w:rsidRDefault="001940E8">
      <w:pPr>
        <w:pStyle w:val="TOC2"/>
        <w:tabs>
          <w:tab w:val="left" w:pos="1000"/>
          <w:tab w:val="right" w:leader="dot" w:pos="9061"/>
        </w:tabs>
        <w:rPr>
          <w:rFonts w:ascii="Calibri" w:hAnsi="Calibri"/>
          <w:noProof/>
          <w:sz w:val="22"/>
          <w:szCs w:val="22"/>
          <w:lang w:val="en-US" w:eastAsia="en-US"/>
        </w:rPr>
      </w:pPr>
      <w:r w:rsidRPr="00E772A7">
        <w:rPr>
          <w:i/>
          <w:noProof/>
        </w:rPr>
        <w:t>11.2</w:t>
      </w:r>
      <w:r w:rsidRPr="0094441F">
        <w:rPr>
          <w:rFonts w:ascii="Calibri" w:hAnsi="Calibri"/>
          <w:noProof/>
          <w:sz w:val="22"/>
          <w:szCs w:val="22"/>
          <w:lang w:val="en-US" w:eastAsia="en-US"/>
        </w:rPr>
        <w:tab/>
      </w:r>
      <w:r w:rsidRPr="00E772A7">
        <w:rPr>
          <w:i/>
          <w:noProof/>
        </w:rPr>
        <w:t>Styles recommended to be supported by INSPIRE view services</w:t>
      </w:r>
      <w:r>
        <w:rPr>
          <w:noProof/>
          <w:webHidden/>
        </w:rPr>
        <w:tab/>
      </w:r>
      <w:r w:rsidR="00B9269E">
        <w:rPr>
          <w:noProof/>
          <w:webHidden/>
        </w:rPr>
        <w:t>76</w:t>
      </w:r>
    </w:p>
    <w:p w:rsidR="001940E8" w:rsidRPr="0094441F" w:rsidRDefault="001940E8">
      <w:pPr>
        <w:pStyle w:val="TOC3"/>
        <w:tabs>
          <w:tab w:val="left" w:pos="1400"/>
          <w:tab w:val="right" w:leader="dot" w:pos="9061"/>
        </w:tabs>
        <w:rPr>
          <w:rFonts w:ascii="Calibri" w:hAnsi="Calibri"/>
          <w:noProof/>
          <w:sz w:val="22"/>
          <w:szCs w:val="22"/>
          <w:lang w:val="en-US" w:eastAsia="en-US"/>
        </w:rPr>
      </w:pPr>
      <w:r w:rsidRPr="00E772A7">
        <w:rPr>
          <w:i/>
          <w:noProof/>
          <w:lang w:eastAsia="fr-FR"/>
        </w:rPr>
        <w:t>11.2.1</w:t>
      </w:r>
      <w:r w:rsidRPr="0094441F">
        <w:rPr>
          <w:rFonts w:ascii="Calibri" w:hAnsi="Calibri"/>
          <w:noProof/>
          <w:sz w:val="22"/>
          <w:szCs w:val="22"/>
          <w:lang w:val="en-US" w:eastAsia="en-US"/>
        </w:rPr>
        <w:tab/>
      </w:r>
      <w:r w:rsidRPr="00E772A7">
        <w:rPr>
          <w:rFonts w:cs="Arial"/>
          <w:bCs/>
          <w:i/>
          <w:noProof/>
          <w:lang w:val="en-US"/>
        </w:rPr>
        <w:t>Styles for the layer NZ.RiskZone and NZ.HazardArea</w:t>
      </w:r>
      <w:r>
        <w:rPr>
          <w:noProof/>
          <w:webHidden/>
        </w:rPr>
        <w:tab/>
      </w:r>
      <w:r w:rsidR="00B9269E">
        <w:rPr>
          <w:noProof/>
          <w:webHidden/>
        </w:rPr>
        <w:t>78</w:t>
      </w:r>
    </w:p>
    <w:p w:rsidR="001940E8" w:rsidRPr="0094441F" w:rsidRDefault="001940E8">
      <w:pPr>
        <w:pStyle w:val="TOC3"/>
        <w:tabs>
          <w:tab w:val="left" w:pos="1400"/>
          <w:tab w:val="right" w:leader="dot" w:pos="9061"/>
        </w:tabs>
        <w:rPr>
          <w:rFonts w:ascii="Calibri" w:hAnsi="Calibri"/>
          <w:noProof/>
          <w:sz w:val="22"/>
          <w:szCs w:val="22"/>
          <w:lang w:val="en-US" w:eastAsia="en-US"/>
        </w:rPr>
      </w:pPr>
      <w:r w:rsidRPr="00E772A7">
        <w:rPr>
          <w:i/>
          <w:noProof/>
        </w:rPr>
        <w:t>11.2.2</w:t>
      </w:r>
      <w:r w:rsidRPr="0094441F">
        <w:rPr>
          <w:rFonts w:ascii="Calibri" w:hAnsi="Calibri"/>
          <w:noProof/>
          <w:sz w:val="22"/>
          <w:szCs w:val="22"/>
          <w:lang w:val="en-US" w:eastAsia="en-US"/>
        </w:rPr>
        <w:tab/>
      </w:r>
      <w:r w:rsidRPr="00E772A7">
        <w:rPr>
          <w:i/>
          <w:noProof/>
        </w:rPr>
        <w:t>Styles for the layer NZ.RiskZone</w:t>
      </w:r>
      <w:r>
        <w:rPr>
          <w:noProof/>
          <w:webHidden/>
        </w:rPr>
        <w:tab/>
      </w:r>
      <w:r w:rsidR="00B9269E">
        <w:rPr>
          <w:noProof/>
          <w:webHidden/>
        </w:rPr>
        <w:t>78</w:t>
      </w:r>
    </w:p>
    <w:p w:rsidR="001940E8" w:rsidRPr="0094441F" w:rsidRDefault="001940E8">
      <w:pPr>
        <w:pStyle w:val="TOC3"/>
        <w:tabs>
          <w:tab w:val="left" w:pos="1400"/>
          <w:tab w:val="right" w:leader="dot" w:pos="9061"/>
        </w:tabs>
        <w:rPr>
          <w:rFonts w:ascii="Calibri" w:hAnsi="Calibri"/>
          <w:noProof/>
          <w:sz w:val="22"/>
          <w:szCs w:val="22"/>
          <w:lang w:val="en-US" w:eastAsia="en-US"/>
        </w:rPr>
      </w:pPr>
      <w:r w:rsidRPr="00E772A7">
        <w:rPr>
          <w:i/>
          <w:noProof/>
        </w:rPr>
        <w:t>11.2.3</w:t>
      </w:r>
      <w:r w:rsidRPr="0094441F">
        <w:rPr>
          <w:rFonts w:ascii="Calibri" w:hAnsi="Calibri"/>
          <w:noProof/>
          <w:sz w:val="22"/>
          <w:szCs w:val="22"/>
          <w:lang w:val="en-US" w:eastAsia="en-US"/>
        </w:rPr>
        <w:tab/>
      </w:r>
      <w:r w:rsidRPr="00E772A7">
        <w:rPr>
          <w:i/>
          <w:noProof/>
        </w:rPr>
        <w:t>Styles for the layer NZ.HazardArea</w:t>
      </w:r>
      <w:r>
        <w:rPr>
          <w:noProof/>
          <w:webHidden/>
        </w:rPr>
        <w:tab/>
      </w:r>
      <w:r w:rsidR="00B9269E">
        <w:rPr>
          <w:noProof/>
          <w:webHidden/>
        </w:rPr>
        <w:t>80</w:t>
      </w:r>
    </w:p>
    <w:p w:rsidR="001940E8" w:rsidRPr="0094441F" w:rsidRDefault="001940E8">
      <w:pPr>
        <w:pStyle w:val="TOC3"/>
        <w:tabs>
          <w:tab w:val="left" w:pos="1400"/>
          <w:tab w:val="right" w:leader="dot" w:pos="9061"/>
        </w:tabs>
        <w:rPr>
          <w:rFonts w:ascii="Calibri" w:hAnsi="Calibri"/>
          <w:noProof/>
          <w:sz w:val="22"/>
          <w:szCs w:val="22"/>
          <w:lang w:val="en-US" w:eastAsia="en-US"/>
        </w:rPr>
      </w:pPr>
      <w:r w:rsidRPr="00E772A7">
        <w:rPr>
          <w:i/>
          <w:noProof/>
        </w:rPr>
        <w:t>11.2.4</w:t>
      </w:r>
      <w:r w:rsidRPr="0094441F">
        <w:rPr>
          <w:rFonts w:ascii="Calibri" w:hAnsi="Calibri"/>
          <w:noProof/>
          <w:sz w:val="22"/>
          <w:szCs w:val="22"/>
          <w:lang w:val="en-US" w:eastAsia="en-US"/>
        </w:rPr>
        <w:tab/>
      </w:r>
      <w:r w:rsidRPr="00E772A7">
        <w:rPr>
          <w:i/>
          <w:noProof/>
        </w:rPr>
        <w:t>Styles for the layer NZ.ObservedEvent - type of hazard</w:t>
      </w:r>
      <w:r>
        <w:rPr>
          <w:noProof/>
          <w:webHidden/>
        </w:rPr>
        <w:tab/>
      </w:r>
      <w:r w:rsidR="00B9269E">
        <w:rPr>
          <w:noProof/>
          <w:webHidden/>
        </w:rPr>
        <w:t>82</w:t>
      </w:r>
    </w:p>
    <w:p w:rsidR="001940E8" w:rsidRPr="0094441F" w:rsidRDefault="001940E8">
      <w:pPr>
        <w:pStyle w:val="TOC3"/>
        <w:tabs>
          <w:tab w:val="left" w:pos="1400"/>
          <w:tab w:val="right" w:leader="dot" w:pos="9061"/>
        </w:tabs>
        <w:rPr>
          <w:rFonts w:ascii="Calibri" w:hAnsi="Calibri"/>
          <w:noProof/>
          <w:sz w:val="22"/>
          <w:szCs w:val="22"/>
          <w:lang w:val="en-US" w:eastAsia="en-US"/>
        </w:rPr>
      </w:pPr>
      <w:r w:rsidRPr="00E772A7">
        <w:rPr>
          <w:i/>
          <w:noProof/>
        </w:rPr>
        <w:t>11.2.5</w:t>
      </w:r>
      <w:r w:rsidRPr="0094441F">
        <w:rPr>
          <w:rFonts w:ascii="Calibri" w:hAnsi="Calibri"/>
          <w:noProof/>
          <w:sz w:val="22"/>
          <w:szCs w:val="22"/>
          <w:lang w:val="en-US" w:eastAsia="en-US"/>
        </w:rPr>
        <w:tab/>
      </w:r>
      <w:r w:rsidRPr="00E772A7">
        <w:rPr>
          <w:i/>
          <w:noProof/>
        </w:rPr>
        <w:t>Styles for the layer NZ.ExposedElement</w:t>
      </w:r>
      <w:r>
        <w:rPr>
          <w:noProof/>
          <w:webHidden/>
        </w:rPr>
        <w:tab/>
      </w:r>
      <w:r w:rsidR="00B9269E">
        <w:rPr>
          <w:noProof/>
          <w:webHidden/>
        </w:rPr>
        <w:t>83</w:t>
      </w:r>
    </w:p>
    <w:p w:rsidR="001940E8" w:rsidRPr="0094441F" w:rsidRDefault="001940E8">
      <w:pPr>
        <w:pStyle w:val="TOC1"/>
        <w:tabs>
          <w:tab w:val="right" w:leader="dot" w:pos="9061"/>
        </w:tabs>
        <w:rPr>
          <w:rFonts w:ascii="Calibri" w:hAnsi="Calibri"/>
          <w:noProof/>
          <w:sz w:val="22"/>
          <w:szCs w:val="22"/>
          <w:lang w:val="en-US" w:eastAsia="en-US"/>
        </w:rPr>
      </w:pPr>
      <w:r w:rsidRPr="00E772A7">
        <w:rPr>
          <w:i/>
          <w:noProof/>
        </w:rPr>
        <w:t>Bibliography</w:t>
      </w:r>
      <w:r>
        <w:rPr>
          <w:noProof/>
          <w:webHidden/>
        </w:rPr>
        <w:tab/>
      </w:r>
      <w:r w:rsidR="00B9269E">
        <w:rPr>
          <w:noProof/>
          <w:webHidden/>
        </w:rPr>
        <w:t>84</w:t>
      </w:r>
    </w:p>
    <w:p w:rsidR="001940E8" w:rsidRPr="0094441F" w:rsidRDefault="001940E8">
      <w:pPr>
        <w:pStyle w:val="TOC1"/>
        <w:tabs>
          <w:tab w:val="right" w:leader="dot" w:pos="9061"/>
        </w:tabs>
        <w:rPr>
          <w:rFonts w:ascii="Calibri" w:hAnsi="Calibri"/>
          <w:noProof/>
          <w:sz w:val="22"/>
          <w:szCs w:val="22"/>
          <w:lang w:val="en-US" w:eastAsia="en-US"/>
        </w:rPr>
      </w:pPr>
      <w:r w:rsidRPr="00E772A7">
        <w:rPr>
          <w:i/>
          <w:noProof/>
        </w:rPr>
        <w:t>Annex A (normative) Abstract Test Suite</w:t>
      </w:r>
      <w:r>
        <w:rPr>
          <w:noProof/>
          <w:webHidden/>
        </w:rPr>
        <w:tab/>
      </w:r>
      <w:r w:rsidR="00B9269E">
        <w:rPr>
          <w:noProof/>
          <w:webHidden/>
        </w:rPr>
        <w:t>85</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A.1</w:t>
      </w:r>
      <w:r w:rsidRPr="0094441F">
        <w:rPr>
          <w:rFonts w:ascii="Calibri" w:hAnsi="Calibri"/>
          <w:noProof/>
          <w:sz w:val="22"/>
          <w:szCs w:val="22"/>
          <w:lang w:val="en-US" w:eastAsia="en-US"/>
        </w:rPr>
        <w:tab/>
      </w:r>
      <w:r w:rsidRPr="00E772A7">
        <w:rPr>
          <w:i/>
          <w:noProof/>
        </w:rPr>
        <w:t>Application Schema Conformance Class</w:t>
      </w:r>
      <w:r>
        <w:rPr>
          <w:noProof/>
          <w:webHidden/>
        </w:rPr>
        <w:tab/>
      </w:r>
      <w:r w:rsidR="00B9269E">
        <w:rPr>
          <w:noProof/>
          <w:webHidden/>
        </w:rPr>
        <w:t>88</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A.1.1</w:t>
      </w:r>
      <w:r w:rsidRPr="0094441F">
        <w:rPr>
          <w:rFonts w:ascii="Calibri" w:hAnsi="Calibri"/>
          <w:noProof/>
          <w:sz w:val="22"/>
          <w:szCs w:val="22"/>
          <w:lang w:val="en-US" w:eastAsia="en-US"/>
        </w:rPr>
        <w:tab/>
      </w:r>
      <w:r w:rsidRPr="00E772A7">
        <w:rPr>
          <w:i/>
          <w:noProof/>
        </w:rPr>
        <w:t>Schema element denomination test</w:t>
      </w:r>
      <w:r>
        <w:rPr>
          <w:noProof/>
          <w:webHidden/>
        </w:rPr>
        <w:tab/>
      </w:r>
      <w:r w:rsidR="00B9269E">
        <w:rPr>
          <w:noProof/>
          <w:webHidden/>
        </w:rPr>
        <w:t>88</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A.1.2</w:t>
      </w:r>
      <w:r w:rsidRPr="0094441F">
        <w:rPr>
          <w:rFonts w:ascii="Calibri" w:hAnsi="Calibri"/>
          <w:noProof/>
          <w:sz w:val="22"/>
          <w:szCs w:val="22"/>
          <w:lang w:val="en-US" w:eastAsia="en-US"/>
        </w:rPr>
        <w:tab/>
      </w:r>
      <w:r w:rsidRPr="00E772A7">
        <w:rPr>
          <w:i/>
          <w:noProof/>
        </w:rPr>
        <w:t>Value type test</w:t>
      </w:r>
      <w:r>
        <w:rPr>
          <w:noProof/>
          <w:webHidden/>
        </w:rPr>
        <w:tab/>
      </w:r>
      <w:r w:rsidR="00B9269E">
        <w:rPr>
          <w:noProof/>
          <w:webHidden/>
        </w:rPr>
        <w:t>88</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A.1.3</w:t>
      </w:r>
      <w:r w:rsidRPr="0094441F">
        <w:rPr>
          <w:rFonts w:ascii="Calibri" w:hAnsi="Calibri"/>
          <w:noProof/>
          <w:sz w:val="22"/>
          <w:szCs w:val="22"/>
          <w:lang w:val="en-US" w:eastAsia="en-US"/>
        </w:rPr>
        <w:tab/>
      </w:r>
      <w:r w:rsidRPr="00E772A7">
        <w:rPr>
          <w:i/>
          <w:noProof/>
        </w:rPr>
        <w:t>Value test</w:t>
      </w:r>
      <w:r>
        <w:rPr>
          <w:noProof/>
          <w:webHidden/>
        </w:rPr>
        <w:tab/>
      </w:r>
      <w:r w:rsidR="00B9269E">
        <w:rPr>
          <w:noProof/>
          <w:webHidden/>
        </w:rPr>
        <w:t>88</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A.1.4</w:t>
      </w:r>
      <w:r w:rsidRPr="0094441F">
        <w:rPr>
          <w:rFonts w:ascii="Calibri" w:hAnsi="Calibri"/>
          <w:noProof/>
          <w:sz w:val="22"/>
          <w:szCs w:val="22"/>
          <w:lang w:val="en-US" w:eastAsia="en-US"/>
        </w:rPr>
        <w:tab/>
      </w:r>
      <w:r w:rsidRPr="00E772A7">
        <w:rPr>
          <w:i/>
          <w:noProof/>
        </w:rPr>
        <w:t>Attributes/associations completeness test</w:t>
      </w:r>
      <w:r>
        <w:rPr>
          <w:noProof/>
          <w:webHidden/>
        </w:rPr>
        <w:tab/>
      </w:r>
      <w:r w:rsidR="00B9269E">
        <w:rPr>
          <w:noProof/>
          <w:webHidden/>
        </w:rPr>
        <w:t>89</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A.1.5</w:t>
      </w:r>
      <w:r w:rsidRPr="0094441F">
        <w:rPr>
          <w:rFonts w:ascii="Calibri" w:hAnsi="Calibri"/>
          <w:noProof/>
          <w:sz w:val="22"/>
          <w:szCs w:val="22"/>
          <w:lang w:val="en-US" w:eastAsia="en-US"/>
        </w:rPr>
        <w:tab/>
      </w:r>
      <w:r w:rsidRPr="00E772A7">
        <w:rPr>
          <w:i/>
          <w:noProof/>
        </w:rPr>
        <w:t>Abstract spatial object test</w:t>
      </w:r>
      <w:r>
        <w:rPr>
          <w:noProof/>
          <w:webHidden/>
        </w:rPr>
        <w:tab/>
      </w:r>
      <w:r w:rsidR="00B9269E">
        <w:rPr>
          <w:noProof/>
          <w:webHidden/>
        </w:rPr>
        <w:t>89</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A.1.6</w:t>
      </w:r>
      <w:r w:rsidRPr="0094441F">
        <w:rPr>
          <w:rFonts w:ascii="Calibri" w:hAnsi="Calibri"/>
          <w:noProof/>
          <w:sz w:val="22"/>
          <w:szCs w:val="22"/>
          <w:lang w:val="en-US" w:eastAsia="en-US"/>
        </w:rPr>
        <w:tab/>
      </w:r>
      <w:r w:rsidRPr="00E772A7">
        <w:rPr>
          <w:i/>
          <w:noProof/>
        </w:rPr>
        <w:t>Constraints test</w:t>
      </w:r>
      <w:r>
        <w:rPr>
          <w:noProof/>
          <w:webHidden/>
        </w:rPr>
        <w:tab/>
      </w:r>
      <w:r w:rsidR="00B9269E">
        <w:rPr>
          <w:noProof/>
          <w:webHidden/>
        </w:rPr>
        <w:t>89</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bCs/>
          <w:i/>
          <w:noProof/>
        </w:rPr>
        <w:t>A.1.7</w:t>
      </w:r>
      <w:r w:rsidRPr="0094441F">
        <w:rPr>
          <w:rFonts w:ascii="Calibri" w:hAnsi="Calibri"/>
          <w:noProof/>
          <w:sz w:val="22"/>
          <w:szCs w:val="22"/>
          <w:lang w:val="en-US" w:eastAsia="en-US"/>
        </w:rPr>
        <w:tab/>
      </w:r>
      <w:r w:rsidRPr="00E772A7">
        <w:rPr>
          <w:i/>
          <w:noProof/>
        </w:rPr>
        <w:t>Geometry representation test</w:t>
      </w:r>
      <w:r>
        <w:rPr>
          <w:noProof/>
          <w:webHidden/>
        </w:rPr>
        <w:tab/>
      </w:r>
      <w:r w:rsidR="00B9269E">
        <w:rPr>
          <w:noProof/>
          <w:webHidden/>
        </w:rPr>
        <w:t>90</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bCs/>
          <w:i/>
          <w:noProof/>
        </w:rPr>
        <w:t>A.1.8</w:t>
      </w:r>
      <w:r w:rsidRPr="0094441F">
        <w:rPr>
          <w:rFonts w:ascii="Calibri" w:hAnsi="Calibri"/>
          <w:noProof/>
          <w:sz w:val="22"/>
          <w:szCs w:val="22"/>
          <w:lang w:val="en-US" w:eastAsia="en-US"/>
        </w:rPr>
        <w:tab/>
      </w:r>
      <w:r w:rsidRPr="00E772A7">
        <w:rPr>
          <w:i/>
          <w:noProof/>
        </w:rPr>
        <w:t>Risk zone – theme specific test 1</w:t>
      </w:r>
      <w:r>
        <w:rPr>
          <w:noProof/>
          <w:webHidden/>
        </w:rPr>
        <w:tab/>
      </w:r>
      <w:r w:rsidR="00B9269E">
        <w:rPr>
          <w:noProof/>
          <w:webHidden/>
        </w:rPr>
        <w:t>90</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bCs/>
          <w:i/>
          <w:noProof/>
        </w:rPr>
        <w:t>A.1.9</w:t>
      </w:r>
      <w:r w:rsidRPr="0094441F">
        <w:rPr>
          <w:rFonts w:ascii="Calibri" w:hAnsi="Calibri"/>
          <w:noProof/>
          <w:sz w:val="22"/>
          <w:szCs w:val="22"/>
          <w:lang w:val="en-US" w:eastAsia="en-US"/>
        </w:rPr>
        <w:tab/>
      </w:r>
      <w:r w:rsidRPr="00E772A7">
        <w:rPr>
          <w:i/>
          <w:noProof/>
        </w:rPr>
        <w:t>Risk zone – theme specific test 2</w:t>
      </w:r>
      <w:r>
        <w:rPr>
          <w:noProof/>
          <w:webHidden/>
        </w:rPr>
        <w:tab/>
      </w:r>
      <w:r w:rsidR="00B9269E">
        <w:rPr>
          <w:noProof/>
          <w:webHidden/>
        </w:rPr>
        <w:t>90</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A.2</w:t>
      </w:r>
      <w:r w:rsidRPr="0094441F">
        <w:rPr>
          <w:rFonts w:ascii="Calibri" w:hAnsi="Calibri"/>
          <w:noProof/>
          <w:sz w:val="22"/>
          <w:szCs w:val="22"/>
          <w:lang w:val="en-US" w:eastAsia="en-US"/>
        </w:rPr>
        <w:tab/>
      </w:r>
      <w:r w:rsidRPr="00E772A7">
        <w:rPr>
          <w:i/>
          <w:noProof/>
        </w:rPr>
        <w:t>Reference Systems Conformance Class</w:t>
      </w:r>
      <w:r>
        <w:rPr>
          <w:noProof/>
          <w:webHidden/>
        </w:rPr>
        <w:tab/>
      </w:r>
      <w:r w:rsidR="00B9269E">
        <w:rPr>
          <w:noProof/>
          <w:webHidden/>
        </w:rPr>
        <w:t>90</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bCs/>
          <w:i/>
          <w:noProof/>
        </w:rPr>
        <w:t>A.2.1</w:t>
      </w:r>
      <w:r w:rsidRPr="0094441F">
        <w:rPr>
          <w:rFonts w:ascii="Calibri" w:hAnsi="Calibri"/>
          <w:noProof/>
          <w:sz w:val="22"/>
          <w:szCs w:val="22"/>
          <w:lang w:val="en-US" w:eastAsia="en-US"/>
        </w:rPr>
        <w:tab/>
      </w:r>
      <w:r w:rsidRPr="00E772A7">
        <w:rPr>
          <w:i/>
          <w:noProof/>
        </w:rPr>
        <w:t>Datum test</w:t>
      </w:r>
      <w:r>
        <w:rPr>
          <w:noProof/>
          <w:webHidden/>
        </w:rPr>
        <w:tab/>
      </w:r>
      <w:r w:rsidR="00B9269E">
        <w:rPr>
          <w:noProof/>
          <w:webHidden/>
        </w:rPr>
        <w:t>90</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bCs/>
          <w:i/>
          <w:noProof/>
        </w:rPr>
        <w:t>A.2.2</w:t>
      </w:r>
      <w:r w:rsidRPr="0094441F">
        <w:rPr>
          <w:rFonts w:ascii="Calibri" w:hAnsi="Calibri"/>
          <w:noProof/>
          <w:sz w:val="22"/>
          <w:szCs w:val="22"/>
          <w:lang w:val="en-US" w:eastAsia="en-US"/>
        </w:rPr>
        <w:tab/>
      </w:r>
      <w:r w:rsidRPr="00E772A7">
        <w:rPr>
          <w:i/>
          <w:noProof/>
        </w:rPr>
        <w:t>Coordinate reference system test</w:t>
      </w:r>
      <w:r>
        <w:rPr>
          <w:noProof/>
          <w:webHidden/>
        </w:rPr>
        <w:tab/>
      </w:r>
      <w:r w:rsidR="00B9269E">
        <w:rPr>
          <w:noProof/>
          <w:webHidden/>
        </w:rPr>
        <w:t>91</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bCs/>
          <w:i/>
          <w:noProof/>
        </w:rPr>
        <w:t>A.2.3</w:t>
      </w:r>
      <w:r w:rsidRPr="0094441F">
        <w:rPr>
          <w:rFonts w:ascii="Calibri" w:hAnsi="Calibri"/>
          <w:noProof/>
          <w:sz w:val="22"/>
          <w:szCs w:val="22"/>
          <w:lang w:val="en-US" w:eastAsia="en-US"/>
        </w:rPr>
        <w:tab/>
      </w:r>
      <w:r w:rsidRPr="00E772A7">
        <w:rPr>
          <w:i/>
          <w:noProof/>
        </w:rPr>
        <w:t>Grid test</w:t>
      </w:r>
      <w:r>
        <w:rPr>
          <w:noProof/>
          <w:webHidden/>
        </w:rPr>
        <w:tab/>
      </w:r>
      <w:r w:rsidR="00B9269E">
        <w:rPr>
          <w:noProof/>
          <w:webHidden/>
        </w:rPr>
        <w:t>91</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bCs/>
          <w:i/>
          <w:noProof/>
        </w:rPr>
        <w:t>A.2.4</w:t>
      </w:r>
      <w:r w:rsidRPr="0094441F">
        <w:rPr>
          <w:rFonts w:ascii="Calibri" w:hAnsi="Calibri"/>
          <w:noProof/>
          <w:sz w:val="22"/>
          <w:szCs w:val="22"/>
          <w:lang w:val="en-US" w:eastAsia="en-US"/>
        </w:rPr>
        <w:tab/>
      </w:r>
      <w:r w:rsidRPr="00E772A7">
        <w:rPr>
          <w:i/>
          <w:noProof/>
        </w:rPr>
        <w:t>View service coordinate reference system test</w:t>
      </w:r>
      <w:r>
        <w:rPr>
          <w:noProof/>
          <w:webHidden/>
        </w:rPr>
        <w:tab/>
      </w:r>
      <w:r w:rsidR="00B9269E">
        <w:rPr>
          <w:noProof/>
          <w:webHidden/>
        </w:rPr>
        <w:t>92</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bCs/>
          <w:i/>
          <w:noProof/>
        </w:rPr>
        <w:t>A.2.5</w:t>
      </w:r>
      <w:r w:rsidRPr="0094441F">
        <w:rPr>
          <w:rFonts w:ascii="Calibri" w:hAnsi="Calibri"/>
          <w:noProof/>
          <w:sz w:val="22"/>
          <w:szCs w:val="22"/>
          <w:lang w:val="en-US" w:eastAsia="en-US"/>
        </w:rPr>
        <w:tab/>
      </w:r>
      <w:r w:rsidRPr="00E772A7">
        <w:rPr>
          <w:i/>
          <w:noProof/>
        </w:rPr>
        <w:t>Temporal reference system test</w:t>
      </w:r>
      <w:r>
        <w:rPr>
          <w:noProof/>
          <w:webHidden/>
        </w:rPr>
        <w:tab/>
      </w:r>
      <w:r w:rsidR="00B9269E">
        <w:rPr>
          <w:noProof/>
          <w:webHidden/>
        </w:rPr>
        <w:t>92</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bCs/>
          <w:i/>
          <w:noProof/>
        </w:rPr>
        <w:t>A.2.6</w:t>
      </w:r>
      <w:r w:rsidRPr="0094441F">
        <w:rPr>
          <w:rFonts w:ascii="Calibri" w:hAnsi="Calibri"/>
          <w:noProof/>
          <w:sz w:val="22"/>
          <w:szCs w:val="22"/>
          <w:lang w:val="en-US" w:eastAsia="en-US"/>
        </w:rPr>
        <w:tab/>
      </w:r>
      <w:r w:rsidRPr="00E772A7">
        <w:rPr>
          <w:i/>
          <w:noProof/>
        </w:rPr>
        <w:t>Units of measurements test</w:t>
      </w:r>
      <w:r>
        <w:rPr>
          <w:noProof/>
          <w:webHidden/>
        </w:rPr>
        <w:tab/>
      </w:r>
      <w:r w:rsidR="00B9269E">
        <w:rPr>
          <w:noProof/>
          <w:webHidden/>
        </w:rPr>
        <w:t>92</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A.3</w:t>
      </w:r>
      <w:r w:rsidRPr="0094441F">
        <w:rPr>
          <w:rFonts w:ascii="Calibri" w:hAnsi="Calibri"/>
          <w:noProof/>
          <w:sz w:val="22"/>
          <w:szCs w:val="22"/>
          <w:lang w:val="en-US" w:eastAsia="en-US"/>
        </w:rPr>
        <w:tab/>
      </w:r>
      <w:r w:rsidRPr="00E772A7">
        <w:rPr>
          <w:i/>
          <w:noProof/>
        </w:rPr>
        <w:t>Data Consistency Conformance Class</w:t>
      </w:r>
      <w:r>
        <w:rPr>
          <w:noProof/>
          <w:webHidden/>
        </w:rPr>
        <w:tab/>
      </w:r>
      <w:r w:rsidR="00B9269E">
        <w:rPr>
          <w:noProof/>
          <w:webHidden/>
        </w:rPr>
        <w:t>93</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A.3.1</w:t>
      </w:r>
      <w:r w:rsidRPr="0094441F">
        <w:rPr>
          <w:rFonts w:ascii="Calibri" w:hAnsi="Calibri"/>
          <w:noProof/>
          <w:sz w:val="22"/>
          <w:szCs w:val="22"/>
          <w:lang w:val="en-US" w:eastAsia="en-US"/>
        </w:rPr>
        <w:tab/>
      </w:r>
      <w:r w:rsidRPr="00E772A7">
        <w:rPr>
          <w:i/>
          <w:noProof/>
        </w:rPr>
        <w:t>Unique identifier persistency test</w:t>
      </w:r>
      <w:r>
        <w:rPr>
          <w:noProof/>
          <w:webHidden/>
        </w:rPr>
        <w:tab/>
      </w:r>
      <w:r w:rsidR="00B9269E">
        <w:rPr>
          <w:noProof/>
          <w:webHidden/>
        </w:rPr>
        <w:t>93</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A.3.2</w:t>
      </w:r>
      <w:r w:rsidRPr="0094441F">
        <w:rPr>
          <w:rFonts w:ascii="Calibri" w:hAnsi="Calibri"/>
          <w:noProof/>
          <w:sz w:val="22"/>
          <w:szCs w:val="22"/>
          <w:lang w:val="en-US" w:eastAsia="en-US"/>
        </w:rPr>
        <w:tab/>
      </w:r>
      <w:r w:rsidRPr="00E772A7">
        <w:rPr>
          <w:i/>
          <w:noProof/>
        </w:rPr>
        <w:t>Version consistency test</w:t>
      </w:r>
      <w:r>
        <w:rPr>
          <w:noProof/>
          <w:webHidden/>
        </w:rPr>
        <w:tab/>
      </w:r>
      <w:r w:rsidR="00B9269E">
        <w:rPr>
          <w:noProof/>
          <w:webHidden/>
        </w:rPr>
        <w:t>93</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A.3.3</w:t>
      </w:r>
      <w:r w:rsidRPr="0094441F">
        <w:rPr>
          <w:rFonts w:ascii="Calibri" w:hAnsi="Calibri"/>
          <w:noProof/>
          <w:sz w:val="22"/>
          <w:szCs w:val="22"/>
          <w:lang w:val="en-US" w:eastAsia="en-US"/>
        </w:rPr>
        <w:tab/>
      </w:r>
      <w:r w:rsidRPr="00E772A7">
        <w:rPr>
          <w:i/>
          <w:noProof/>
        </w:rPr>
        <w:t>Life cycle time sequence test</w:t>
      </w:r>
      <w:r>
        <w:rPr>
          <w:noProof/>
          <w:webHidden/>
        </w:rPr>
        <w:tab/>
      </w:r>
      <w:r w:rsidR="00B9269E">
        <w:rPr>
          <w:noProof/>
          <w:webHidden/>
        </w:rPr>
        <w:t>93</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A.3.4</w:t>
      </w:r>
      <w:r w:rsidRPr="0094441F">
        <w:rPr>
          <w:rFonts w:ascii="Calibri" w:hAnsi="Calibri"/>
          <w:noProof/>
          <w:sz w:val="22"/>
          <w:szCs w:val="22"/>
          <w:lang w:val="en-US" w:eastAsia="en-US"/>
        </w:rPr>
        <w:tab/>
      </w:r>
      <w:r w:rsidRPr="00E772A7">
        <w:rPr>
          <w:i/>
          <w:noProof/>
        </w:rPr>
        <w:t>Validity time sequence test</w:t>
      </w:r>
      <w:r>
        <w:rPr>
          <w:noProof/>
          <w:webHidden/>
        </w:rPr>
        <w:tab/>
      </w:r>
      <w:r w:rsidR="00B9269E">
        <w:rPr>
          <w:noProof/>
          <w:webHidden/>
        </w:rPr>
        <w:t>94</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A.3.5</w:t>
      </w:r>
      <w:r w:rsidRPr="0094441F">
        <w:rPr>
          <w:rFonts w:ascii="Calibri" w:hAnsi="Calibri"/>
          <w:noProof/>
          <w:sz w:val="22"/>
          <w:szCs w:val="22"/>
          <w:lang w:val="en-US" w:eastAsia="en-US"/>
        </w:rPr>
        <w:tab/>
      </w:r>
      <w:r w:rsidRPr="00E772A7">
        <w:rPr>
          <w:i/>
          <w:noProof/>
        </w:rPr>
        <w:t>Update frequency test</w:t>
      </w:r>
      <w:r>
        <w:rPr>
          <w:noProof/>
          <w:webHidden/>
        </w:rPr>
        <w:tab/>
      </w:r>
      <w:r w:rsidR="00B9269E">
        <w:rPr>
          <w:noProof/>
          <w:webHidden/>
        </w:rPr>
        <w:t>94</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A.4</w:t>
      </w:r>
      <w:r w:rsidRPr="0094441F">
        <w:rPr>
          <w:rFonts w:ascii="Calibri" w:hAnsi="Calibri"/>
          <w:noProof/>
          <w:sz w:val="22"/>
          <w:szCs w:val="22"/>
          <w:lang w:val="en-US" w:eastAsia="en-US"/>
        </w:rPr>
        <w:tab/>
      </w:r>
      <w:r w:rsidRPr="00E772A7">
        <w:rPr>
          <w:i/>
          <w:noProof/>
        </w:rPr>
        <w:t>Metadata IR Conformance Class</w:t>
      </w:r>
      <w:r>
        <w:rPr>
          <w:noProof/>
          <w:webHidden/>
        </w:rPr>
        <w:tab/>
      </w:r>
      <w:r w:rsidR="00B9269E">
        <w:rPr>
          <w:noProof/>
          <w:webHidden/>
        </w:rPr>
        <w:t>94</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A.4.1</w:t>
      </w:r>
      <w:r w:rsidRPr="0094441F">
        <w:rPr>
          <w:rFonts w:ascii="Calibri" w:hAnsi="Calibri"/>
          <w:noProof/>
          <w:sz w:val="22"/>
          <w:szCs w:val="22"/>
          <w:lang w:val="en-US" w:eastAsia="en-US"/>
        </w:rPr>
        <w:tab/>
      </w:r>
      <w:r w:rsidRPr="00E772A7">
        <w:rPr>
          <w:i/>
          <w:noProof/>
        </w:rPr>
        <w:t>Metadata for interoperability test</w:t>
      </w:r>
      <w:r>
        <w:rPr>
          <w:noProof/>
          <w:webHidden/>
        </w:rPr>
        <w:tab/>
      </w:r>
      <w:r w:rsidR="00B9269E">
        <w:rPr>
          <w:noProof/>
          <w:webHidden/>
        </w:rPr>
        <w:t>94</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A.5</w:t>
      </w:r>
      <w:r w:rsidRPr="0094441F">
        <w:rPr>
          <w:rFonts w:ascii="Calibri" w:hAnsi="Calibri"/>
          <w:noProof/>
          <w:sz w:val="22"/>
          <w:szCs w:val="22"/>
          <w:lang w:val="en-US" w:eastAsia="en-US"/>
        </w:rPr>
        <w:tab/>
      </w:r>
      <w:r w:rsidRPr="00E772A7">
        <w:rPr>
          <w:i/>
          <w:noProof/>
        </w:rPr>
        <w:t>Information Accessibility Conformance Class</w:t>
      </w:r>
      <w:r>
        <w:rPr>
          <w:noProof/>
          <w:webHidden/>
        </w:rPr>
        <w:tab/>
      </w:r>
      <w:r w:rsidR="00B9269E">
        <w:rPr>
          <w:noProof/>
          <w:webHidden/>
        </w:rPr>
        <w:t>95</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A.5.1</w:t>
      </w:r>
      <w:r w:rsidRPr="0094441F">
        <w:rPr>
          <w:rFonts w:ascii="Calibri" w:hAnsi="Calibri"/>
          <w:noProof/>
          <w:sz w:val="22"/>
          <w:szCs w:val="22"/>
          <w:lang w:val="en-US" w:eastAsia="en-US"/>
        </w:rPr>
        <w:tab/>
      </w:r>
      <w:r w:rsidRPr="00E772A7">
        <w:rPr>
          <w:i/>
          <w:noProof/>
        </w:rPr>
        <w:t>Code list publication test</w:t>
      </w:r>
      <w:r>
        <w:rPr>
          <w:noProof/>
          <w:webHidden/>
        </w:rPr>
        <w:tab/>
      </w:r>
      <w:r w:rsidR="00B9269E">
        <w:rPr>
          <w:noProof/>
          <w:webHidden/>
        </w:rPr>
        <w:t>95</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A.5.2</w:t>
      </w:r>
      <w:r w:rsidRPr="0094441F">
        <w:rPr>
          <w:rFonts w:ascii="Calibri" w:hAnsi="Calibri"/>
          <w:noProof/>
          <w:sz w:val="22"/>
          <w:szCs w:val="22"/>
          <w:lang w:val="en-US" w:eastAsia="en-US"/>
        </w:rPr>
        <w:tab/>
      </w:r>
      <w:r w:rsidRPr="00E772A7">
        <w:rPr>
          <w:i/>
          <w:noProof/>
        </w:rPr>
        <w:t>CRS publication test</w:t>
      </w:r>
      <w:r>
        <w:rPr>
          <w:noProof/>
          <w:webHidden/>
        </w:rPr>
        <w:tab/>
      </w:r>
      <w:r w:rsidR="00B9269E">
        <w:rPr>
          <w:noProof/>
          <w:webHidden/>
        </w:rPr>
        <w:t>95</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A.5.3</w:t>
      </w:r>
      <w:r w:rsidRPr="0094441F">
        <w:rPr>
          <w:rFonts w:ascii="Calibri" w:hAnsi="Calibri"/>
          <w:noProof/>
          <w:sz w:val="22"/>
          <w:szCs w:val="22"/>
          <w:lang w:val="en-US" w:eastAsia="en-US"/>
        </w:rPr>
        <w:tab/>
      </w:r>
      <w:r w:rsidRPr="00E772A7">
        <w:rPr>
          <w:i/>
          <w:noProof/>
        </w:rPr>
        <w:t>CRS identification test</w:t>
      </w:r>
      <w:r>
        <w:rPr>
          <w:noProof/>
          <w:webHidden/>
        </w:rPr>
        <w:tab/>
      </w:r>
      <w:r w:rsidR="00B9269E">
        <w:rPr>
          <w:noProof/>
          <w:webHidden/>
        </w:rPr>
        <w:t>95</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A.5.4</w:t>
      </w:r>
      <w:r w:rsidRPr="0094441F">
        <w:rPr>
          <w:rFonts w:ascii="Calibri" w:hAnsi="Calibri"/>
          <w:noProof/>
          <w:sz w:val="22"/>
          <w:szCs w:val="22"/>
          <w:lang w:val="en-US" w:eastAsia="en-US"/>
        </w:rPr>
        <w:tab/>
      </w:r>
      <w:r w:rsidRPr="00E772A7">
        <w:rPr>
          <w:i/>
          <w:noProof/>
        </w:rPr>
        <w:t>Grid identification test</w:t>
      </w:r>
      <w:r>
        <w:rPr>
          <w:noProof/>
          <w:webHidden/>
        </w:rPr>
        <w:tab/>
      </w:r>
      <w:r w:rsidR="00B9269E">
        <w:rPr>
          <w:noProof/>
          <w:webHidden/>
        </w:rPr>
        <w:t>95</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bCs/>
          <w:i/>
          <w:noProof/>
        </w:rPr>
        <w:t>A.6</w:t>
      </w:r>
      <w:r w:rsidRPr="0094441F">
        <w:rPr>
          <w:rFonts w:ascii="Calibri" w:hAnsi="Calibri"/>
          <w:noProof/>
          <w:sz w:val="22"/>
          <w:szCs w:val="22"/>
          <w:lang w:val="en-US" w:eastAsia="en-US"/>
        </w:rPr>
        <w:tab/>
      </w:r>
      <w:r w:rsidRPr="00E772A7">
        <w:rPr>
          <w:bCs/>
          <w:i/>
          <w:noProof/>
        </w:rPr>
        <w:t>Data Delivery Conformance Class</w:t>
      </w:r>
      <w:r>
        <w:rPr>
          <w:noProof/>
          <w:webHidden/>
        </w:rPr>
        <w:tab/>
      </w:r>
      <w:r w:rsidR="00B9269E">
        <w:rPr>
          <w:noProof/>
          <w:webHidden/>
        </w:rPr>
        <w:t>96</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lastRenderedPageBreak/>
        <w:t>A.6.1</w:t>
      </w:r>
      <w:r w:rsidRPr="0094441F">
        <w:rPr>
          <w:rFonts w:ascii="Calibri" w:hAnsi="Calibri"/>
          <w:noProof/>
          <w:sz w:val="22"/>
          <w:szCs w:val="22"/>
          <w:lang w:val="en-US" w:eastAsia="en-US"/>
        </w:rPr>
        <w:tab/>
      </w:r>
      <w:r w:rsidRPr="00E772A7">
        <w:rPr>
          <w:i/>
          <w:noProof/>
        </w:rPr>
        <w:t>Encoding compliance test</w:t>
      </w:r>
      <w:r>
        <w:rPr>
          <w:noProof/>
          <w:webHidden/>
        </w:rPr>
        <w:tab/>
      </w:r>
      <w:r w:rsidR="00B9269E">
        <w:rPr>
          <w:noProof/>
          <w:webHidden/>
        </w:rPr>
        <w:t>96</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bCs/>
          <w:i/>
          <w:noProof/>
        </w:rPr>
        <w:t>A.7</w:t>
      </w:r>
      <w:r w:rsidRPr="0094441F">
        <w:rPr>
          <w:rFonts w:ascii="Calibri" w:hAnsi="Calibri"/>
          <w:noProof/>
          <w:sz w:val="22"/>
          <w:szCs w:val="22"/>
          <w:lang w:val="en-US" w:eastAsia="en-US"/>
        </w:rPr>
        <w:tab/>
      </w:r>
      <w:r w:rsidRPr="00E772A7">
        <w:rPr>
          <w:i/>
          <w:noProof/>
        </w:rPr>
        <w:t>Portrayal Conformance Class</w:t>
      </w:r>
      <w:r>
        <w:rPr>
          <w:noProof/>
          <w:webHidden/>
        </w:rPr>
        <w:tab/>
      </w:r>
      <w:r w:rsidR="00B9269E">
        <w:rPr>
          <w:noProof/>
          <w:webHidden/>
        </w:rPr>
        <w:t>96</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A.7.1</w:t>
      </w:r>
      <w:r w:rsidRPr="0094441F">
        <w:rPr>
          <w:rFonts w:ascii="Calibri" w:hAnsi="Calibri"/>
          <w:noProof/>
          <w:sz w:val="22"/>
          <w:szCs w:val="22"/>
          <w:lang w:val="en-US" w:eastAsia="en-US"/>
        </w:rPr>
        <w:tab/>
      </w:r>
      <w:r w:rsidRPr="00E772A7">
        <w:rPr>
          <w:i/>
          <w:noProof/>
        </w:rPr>
        <w:t>Layer designation test</w:t>
      </w:r>
      <w:r>
        <w:rPr>
          <w:noProof/>
          <w:webHidden/>
        </w:rPr>
        <w:tab/>
      </w:r>
      <w:r w:rsidR="00B9269E">
        <w:rPr>
          <w:noProof/>
          <w:webHidden/>
        </w:rPr>
        <w:t>96</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A.8</w:t>
      </w:r>
      <w:r w:rsidRPr="0094441F">
        <w:rPr>
          <w:rFonts w:ascii="Calibri" w:hAnsi="Calibri"/>
          <w:noProof/>
          <w:sz w:val="22"/>
          <w:szCs w:val="22"/>
          <w:lang w:val="en-US" w:eastAsia="en-US"/>
        </w:rPr>
        <w:tab/>
      </w:r>
      <w:r w:rsidRPr="00E772A7">
        <w:rPr>
          <w:i/>
          <w:noProof/>
        </w:rPr>
        <w:t>Technical Guideline Conformance Class</w:t>
      </w:r>
      <w:r>
        <w:rPr>
          <w:noProof/>
          <w:webHidden/>
        </w:rPr>
        <w:tab/>
      </w:r>
      <w:r w:rsidR="00B9269E">
        <w:rPr>
          <w:noProof/>
          <w:webHidden/>
        </w:rPr>
        <w:t>97</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A.8.1</w:t>
      </w:r>
      <w:r w:rsidRPr="0094441F">
        <w:rPr>
          <w:rFonts w:ascii="Calibri" w:hAnsi="Calibri"/>
          <w:noProof/>
          <w:sz w:val="22"/>
          <w:szCs w:val="22"/>
          <w:lang w:val="en-US" w:eastAsia="en-US"/>
        </w:rPr>
        <w:tab/>
      </w:r>
      <w:r w:rsidRPr="00E772A7">
        <w:rPr>
          <w:i/>
          <w:noProof/>
        </w:rPr>
        <w:t>Multiplicity test</w:t>
      </w:r>
      <w:r>
        <w:rPr>
          <w:noProof/>
          <w:webHidden/>
        </w:rPr>
        <w:tab/>
      </w:r>
      <w:r w:rsidR="00B9269E">
        <w:rPr>
          <w:noProof/>
          <w:webHidden/>
        </w:rPr>
        <w:t>97</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A.8.2</w:t>
      </w:r>
      <w:r w:rsidRPr="0094441F">
        <w:rPr>
          <w:rFonts w:ascii="Calibri" w:hAnsi="Calibri"/>
          <w:noProof/>
          <w:sz w:val="22"/>
          <w:szCs w:val="22"/>
          <w:lang w:val="en-US" w:eastAsia="en-US"/>
        </w:rPr>
        <w:tab/>
      </w:r>
      <w:r w:rsidRPr="00E772A7">
        <w:rPr>
          <w:i/>
          <w:noProof/>
        </w:rPr>
        <w:t>CRS http URI test</w:t>
      </w:r>
      <w:r>
        <w:rPr>
          <w:noProof/>
          <w:webHidden/>
        </w:rPr>
        <w:tab/>
      </w:r>
      <w:r w:rsidR="00B9269E">
        <w:rPr>
          <w:noProof/>
          <w:webHidden/>
        </w:rPr>
        <w:t>97</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A.8.3</w:t>
      </w:r>
      <w:r w:rsidRPr="0094441F">
        <w:rPr>
          <w:rFonts w:ascii="Calibri" w:hAnsi="Calibri"/>
          <w:noProof/>
          <w:sz w:val="22"/>
          <w:szCs w:val="22"/>
          <w:lang w:val="en-US" w:eastAsia="en-US"/>
        </w:rPr>
        <w:tab/>
      </w:r>
      <w:r w:rsidRPr="00E772A7">
        <w:rPr>
          <w:i/>
          <w:noProof/>
        </w:rPr>
        <w:t>Metadata encoding schema validation test</w:t>
      </w:r>
      <w:r>
        <w:rPr>
          <w:noProof/>
          <w:webHidden/>
        </w:rPr>
        <w:tab/>
      </w:r>
      <w:r w:rsidR="00B9269E">
        <w:rPr>
          <w:noProof/>
          <w:webHidden/>
        </w:rPr>
        <w:t>97</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A.8.4</w:t>
      </w:r>
      <w:r w:rsidRPr="0094441F">
        <w:rPr>
          <w:rFonts w:ascii="Calibri" w:hAnsi="Calibri"/>
          <w:noProof/>
          <w:sz w:val="22"/>
          <w:szCs w:val="22"/>
          <w:lang w:val="en-US" w:eastAsia="en-US"/>
        </w:rPr>
        <w:tab/>
      </w:r>
      <w:r w:rsidRPr="00E772A7">
        <w:rPr>
          <w:i/>
          <w:noProof/>
        </w:rPr>
        <w:t>Metadata occurrence test</w:t>
      </w:r>
      <w:r>
        <w:rPr>
          <w:noProof/>
          <w:webHidden/>
        </w:rPr>
        <w:tab/>
      </w:r>
      <w:r w:rsidR="00B9269E">
        <w:rPr>
          <w:noProof/>
          <w:webHidden/>
        </w:rPr>
        <w:t>97</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A.8.5</w:t>
      </w:r>
      <w:r w:rsidRPr="0094441F">
        <w:rPr>
          <w:rFonts w:ascii="Calibri" w:hAnsi="Calibri"/>
          <w:noProof/>
          <w:sz w:val="22"/>
          <w:szCs w:val="22"/>
          <w:lang w:val="en-US" w:eastAsia="en-US"/>
        </w:rPr>
        <w:tab/>
      </w:r>
      <w:r w:rsidRPr="00E772A7">
        <w:rPr>
          <w:i/>
          <w:noProof/>
        </w:rPr>
        <w:t>Metadata consistency test</w:t>
      </w:r>
      <w:r>
        <w:rPr>
          <w:noProof/>
          <w:webHidden/>
        </w:rPr>
        <w:tab/>
      </w:r>
      <w:r w:rsidR="00B9269E">
        <w:rPr>
          <w:noProof/>
          <w:webHidden/>
        </w:rPr>
        <w:t>98</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A.8.6</w:t>
      </w:r>
      <w:r w:rsidRPr="0094441F">
        <w:rPr>
          <w:rFonts w:ascii="Calibri" w:hAnsi="Calibri"/>
          <w:noProof/>
          <w:sz w:val="22"/>
          <w:szCs w:val="22"/>
          <w:lang w:val="en-US" w:eastAsia="en-US"/>
        </w:rPr>
        <w:tab/>
      </w:r>
      <w:r w:rsidRPr="00E772A7">
        <w:rPr>
          <w:i/>
          <w:noProof/>
        </w:rPr>
        <w:t>Encoding schema validation test</w:t>
      </w:r>
      <w:r>
        <w:rPr>
          <w:noProof/>
          <w:webHidden/>
        </w:rPr>
        <w:tab/>
      </w:r>
      <w:r w:rsidR="00B9269E">
        <w:rPr>
          <w:noProof/>
          <w:webHidden/>
        </w:rPr>
        <w:t>98</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A.8.7</w:t>
      </w:r>
      <w:r w:rsidRPr="0094441F">
        <w:rPr>
          <w:rFonts w:ascii="Calibri" w:hAnsi="Calibri"/>
          <w:noProof/>
          <w:sz w:val="22"/>
          <w:szCs w:val="22"/>
          <w:lang w:val="en-US" w:eastAsia="en-US"/>
        </w:rPr>
        <w:tab/>
      </w:r>
      <w:r w:rsidRPr="00E772A7">
        <w:rPr>
          <w:i/>
          <w:noProof/>
        </w:rPr>
        <w:t>Coverage multipart representation test</w:t>
      </w:r>
      <w:r>
        <w:rPr>
          <w:noProof/>
          <w:webHidden/>
        </w:rPr>
        <w:tab/>
      </w:r>
      <w:r w:rsidR="00B9269E">
        <w:rPr>
          <w:noProof/>
          <w:webHidden/>
        </w:rPr>
        <w:t>98</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A.8.8</w:t>
      </w:r>
      <w:r w:rsidRPr="0094441F">
        <w:rPr>
          <w:rFonts w:ascii="Calibri" w:hAnsi="Calibri"/>
          <w:noProof/>
          <w:sz w:val="22"/>
          <w:szCs w:val="22"/>
          <w:lang w:val="en-US" w:eastAsia="en-US"/>
        </w:rPr>
        <w:tab/>
      </w:r>
      <w:r w:rsidRPr="00E772A7">
        <w:rPr>
          <w:i/>
          <w:noProof/>
        </w:rPr>
        <w:t>Coverage domain consistency test</w:t>
      </w:r>
      <w:r>
        <w:rPr>
          <w:noProof/>
          <w:webHidden/>
        </w:rPr>
        <w:tab/>
      </w:r>
      <w:r w:rsidR="00B9269E">
        <w:rPr>
          <w:noProof/>
          <w:webHidden/>
        </w:rPr>
        <w:t>99</w:t>
      </w:r>
    </w:p>
    <w:p w:rsidR="001940E8" w:rsidRPr="0094441F" w:rsidRDefault="001940E8">
      <w:pPr>
        <w:pStyle w:val="TOC3"/>
        <w:tabs>
          <w:tab w:val="left" w:pos="1200"/>
          <w:tab w:val="right" w:leader="dot" w:pos="9061"/>
        </w:tabs>
        <w:rPr>
          <w:rFonts w:ascii="Calibri" w:hAnsi="Calibri"/>
          <w:noProof/>
          <w:sz w:val="22"/>
          <w:szCs w:val="22"/>
          <w:lang w:val="en-US" w:eastAsia="en-US"/>
        </w:rPr>
      </w:pPr>
      <w:r w:rsidRPr="00E772A7">
        <w:rPr>
          <w:i/>
          <w:noProof/>
        </w:rPr>
        <w:t>A.8.9</w:t>
      </w:r>
      <w:r w:rsidRPr="0094441F">
        <w:rPr>
          <w:rFonts w:ascii="Calibri" w:hAnsi="Calibri"/>
          <w:noProof/>
          <w:sz w:val="22"/>
          <w:szCs w:val="22"/>
          <w:lang w:val="en-US" w:eastAsia="en-US"/>
        </w:rPr>
        <w:tab/>
      </w:r>
      <w:r w:rsidRPr="00E772A7">
        <w:rPr>
          <w:i/>
          <w:noProof/>
        </w:rPr>
        <w:t>Style test</w:t>
      </w:r>
      <w:r>
        <w:rPr>
          <w:noProof/>
          <w:webHidden/>
        </w:rPr>
        <w:tab/>
      </w:r>
      <w:r w:rsidR="00B9269E">
        <w:rPr>
          <w:noProof/>
          <w:webHidden/>
        </w:rPr>
        <w:t>99</w:t>
      </w:r>
    </w:p>
    <w:p w:rsidR="001940E8" w:rsidRPr="0094441F" w:rsidRDefault="001940E8">
      <w:pPr>
        <w:pStyle w:val="TOC1"/>
        <w:tabs>
          <w:tab w:val="right" w:leader="dot" w:pos="9061"/>
        </w:tabs>
        <w:rPr>
          <w:rFonts w:ascii="Calibri" w:hAnsi="Calibri"/>
          <w:noProof/>
          <w:sz w:val="22"/>
          <w:szCs w:val="22"/>
          <w:lang w:val="en-US" w:eastAsia="en-US"/>
        </w:rPr>
      </w:pPr>
      <w:r w:rsidRPr="00E772A7">
        <w:rPr>
          <w:i/>
          <w:noProof/>
        </w:rPr>
        <w:t>Annex B (informative) Use cases</w:t>
      </w:r>
      <w:r>
        <w:rPr>
          <w:noProof/>
          <w:webHidden/>
        </w:rPr>
        <w:tab/>
      </w:r>
      <w:r w:rsidR="00B9269E">
        <w:rPr>
          <w:noProof/>
          <w:webHidden/>
        </w:rPr>
        <w:t>100</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B.1</w:t>
      </w:r>
      <w:r w:rsidRPr="0094441F">
        <w:rPr>
          <w:rFonts w:ascii="Calibri" w:hAnsi="Calibri"/>
          <w:noProof/>
          <w:sz w:val="22"/>
          <w:szCs w:val="22"/>
          <w:lang w:val="en-US" w:eastAsia="en-US"/>
        </w:rPr>
        <w:tab/>
      </w:r>
      <w:r w:rsidRPr="00E772A7">
        <w:rPr>
          <w:i/>
          <w:noProof/>
        </w:rPr>
        <w:t>Calculation of Flood impact</w:t>
      </w:r>
      <w:r>
        <w:rPr>
          <w:noProof/>
          <w:webHidden/>
        </w:rPr>
        <w:tab/>
      </w:r>
      <w:r w:rsidR="00B9269E">
        <w:rPr>
          <w:noProof/>
          <w:webHidden/>
        </w:rPr>
        <w:t>100</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B.2</w:t>
      </w:r>
      <w:r w:rsidRPr="0094441F">
        <w:rPr>
          <w:rFonts w:ascii="Calibri" w:hAnsi="Calibri"/>
          <w:noProof/>
          <w:sz w:val="22"/>
          <w:szCs w:val="22"/>
          <w:lang w:val="en-US" w:eastAsia="en-US"/>
        </w:rPr>
        <w:tab/>
      </w:r>
      <w:r w:rsidRPr="00E772A7">
        <w:rPr>
          <w:i/>
          <w:noProof/>
        </w:rPr>
        <w:t>Reporting - Flood Risk Maps for 2007/60/EC</w:t>
      </w:r>
      <w:r>
        <w:rPr>
          <w:noProof/>
          <w:webHidden/>
        </w:rPr>
        <w:tab/>
      </w:r>
      <w:r w:rsidR="00B9269E">
        <w:rPr>
          <w:noProof/>
          <w:webHidden/>
        </w:rPr>
        <w:t>102</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B.3</w:t>
      </w:r>
      <w:r w:rsidRPr="0094441F">
        <w:rPr>
          <w:rFonts w:ascii="Calibri" w:hAnsi="Calibri"/>
          <w:noProof/>
          <w:sz w:val="22"/>
          <w:szCs w:val="22"/>
          <w:lang w:val="en-US" w:eastAsia="en-US"/>
        </w:rPr>
        <w:tab/>
      </w:r>
      <w:r w:rsidRPr="00E772A7">
        <w:rPr>
          <w:i/>
          <w:noProof/>
        </w:rPr>
        <w:t>Risk Management scenario in France</w:t>
      </w:r>
      <w:r>
        <w:rPr>
          <w:noProof/>
          <w:webHidden/>
        </w:rPr>
        <w:tab/>
      </w:r>
      <w:r w:rsidR="00B9269E">
        <w:rPr>
          <w:noProof/>
          <w:webHidden/>
        </w:rPr>
        <w:t>106</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B.4</w:t>
      </w:r>
      <w:r w:rsidRPr="0094441F">
        <w:rPr>
          <w:rFonts w:ascii="Calibri" w:hAnsi="Calibri"/>
          <w:noProof/>
          <w:sz w:val="22"/>
          <w:szCs w:val="22"/>
          <w:lang w:val="en-US" w:eastAsia="en-US"/>
        </w:rPr>
        <w:tab/>
      </w:r>
      <w:r w:rsidRPr="00E772A7">
        <w:rPr>
          <w:i/>
          <w:noProof/>
        </w:rPr>
        <w:t>Forest Fires</w:t>
      </w:r>
      <w:r>
        <w:rPr>
          <w:noProof/>
          <w:webHidden/>
        </w:rPr>
        <w:tab/>
      </w:r>
      <w:r w:rsidR="00B9269E">
        <w:rPr>
          <w:noProof/>
          <w:webHidden/>
        </w:rPr>
        <w:t>110</w:t>
      </w:r>
    </w:p>
    <w:p w:rsidR="001940E8" w:rsidRPr="0094441F" w:rsidRDefault="001940E8">
      <w:pPr>
        <w:pStyle w:val="TOC2"/>
        <w:tabs>
          <w:tab w:val="left" w:pos="1000"/>
          <w:tab w:val="right" w:leader="dot" w:pos="9061"/>
        </w:tabs>
        <w:rPr>
          <w:rFonts w:ascii="Calibri" w:hAnsi="Calibri"/>
          <w:noProof/>
          <w:sz w:val="22"/>
          <w:szCs w:val="22"/>
          <w:lang w:val="en-US" w:eastAsia="en-US"/>
        </w:rPr>
      </w:pPr>
      <w:r w:rsidRPr="00E772A7">
        <w:rPr>
          <w:i/>
          <w:noProof/>
        </w:rPr>
        <w:t>B.4.1</w:t>
      </w:r>
      <w:r w:rsidRPr="0094441F">
        <w:rPr>
          <w:rFonts w:ascii="Calibri" w:hAnsi="Calibri"/>
          <w:noProof/>
          <w:sz w:val="22"/>
          <w:szCs w:val="22"/>
          <w:lang w:val="en-US" w:eastAsia="en-US"/>
        </w:rPr>
        <w:tab/>
      </w:r>
      <w:r w:rsidRPr="00E772A7">
        <w:rPr>
          <w:i/>
          <w:noProof/>
        </w:rPr>
        <w:t>Forest fires danger mapping</w:t>
      </w:r>
      <w:r>
        <w:rPr>
          <w:noProof/>
          <w:webHidden/>
        </w:rPr>
        <w:tab/>
      </w:r>
      <w:r w:rsidR="00B9269E">
        <w:rPr>
          <w:noProof/>
          <w:webHidden/>
        </w:rPr>
        <w:t>112</w:t>
      </w:r>
    </w:p>
    <w:p w:rsidR="001940E8" w:rsidRPr="0094441F" w:rsidRDefault="001940E8">
      <w:pPr>
        <w:pStyle w:val="TOC2"/>
        <w:tabs>
          <w:tab w:val="left" w:pos="1000"/>
          <w:tab w:val="right" w:leader="dot" w:pos="9061"/>
        </w:tabs>
        <w:rPr>
          <w:rFonts w:ascii="Calibri" w:hAnsi="Calibri"/>
          <w:noProof/>
          <w:sz w:val="22"/>
          <w:szCs w:val="22"/>
          <w:lang w:val="en-US" w:eastAsia="en-US"/>
        </w:rPr>
      </w:pPr>
      <w:r w:rsidRPr="00E772A7">
        <w:rPr>
          <w:i/>
          <w:noProof/>
        </w:rPr>
        <w:t>B.4.2</w:t>
      </w:r>
      <w:r w:rsidRPr="0094441F">
        <w:rPr>
          <w:rFonts w:ascii="Calibri" w:hAnsi="Calibri"/>
          <w:noProof/>
          <w:sz w:val="22"/>
          <w:szCs w:val="22"/>
          <w:lang w:val="en-US" w:eastAsia="en-US"/>
        </w:rPr>
        <w:tab/>
      </w:r>
      <w:r w:rsidRPr="00E772A7">
        <w:rPr>
          <w:i/>
          <w:noProof/>
        </w:rPr>
        <w:t>Forest fire vulnerability mapping</w:t>
      </w:r>
      <w:r>
        <w:rPr>
          <w:noProof/>
          <w:webHidden/>
        </w:rPr>
        <w:tab/>
      </w:r>
      <w:r w:rsidR="00B9269E">
        <w:rPr>
          <w:noProof/>
          <w:webHidden/>
        </w:rPr>
        <w:t>114</w:t>
      </w:r>
    </w:p>
    <w:p w:rsidR="001940E8" w:rsidRPr="0094441F" w:rsidRDefault="001940E8">
      <w:pPr>
        <w:pStyle w:val="TOC2"/>
        <w:tabs>
          <w:tab w:val="left" w:pos="1000"/>
          <w:tab w:val="right" w:leader="dot" w:pos="9061"/>
        </w:tabs>
        <w:rPr>
          <w:rFonts w:ascii="Calibri" w:hAnsi="Calibri"/>
          <w:noProof/>
          <w:sz w:val="22"/>
          <w:szCs w:val="22"/>
          <w:lang w:val="en-US" w:eastAsia="en-US"/>
        </w:rPr>
      </w:pPr>
      <w:r w:rsidRPr="00E772A7">
        <w:rPr>
          <w:i/>
          <w:noProof/>
        </w:rPr>
        <w:t>B.4.3</w:t>
      </w:r>
      <w:r w:rsidRPr="0094441F">
        <w:rPr>
          <w:rFonts w:ascii="Calibri" w:hAnsi="Calibri"/>
          <w:noProof/>
          <w:sz w:val="22"/>
          <w:szCs w:val="22"/>
          <w:lang w:val="en-US" w:eastAsia="en-US"/>
        </w:rPr>
        <w:tab/>
      </w:r>
      <w:r w:rsidRPr="00E772A7">
        <w:rPr>
          <w:i/>
          <w:noProof/>
        </w:rPr>
        <w:t>Forest fire risk mapping</w:t>
      </w:r>
      <w:r>
        <w:rPr>
          <w:noProof/>
          <w:webHidden/>
        </w:rPr>
        <w:tab/>
      </w:r>
      <w:r w:rsidR="00B9269E">
        <w:rPr>
          <w:noProof/>
          <w:webHidden/>
        </w:rPr>
        <w:t>115</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B.5</w:t>
      </w:r>
      <w:r w:rsidRPr="0094441F">
        <w:rPr>
          <w:rFonts w:ascii="Calibri" w:hAnsi="Calibri"/>
          <w:noProof/>
          <w:sz w:val="22"/>
          <w:szCs w:val="22"/>
          <w:lang w:val="en-US" w:eastAsia="en-US"/>
        </w:rPr>
        <w:tab/>
      </w:r>
      <w:r w:rsidRPr="00E772A7">
        <w:rPr>
          <w:i/>
          <w:noProof/>
        </w:rPr>
        <w:t>Landslides</w:t>
      </w:r>
      <w:r>
        <w:rPr>
          <w:noProof/>
          <w:webHidden/>
        </w:rPr>
        <w:tab/>
      </w:r>
      <w:r w:rsidR="00B9269E">
        <w:rPr>
          <w:noProof/>
          <w:webHidden/>
        </w:rPr>
        <w:t>117</w:t>
      </w:r>
    </w:p>
    <w:p w:rsidR="001940E8" w:rsidRPr="0094441F" w:rsidRDefault="001940E8">
      <w:pPr>
        <w:pStyle w:val="TOC2"/>
        <w:tabs>
          <w:tab w:val="left" w:pos="1000"/>
          <w:tab w:val="right" w:leader="dot" w:pos="9061"/>
        </w:tabs>
        <w:rPr>
          <w:rFonts w:ascii="Calibri" w:hAnsi="Calibri"/>
          <w:noProof/>
          <w:sz w:val="22"/>
          <w:szCs w:val="22"/>
          <w:lang w:val="en-US" w:eastAsia="en-US"/>
        </w:rPr>
      </w:pPr>
      <w:r w:rsidRPr="00E772A7">
        <w:rPr>
          <w:i/>
          <w:noProof/>
        </w:rPr>
        <w:t>B.5.1</w:t>
      </w:r>
      <w:r w:rsidRPr="0094441F">
        <w:rPr>
          <w:rFonts w:ascii="Calibri" w:hAnsi="Calibri"/>
          <w:noProof/>
          <w:sz w:val="22"/>
          <w:szCs w:val="22"/>
          <w:lang w:val="en-US" w:eastAsia="en-US"/>
        </w:rPr>
        <w:tab/>
      </w:r>
      <w:r w:rsidRPr="00E772A7">
        <w:rPr>
          <w:i/>
          <w:noProof/>
        </w:rPr>
        <w:t>Landslide hazard mapping</w:t>
      </w:r>
      <w:r>
        <w:rPr>
          <w:noProof/>
          <w:webHidden/>
        </w:rPr>
        <w:tab/>
      </w:r>
      <w:r w:rsidR="00B9269E">
        <w:rPr>
          <w:noProof/>
          <w:webHidden/>
        </w:rPr>
        <w:t>117</w:t>
      </w:r>
    </w:p>
    <w:p w:rsidR="001940E8" w:rsidRPr="0094441F" w:rsidRDefault="001940E8">
      <w:pPr>
        <w:pStyle w:val="TOC2"/>
        <w:tabs>
          <w:tab w:val="left" w:pos="1000"/>
          <w:tab w:val="right" w:leader="dot" w:pos="9061"/>
        </w:tabs>
        <w:rPr>
          <w:rFonts w:ascii="Calibri" w:hAnsi="Calibri"/>
          <w:noProof/>
          <w:sz w:val="22"/>
          <w:szCs w:val="22"/>
          <w:lang w:val="en-US" w:eastAsia="en-US"/>
        </w:rPr>
      </w:pPr>
      <w:r w:rsidRPr="00E772A7">
        <w:rPr>
          <w:i/>
          <w:noProof/>
        </w:rPr>
        <w:t>B.5.2</w:t>
      </w:r>
      <w:r w:rsidRPr="0094441F">
        <w:rPr>
          <w:rFonts w:ascii="Calibri" w:hAnsi="Calibri"/>
          <w:noProof/>
          <w:sz w:val="22"/>
          <w:szCs w:val="22"/>
          <w:lang w:val="en-US" w:eastAsia="en-US"/>
        </w:rPr>
        <w:tab/>
      </w:r>
      <w:r w:rsidRPr="00E772A7">
        <w:rPr>
          <w:i/>
          <w:noProof/>
        </w:rPr>
        <w:t>Landslide vulnerability assessment</w:t>
      </w:r>
      <w:r>
        <w:rPr>
          <w:noProof/>
          <w:webHidden/>
        </w:rPr>
        <w:tab/>
      </w:r>
      <w:r w:rsidR="00B9269E">
        <w:rPr>
          <w:noProof/>
          <w:webHidden/>
        </w:rPr>
        <w:t>121</w:t>
      </w:r>
    </w:p>
    <w:p w:rsidR="001940E8" w:rsidRPr="0094441F" w:rsidRDefault="001940E8">
      <w:pPr>
        <w:pStyle w:val="TOC2"/>
        <w:tabs>
          <w:tab w:val="left" w:pos="1000"/>
          <w:tab w:val="right" w:leader="dot" w:pos="9061"/>
        </w:tabs>
        <w:rPr>
          <w:rFonts w:ascii="Calibri" w:hAnsi="Calibri"/>
          <w:noProof/>
          <w:sz w:val="22"/>
          <w:szCs w:val="22"/>
          <w:lang w:val="en-US" w:eastAsia="en-US"/>
        </w:rPr>
      </w:pPr>
      <w:r w:rsidRPr="00E772A7">
        <w:rPr>
          <w:i/>
          <w:noProof/>
        </w:rPr>
        <w:t>B.5.3</w:t>
      </w:r>
      <w:r w:rsidRPr="0094441F">
        <w:rPr>
          <w:rFonts w:ascii="Calibri" w:hAnsi="Calibri"/>
          <w:noProof/>
          <w:sz w:val="22"/>
          <w:szCs w:val="22"/>
          <w:lang w:val="en-US" w:eastAsia="en-US"/>
        </w:rPr>
        <w:tab/>
      </w:r>
      <w:r w:rsidRPr="00E772A7">
        <w:rPr>
          <w:i/>
          <w:noProof/>
        </w:rPr>
        <w:t>Landslide Risk assessment</w:t>
      </w:r>
      <w:r>
        <w:rPr>
          <w:noProof/>
          <w:webHidden/>
        </w:rPr>
        <w:tab/>
      </w:r>
      <w:r w:rsidR="00B9269E">
        <w:rPr>
          <w:noProof/>
          <w:webHidden/>
        </w:rPr>
        <w:t>123</w:t>
      </w:r>
    </w:p>
    <w:p w:rsidR="001940E8" w:rsidRPr="0094441F" w:rsidRDefault="001940E8">
      <w:pPr>
        <w:pStyle w:val="TOC2"/>
        <w:tabs>
          <w:tab w:val="left" w:pos="800"/>
          <w:tab w:val="right" w:leader="dot" w:pos="9061"/>
        </w:tabs>
        <w:rPr>
          <w:rFonts w:ascii="Calibri" w:hAnsi="Calibri"/>
          <w:noProof/>
          <w:sz w:val="22"/>
          <w:szCs w:val="22"/>
          <w:lang w:val="en-US" w:eastAsia="en-US"/>
        </w:rPr>
      </w:pPr>
      <w:r w:rsidRPr="00E772A7">
        <w:rPr>
          <w:i/>
          <w:noProof/>
        </w:rPr>
        <w:t>B.6</w:t>
      </w:r>
      <w:r w:rsidRPr="0094441F">
        <w:rPr>
          <w:rFonts w:ascii="Calibri" w:hAnsi="Calibri"/>
          <w:noProof/>
          <w:sz w:val="22"/>
          <w:szCs w:val="22"/>
          <w:lang w:val="en-US" w:eastAsia="en-US"/>
        </w:rPr>
        <w:tab/>
      </w:r>
      <w:r w:rsidRPr="00E772A7">
        <w:rPr>
          <w:i/>
          <w:noProof/>
        </w:rPr>
        <w:t>Earthquake insurance</w:t>
      </w:r>
      <w:r>
        <w:rPr>
          <w:noProof/>
          <w:webHidden/>
        </w:rPr>
        <w:tab/>
      </w:r>
      <w:r w:rsidR="00B9269E">
        <w:rPr>
          <w:noProof/>
          <w:webHidden/>
        </w:rPr>
        <w:t>125</w:t>
      </w:r>
    </w:p>
    <w:p w:rsidR="001940E8" w:rsidRPr="0094441F" w:rsidRDefault="001940E8">
      <w:pPr>
        <w:pStyle w:val="TOC1"/>
        <w:tabs>
          <w:tab w:val="right" w:leader="dot" w:pos="9061"/>
        </w:tabs>
        <w:rPr>
          <w:rFonts w:ascii="Calibri" w:hAnsi="Calibri"/>
          <w:noProof/>
          <w:sz w:val="22"/>
          <w:szCs w:val="22"/>
          <w:lang w:val="en-US" w:eastAsia="en-US"/>
        </w:rPr>
      </w:pPr>
      <w:r w:rsidRPr="00E772A7">
        <w:rPr>
          <w:i/>
          <w:noProof/>
        </w:rPr>
        <w:t>Annex C (normative) Code list values</w:t>
      </w:r>
      <w:r>
        <w:rPr>
          <w:noProof/>
          <w:webHidden/>
        </w:rPr>
        <w:tab/>
      </w:r>
      <w:r w:rsidR="00B9269E">
        <w:rPr>
          <w:noProof/>
          <w:webHidden/>
        </w:rPr>
        <w:t>127</w:t>
      </w:r>
    </w:p>
    <w:p w:rsidR="001940E8" w:rsidRPr="0094441F" w:rsidRDefault="001940E8">
      <w:pPr>
        <w:pStyle w:val="TOC1"/>
        <w:tabs>
          <w:tab w:val="right" w:leader="dot" w:pos="9061"/>
        </w:tabs>
        <w:rPr>
          <w:rFonts w:ascii="Calibri" w:hAnsi="Calibri"/>
          <w:noProof/>
          <w:sz w:val="22"/>
          <w:szCs w:val="22"/>
          <w:lang w:val="en-US" w:eastAsia="en-US"/>
        </w:rPr>
      </w:pPr>
      <w:r w:rsidRPr="00E772A7">
        <w:rPr>
          <w:i/>
          <w:noProof/>
        </w:rPr>
        <w:t>Annex D (informative) The Natural Risk Zones extension for Floods Directive</w:t>
      </w:r>
      <w:r>
        <w:rPr>
          <w:noProof/>
          <w:webHidden/>
        </w:rPr>
        <w:tab/>
      </w:r>
      <w:r w:rsidR="00B9269E">
        <w:rPr>
          <w:noProof/>
          <w:webHidden/>
        </w:rPr>
        <w:t>133</w:t>
      </w:r>
    </w:p>
    <w:p w:rsidR="00766FA1" w:rsidRPr="008B3241" w:rsidRDefault="00766FA1" w:rsidP="00040E48"/>
    <w:p w:rsidR="00766FA1" w:rsidRPr="008B3241" w:rsidRDefault="00766FA1" w:rsidP="00EC0917"/>
    <w:p w:rsidR="00766FA1" w:rsidRPr="008B3241" w:rsidRDefault="00766FA1" w:rsidP="00964F98">
      <w:pPr>
        <w:pStyle w:val="Heading1"/>
        <w:sectPr w:rsidR="00766FA1" w:rsidRPr="008B3241" w:rsidSect="00894F05">
          <w:headerReference w:type="default" r:id="rId13"/>
          <w:headerReference w:type="first" r:id="rId14"/>
          <w:pgSz w:w="11907" w:h="16840" w:code="9"/>
          <w:pgMar w:top="1418" w:right="1418" w:bottom="1418" w:left="1418" w:header="720" w:footer="720" w:gutter="0"/>
          <w:pgNumType w:start="1"/>
          <w:cols w:space="720"/>
          <w:docGrid w:linePitch="360"/>
        </w:sectPr>
      </w:pPr>
    </w:p>
    <w:p w:rsidR="000A2821" w:rsidRDefault="000A2821" w:rsidP="000A2821">
      <w:pPr>
        <w:pStyle w:val="Heading1"/>
        <w:rPr>
          <w:lang w:eastAsia="it-IT"/>
        </w:rPr>
      </w:pPr>
      <w:bookmarkStart w:id="19" w:name="_Toc202867236"/>
      <w:bookmarkStart w:id="20" w:name="_Toc202872564"/>
      <w:bookmarkStart w:id="21" w:name="_Toc203821253"/>
      <w:bookmarkStart w:id="22" w:name="_Toc204079956"/>
      <w:bookmarkStart w:id="23" w:name="_Toc204080364"/>
      <w:bookmarkStart w:id="24" w:name="_Toc202873549"/>
      <w:bookmarkStart w:id="25" w:name="_Toc207684619"/>
      <w:bookmarkStart w:id="26" w:name="_Toc374464060"/>
      <w:bookmarkStart w:id="27" w:name="Ch1_Scope"/>
      <w:bookmarkEnd w:id="12"/>
      <w:bookmarkEnd w:id="13"/>
      <w:bookmarkEnd w:id="14"/>
      <w:bookmarkEnd w:id="15"/>
      <w:bookmarkEnd w:id="16"/>
      <w:bookmarkEnd w:id="17"/>
      <w:bookmarkEnd w:id="18"/>
      <w:r>
        <w:rPr>
          <w:lang w:eastAsia="it-IT"/>
        </w:rPr>
        <w:lastRenderedPageBreak/>
        <w:t>Scope</w:t>
      </w:r>
      <w:bookmarkEnd w:id="26"/>
    </w:p>
    <w:bookmarkEnd w:id="27"/>
    <w:p w:rsidR="000A2821" w:rsidRDefault="000A2821" w:rsidP="000A2821">
      <w:pPr>
        <w:shd w:val="clear" w:color="auto" w:fill="E6E6E6"/>
        <w:tabs>
          <w:tab w:val="clear" w:pos="284"/>
          <w:tab w:val="clear" w:pos="567"/>
          <w:tab w:val="clear" w:pos="851"/>
          <w:tab w:val="clear" w:pos="1134"/>
        </w:tabs>
        <w:rPr>
          <w:rFonts w:eastAsia="Times New Roman"/>
          <w:lang w:eastAsia="it-IT"/>
        </w:rPr>
      </w:pPr>
    </w:p>
    <w:p w:rsidR="000A2821" w:rsidRPr="001A7672" w:rsidRDefault="000A2821" w:rsidP="001A7672">
      <w:pPr>
        <w:shd w:val="clear" w:color="auto" w:fill="E6E6E6"/>
        <w:tabs>
          <w:tab w:val="clear" w:pos="284"/>
          <w:tab w:val="clear" w:pos="567"/>
          <w:tab w:val="clear" w:pos="851"/>
          <w:tab w:val="clear" w:pos="1134"/>
        </w:tabs>
        <w:rPr>
          <w:rFonts w:eastAsia="Times New Roman"/>
          <w:lang w:eastAsia="it-IT"/>
        </w:rPr>
      </w:pPr>
      <w:r w:rsidRPr="001A7672">
        <w:rPr>
          <w:rFonts w:eastAsia="Times New Roman"/>
          <w:lang w:eastAsia="it-IT"/>
        </w:rPr>
        <w:t xml:space="preserve">This document specifies a harmonised data specification for the spatial data theme </w:t>
      </w:r>
      <w:r>
        <w:rPr>
          <w:rFonts w:eastAsia="Times New Roman"/>
          <w:i/>
          <w:lang w:eastAsia="it-IT"/>
        </w:rPr>
        <w:t>Natural Risk Zones</w:t>
      </w:r>
      <w:r w:rsidRPr="001A7672">
        <w:rPr>
          <w:rFonts w:eastAsia="Times New Roman"/>
          <w:lang w:eastAsia="it-IT"/>
        </w:rPr>
        <w:t xml:space="preserve"> as defined in Annex </w:t>
      </w:r>
      <w:r>
        <w:rPr>
          <w:rFonts w:eastAsia="Times New Roman"/>
          <w:lang w:eastAsia="it-IT"/>
        </w:rPr>
        <w:t>III</w:t>
      </w:r>
      <w:r w:rsidRPr="001A7672">
        <w:rPr>
          <w:rFonts w:eastAsia="Times New Roman"/>
          <w:lang w:eastAsia="it-IT"/>
        </w:rPr>
        <w:t xml:space="preserve"> of the INSPIRE Directive. </w:t>
      </w:r>
    </w:p>
    <w:p w:rsidR="000A2821" w:rsidRPr="001A7672" w:rsidRDefault="000A2821" w:rsidP="001A7672">
      <w:pPr>
        <w:shd w:val="clear" w:color="auto" w:fill="E6E6E6"/>
        <w:tabs>
          <w:tab w:val="clear" w:pos="284"/>
          <w:tab w:val="clear" w:pos="567"/>
          <w:tab w:val="clear" w:pos="851"/>
          <w:tab w:val="clear" w:pos="1134"/>
        </w:tabs>
        <w:rPr>
          <w:rFonts w:eastAsia="Times New Roman"/>
          <w:lang w:eastAsia="it-IT"/>
        </w:rPr>
      </w:pPr>
    </w:p>
    <w:p w:rsidR="000A2821" w:rsidRPr="00445048" w:rsidRDefault="000A2821" w:rsidP="001A7672">
      <w:pPr>
        <w:shd w:val="clear" w:color="auto" w:fill="E6E6E6"/>
        <w:tabs>
          <w:tab w:val="clear" w:pos="284"/>
          <w:tab w:val="clear" w:pos="567"/>
          <w:tab w:val="clear" w:pos="851"/>
          <w:tab w:val="clear" w:pos="1134"/>
        </w:tabs>
        <w:rPr>
          <w:rFonts w:eastAsia="Times New Roman"/>
          <w:lang w:eastAsia="it-IT"/>
        </w:rPr>
      </w:pPr>
      <w:r w:rsidRPr="001A7672">
        <w:rPr>
          <w:rFonts w:eastAsia="Times New Roman"/>
          <w:lang w:eastAsia="it-IT"/>
        </w:rPr>
        <w:t>This data specification provides the basis for the drafting of Implementing Rules according to Article 7 (1) of the INSPIRE Directive [</w:t>
      </w:r>
      <w:r w:rsidRPr="001A7672">
        <w:rPr>
          <w:rFonts w:eastAsia="Times New Roman" w:cs="Arial"/>
          <w:lang w:eastAsia="en-US"/>
        </w:rPr>
        <w:t>Directive 2007/2/EC</w:t>
      </w:r>
      <w:r w:rsidRPr="001A7672">
        <w:rPr>
          <w:rFonts w:eastAsia="Times New Roman"/>
          <w:lang w:eastAsia="it-IT"/>
        </w:rPr>
        <w:t xml:space="preserve">]. The entire data specification </w:t>
      </w:r>
      <w:r>
        <w:rPr>
          <w:rFonts w:eastAsia="Times New Roman"/>
          <w:lang w:eastAsia="it-IT"/>
        </w:rPr>
        <w:t xml:space="preserve">is </w:t>
      </w:r>
      <w:r w:rsidRPr="001A7672">
        <w:rPr>
          <w:rFonts w:eastAsia="Times New Roman"/>
          <w:lang w:eastAsia="it-IT"/>
        </w:rPr>
        <w:t>published as implementation guidelines accompanying these Implementing Rules.</w:t>
      </w:r>
    </w:p>
    <w:p w:rsidR="000A2821" w:rsidRPr="001A7672" w:rsidRDefault="000A2821" w:rsidP="001A7672">
      <w:pPr>
        <w:shd w:val="clear" w:color="auto" w:fill="E6E6E6"/>
        <w:tabs>
          <w:tab w:val="clear" w:pos="284"/>
          <w:tab w:val="clear" w:pos="567"/>
          <w:tab w:val="clear" w:pos="851"/>
          <w:tab w:val="clear" w:pos="1134"/>
        </w:tabs>
        <w:rPr>
          <w:rFonts w:eastAsia="Times New Roman"/>
          <w:lang w:eastAsia="it-IT"/>
        </w:rPr>
      </w:pPr>
    </w:p>
    <w:p w:rsidR="00766FA1" w:rsidRDefault="00766FA1" w:rsidP="00FD4DB5"/>
    <w:p w:rsidR="00766FA1" w:rsidRPr="00FD4DB5" w:rsidRDefault="00766FA1" w:rsidP="00964F98">
      <w:pPr>
        <w:pStyle w:val="Heading1"/>
      </w:pPr>
      <w:bookmarkStart w:id="28" w:name="_Toc339566005"/>
      <w:bookmarkStart w:id="29" w:name="_Toc346532916"/>
      <w:bookmarkStart w:id="30" w:name="_Toc346799493"/>
      <w:bookmarkStart w:id="31" w:name="_Toc374464061"/>
      <w:r w:rsidRPr="00FD4DB5">
        <w:t>Overview</w:t>
      </w:r>
      <w:bookmarkEnd w:id="28"/>
      <w:bookmarkEnd w:id="29"/>
      <w:bookmarkEnd w:id="30"/>
      <w:bookmarkEnd w:id="31"/>
    </w:p>
    <w:p w:rsidR="00766FA1" w:rsidRDefault="00766FA1" w:rsidP="00964F98">
      <w:pPr>
        <w:pStyle w:val="Heading2"/>
        <w:shd w:val="clear" w:color="auto" w:fill="E6E6E6"/>
        <w:rPr>
          <w:lang w:eastAsia="it-IT"/>
        </w:rPr>
      </w:pPr>
      <w:bookmarkStart w:id="32" w:name="_Toc339566006"/>
      <w:bookmarkStart w:id="33" w:name="_Toc346532917"/>
      <w:bookmarkStart w:id="34" w:name="_Toc346799494"/>
      <w:bookmarkStart w:id="35" w:name="_Toc374464062"/>
      <w:r w:rsidRPr="005A4E90">
        <w:rPr>
          <w:lang w:eastAsia="it-IT"/>
        </w:rPr>
        <w:t>Name</w:t>
      </w:r>
      <w:bookmarkEnd w:id="32"/>
      <w:bookmarkEnd w:id="33"/>
      <w:bookmarkEnd w:id="34"/>
      <w:bookmarkEnd w:id="35"/>
    </w:p>
    <w:p w:rsidR="00766FA1" w:rsidRPr="00F93C23" w:rsidRDefault="00766FA1" w:rsidP="00F24F25">
      <w:pPr>
        <w:shd w:val="clear" w:color="auto" w:fill="E6E6E6"/>
        <w:rPr>
          <w:lang w:eastAsia="it-IT"/>
        </w:rPr>
      </w:pPr>
    </w:p>
    <w:p w:rsidR="00766FA1" w:rsidRPr="0035750B" w:rsidRDefault="00766FA1" w:rsidP="0035750B">
      <w:pPr>
        <w:shd w:val="clear" w:color="auto" w:fill="E6E6E6"/>
        <w:tabs>
          <w:tab w:val="clear" w:pos="284"/>
          <w:tab w:val="clear" w:pos="567"/>
          <w:tab w:val="clear" w:pos="851"/>
          <w:tab w:val="clear" w:pos="1134"/>
        </w:tabs>
        <w:rPr>
          <w:rFonts w:eastAsia="Times New Roman"/>
          <w:lang w:eastAsia="it-IT"/>
        </w:rPr>
      </w:pPr>
      <w:r w:rsidRPr="0035750B">
        <w:rPr>
          <w:rFonts w:eastAsia="Times New Roman"/>
          <w:lang w:eastAsia="it-IT"/>
        </w:rPr>
        <w:t xml:space="preserve">INSPIRE data specification for the theme </w:t>
      </w:r>
      <w:r w:rsidR="00592A4C" w:rsidRPr="00592A4C">
        <w:rPr>
          <w:rFonts w:eastAsia="Times New Roman"/>
          <w:i/>
          <w:lang w:eastAsia="it-IT"/>
        </w:rPr>
        <w:t>Natural Risk Zones</w:t>
      </w:r>
      <w:r w:rsidRPr="0035750B">
        <w:rPr>
          <w:rFonts w:eastAsia="Times New Roman"/>
          <w:lang w:eastAsia="it-IT"/>
        </w:rPr>
        <w:t>.</w:t>
      </w:r>
    </w:p>
    <w:p w:rsidR="00766FA1" w:rsidRPr="0035750B" w:rsidRDefault="00766FA1" w:rsidP="0035750B">
      <w:pPr>
        <w:shd w:val="clear" w:color="auto" w:fill="E6E6E6"/>
        <w:tabs>
          <w:tab w:val="clear" w:pos="284"/>
          <w:tab w:val="clear" w:pos="567"/>
          <w:tab w:val="clear" w:pos="851"/>
          <w:tab w:val="clear" w:pos="1134"/>
        </w:tabs>
        <w:rPr>
          <w:rFonts w:eastAsia="Times New Roman"/>
          <w:lang w:eastAsia="it-IT"/>
        </w:rPr>
      </w:pPr>
    </w:p>
    <w:p w:rsidR="00766FA1" w:rsidRPr="005A4E90" w:rsidRDefault="00766FA1" w:rsidP="00964F98">
      <w:pPr>
        <w:pStyle w:val="Heading2"/>
        <w:rPr>
          <w:lang w:eastAsia="it-IT"/>
        </w:rPr>
      </w:pPr>
      <w:bookmarkStart w:id="36" w:name="_Toc339566007"/>
      <w:bookmarkStart w:id="37" w:name="_Toc346532918"/>
      <w:bookmarkStart w:id="38" w:name="_Toc346799495"/>
      <w:bookmarkStart w:id="39" w:name="_Toc374464063"/>
      <w:r w:rsidRPr="005A4E90">
        <w:rPr>
          <w:lang w:eastAsia="it-IT"/>
        </w:rPr>
        <w:t>Informal description</w:t>
      </w:r>
      <w:bookmarkEnd w:id="36"/>
      <w:bookmarkEnd w:id="37"/>
      <w:bookmarkEnd w:id="38"/>
      <w:bookmarkEnd w:id="39"/>
    </w:p>
    <w:p w:rsidR="00766FA1" w:rsidRPr="005A4E90" w:rsidRDefault="00766FA1" w:rsidP="00F24F25">
      <w:pPr>
        <w:rPr>
          <w:b/>
          <w:bCs/>
          <w:u w:val="single"/>
          <w:lang w:eastAsia="it-IT"/>
        </w:rPr>
      </w:pPr>
    </w:p>
    <w:p w:rsidR="00592A4C" w:rsidRDefault="00592A4C" w:rsidP="00592A4C">
      <w:pPr>
        <w:tabs>
          <w:tab w:val="clear" w:pos="284"/>
          <w:tab w:val="clear" w:pos="567"/>
          <w:tab w:val="left" w:pos="720"/>
        </w:tabs>
        <w:rPr>
          <w:rFonts w:eastAsia="Times New Roman"/>
          <w:b/>
          <w:bCs/>
          <w:u w:val="single"/>
          <w:lang w:eastAsia="it-IT"/>
        </w:rPr>
      </w:pPr>
      <w:r>
        <w:rPr>
          <w:rFonts w:eastAsia="Times New Roman"/>
          <w:b/>
          <w:bCs/>
          <w:u w:val="single"/>
          <w:lang w:eastAsia="it-IT"/>
        </w:rPr>
        <w:t>Definition:</w:t>
      </w:r>
    </w:p>
    <w:p w:rsidR="00592A4C" w:rsidRDefault="00592A4C" w:rsidP="00592A4C">
      <w:pPr>
        <w:tabs>
          <w:tab w:val="clear" w:pos="284"/>
          <w:tab w:val="clear" w:pos="567"/>
          <w:tab w:val="left" w:pos="720"/>
        </w:tabs>
        <w:rPr>
          <w:rFonts w:eastAsia="Times New Roman"/>
          <w:lang w:eastAsia="it-IT"/>
        </w:rPr>
      </w:pPr>
      <w:r w:rsidRPr="00C05254">
        <w:rPr>
          <w:rFonts w:eastAsia="Times New Roman"/>
          <w:lang w:eastAsia="it-IT"/>
        </w:rPr>
        <w:t>Vulnerable areas characterised according to natural hazards (all atmospheric, hydrologic, seismic, volcanic and wildfire phenomena that, because of their location, severity, and frequency, have the potential to seriously affect society) e.g. floods, landslides and subsidence, avalanches, forest fires, earthquakes, volcanic eruptions. [Directive 2007/2/EC]</w:t>
      </w:r>
    </w:p>
    <w:p w:rsidR="00592A4C" w:rsidRDefault="00592A4C" w:rsidP="00592A4C">
      <w:pPr>
        <w:tabs>
          <w:tab w:val="clear" w:pos="284"/>
          <w:tab w:val="clear" w:pos="567"/>
          <w:tab w:val="left" w:pos="720"/>
        </w:tabs>
        <w:rPr>
          <w:rFonts w:eastAsia="Times New Roman"/>
          <w:color w:val="FF0000"/>
          <w:lang w:eastAsia="it-IT"/>
        </w:rPr>
      </w:pPr>
    </w:p>
    <w:p w:rsidR="00592A4C" w:rsidRDefault="00592A4C" w:rsidP="00592A4C">
      <w:pPr>
        <w:tabs>
          <w:tab w:val="clear" w:pos="284"/>
          <w:tab w:val="clear" w:pos="567"/>
          <w:tab w:val="left" w:pos="720"/>
        </w:tabs>
        <w:rPr>
          <w:rFonts w:eastAsia="Times New Roman"/>
          <w:b/>
          <w:bCs/>
          <w:u w:val="single"/>
          <w:lang w:eastAsia="it-IT"/>
        </w:rPr>
      </w:pPr>
      <w:r>
        <w:rPr>
          <w:rFonts w:eastAsia="Times New Roman"/>
          <w:b/>
          <w:bCs/>
          <w:u w:val="single"/>
          <w:lang w:eastAsia="it-IT"/>
        </w:rPr>
        <w:t>Description:</w:t>
      </w:r>
    </w:p>
    <w:p w:rsidR="00766FA1" w:rsidRPr="009D6B63" w:rsidRDefault="00592A4C" w:rsidP="009D6B63">
      <w:pPr>
        <w:rPr>
          <w:rFonts w:cs="Arial"/>
        </w:rPr>
      </w:pPr>
      <w:r w:rsidRPr="00592A4C">
        <w:rPr>
          <w:rFonts w:cs="Arial"/>
          <w:i/>
        </w:rPr>
        <w:t>Natural Risk Zones</w:t>
      </w:r>
      <w:r w:rsidR="00766FA1" w:rsidRPr="009D6B63">
        <w:rPr>
          <w:rFonts w:cs="Arial"/>
        </w:rPr>
        <w:t xml:space="preserve"> are zones where natural hazard areas are coincident with highly populated areas and/or areas of particular environmental, cultural, or economic value. Risk in this context is defined as:</w:t>
      </w:r>
    </w:p>
    <w:p w:rsidR="00766FA1" w:rsidRPr="00E008A8" w:rsidRDefault="00766FA1" w:rsidP="00D44CD7">
      <w:pPr>
        <w:pStyle w:val="Default"/>
        <w:jc w:val="both"/>
        <w:rPr>
          <w:sz w:val="20"/>
          <w:szCs w:val="20"/>
          <w:lang w:val="en-GB"/>
        </w:rPr>
      </w:pPr>
    </w:p>
    <w:p w:rsidR="00766FA1" w:rsidRPr="0035750B" w:rsidRDefault="00766FA1" w:rsidP="0035750B">
      <w:pPr>
        <w:jc w:val="center"/>
        <w:rPr>
          <w:b/>
          <w:sz w:val="24"/>
          <w:szCs w:val="24"/>
        </w:rPr>
      </w:pPr>
      <w:bookmarkStart w:id="40" w:name="_Toc346799499"/>
      <w:r w:rsidRPr="0035750B">
        <w:rPr>
          <w:b/>
          <w:sz w:val="24"/>
          <w:szCs w:val="24"/>
        </w:rPr>
        <w:t>Risk = Hazard x Exposure x Vulnerability</w:t>
      </w:r>
      <w:bookmarkEnd w:id="40"/>
    </w:p>
    <w:p w:rsidR="00766FA1" w:rsidRPr="00774E42" w:rsidRDefault="00766FA1" w:rsidP="00774E42">
      <w:pPr>
        <w:pStyle w:val="Default"/>
        <w:ind w:firstLine="284"/>
        <w:jc w:val="both"/>
        <w:rPr>
          <w:i/>
          <w:sz w:val="20"/>
          <w:szCs w:val="20"/>
          <w:lang w:val="en-GB"/>
        </w:rPr>
      </w:pPr>
      <w:r w:rsidRPr="00774E42">
        <w:rPr>
          <w:i/>
          <w:sz w:val="20"/>
          <w:szCs w:val="20"/>
          <w:lang w:val="en-GB"/>
        </w:rPr>
        <w:t>of human health, the environmental, cultural and economic assets in the zone considered.</w:t>
      </w:r>
    </w:p>
    <w:p w:rsidR="00766FA1" w:rsidRPr="0035750B" w:rsidRDefault="00766FA1" w:rsidP="0035750B">
      <w:pPr>
        <w:jc w:val="center"/>
        <w:rPr>
          <w:b/>
          <w:sz w:val="32"/>
          <w:szCs w:val="32"/>
        </w:rPr>
      </w:pPr>
      <w:r w:rsidRPr="0035750B">
        <w:rPr>
          <w:b/>
          <w:sz w:val="32"/>
          <w:szCs w:val="32"/>
        </w:rPr>
        <w:t>R = H * E * V</w:t>
      </w:r>
    </w:p>
    <w:p w:rsidR="00766FA1" w:rsidRPr="00E008A8" w:rsidRDefault="00766FA1" w:rsidP="00391A90">
      <w:pPr>
        <w:pStyle w:val="CommentText"/>
        <w:rPr>
          <w:rFonts w:cs="Arial"/>
          <w:b/>
        </w:rPr>
      </w:pPr>
    </w:p>
    <w:p w:rsidR="00766FA1" w:rsidRPr="006E276F" w:rsidRDefault="00766FA1" w:rsidP="009D6B63">
      <w:pPr>
        <w:rPr>
          <w:rFonts w:cs="Arial"/>
        </w:rPr>
      </w:pPr>
      <w:r w:rsidRPr="006E276F">
        <w:rPr>
          <w:rFonts w:cs="Arial"/>
        </w:rPr>
        <w:t>This leads to the expression of risk in terms such as:</w:t>
      </w:r>
    </w:p>
    <w:p w:rsidR="00766FA1" w:rsidRPr="009D6B63" w:rsidRDefault="00766FA1" w:rsidP="009D6B63">
      <w:pPr>
        <w:rPr>
          <w:rFonts w:cs="Arial"/>
          <w:i/>
        </w:rPr>
      </w:pPr>
      <w:r>
        <w:rPr>
          <w:rFonts w:cs="Arial"/>
          <w:i/>
        </w:rPr>
        <w:tab/>
        <w:t>“</w:t>
      </w:r>
      <w:r w:rsidRPr="009D6B63">
        <w:rPr>
          <w:rFonts w:cs="Arial"/>
          <w:i/>
        </w:rPr>
        <w:t>For example this leads to a hazard of flood with a return period of 100 years with and exposed element of 100 houses and those houses are 100% vulnerable to floods:</w:t>
      </w:r>
      <w:r>
        <w:rPr>
          <w:rFonts w:cs="Arial"/>
          <w:i/>
        </w:rPr>
        <w:t xml:space="preserve"> </w:t>
      </w:r>
      <w:r w:rsidRPr="009D6B63">
        <w:rPr>
          <w:rFonts w:cs="Arial"/>
          <w:i/>
        </w:rPr>
        <w:t>Every year there is a 1% chance of having 100 houses destroyed due to floods of a given magnitude</w:t>
      </w:r>
      <w:r>
        <w:rPr>
          <w:rFonts w:cs="Arial"/>
          <w:i/>
        </w:rPr>
        <w:t>”.</w:t>
      </w:r>
    </w:p>
    <w:p w:rsidR="00766FA1" w:rsidRPr="009D6B63" w:rsidRDefault="00766FA1" w:rsidP="009D6B63">
      <w:pPr>
        <w:rPr>
          <w:rFonts w:cs="Arial"/>
        </w:rPr>
      </w:pPr>
      <w:r w:rsidRPr="009D6B63">
        <w:rPr>
          <w:rFonts w:cs="Arial"/>
        </w:rPr>
        <w:t xml:space="preserve">Or </w:t>
      </w:r>
    </w:p>
    <w:p w:rsidR="00766FA1" w:rsidRPr="009D6B63" w:rsidRDefault="00766FA1" w:rsidP="009D6B63">
      <w:pPr>
        <w:rPr>
          <w:rFonts w:cs="Arial"/>
          <w:i/>
        </w:rPr>
      </w:pPr>
      <w:r>
        <w:rPr>
          <w:rFonts w:cs="Arial"/>
          <w:i/>
        </w:rPr>
        <w:tab/>
      </w:r>
      <w:r w:rsidRPr="009D6B63">
        <w:rPr>
          <w:rFonts w:cs="Arial"/>
          <w:i/>
        </w:rPr>
        <w:t xml:space="preserve"> “For example this leads to a hazard of forest fire with a return period of 5 years with 25 houses exposed leading to: On average, five houses are destroyed every year due to f</w:t>
      </w:r>
      <w:r>
        <w:rPr>
          <w:rFonts w:cs="Arial"/>
          <w:i/>
        </w:rPr>
        <w:t>orest fire of a given magnitude”.</w:t>
      </w:r>
    </w:p>
    <w:p w:rsidR="00766FA1" w:rsidRPr="009D6B63" w:rsidRDefault="00766FA1" w:rsidP="009D6B63">
      <w:pPr>
        <w:rPr>
          <w:rFonts w:cs="Arial"/>
        </w:rPr>
      </w:pPr>
    </w:p>
    <w:p w:rsidR="00766FA1" w:rsidRPr="009D6B63" w:rsidRDefault="00766FA1" w:rsidP="009D6B63">
      <w:pPr>
        <w:rPr>
          <w:rFonts w:cs="Arial"/>
        </w:rPr>
      </w:pPr>
    </w:p>
    <w:p w:rsidR="00766FA1" w:rsidRPr="009D6B63" w:rsidRDefault="00766FA1" w:rsidP="009D6B63">
      <w:pPr>
        <w:rPr>
          <w:rFonts w:cs="Arial"/>
        </w:rPr>
      </w:pPr>
      <w:r w:rsidRPr="009D6B63">
        <w:rPr>
          <w:rFonts w:cs="Arial"/>
        </w:rPr>
        <w:t>The definition of each of these terms in the risk function almost has a discipline of their own. For the purposes of the TWG-NZ it was decided to adopt the existing, yet specific definitions below.</w:t>
      </w:r>
    </w:p>
    <w:p w:rsidR="00766FA1" w:rsidRPr="009D6B63" w:rsidRDefault="00766FA1" w:rsidP="009D6B63">
      <w:pPr>
        <w:rPr>
          <w:rFonts w:cs="Arial"/>
        </w:rPr>
      </w:pPr>
    </w:p>
    <w:p w:rsidR="00766FA1" w:rsidRPr="0035750B" w:rsidRDefault="00766FA1" w:rsidP="0035750B">
      <w:pPr>
        <w:rPr>
          <w:b/>
          <w:sz w:val="24"/>
          <w:szCs w:val="24"/>
          <w:u w:val="single"/>
        </w:rPr>
      </w:pPr>
      <w:bookmarkStart w:id="41" w:name="_Toc346799500"/>
      <w:r w:rsidRPr="0035750B">
        <w:rPr>
          <w:b/>
          <w:sz w:val="24"/>
          <w:szCs w:val="24"/>
          <w:u w:val="single"/>
          <w:lang w:val="en-US"/>
        </w:rPr>
        <w:t>Risk (R)</w:t>
      </w:r>
      <w:bookmarkEnd w:id="41"/>
    </w:p>
    <w:p w:rsidR="00766FA1" w:rsidRDefault="00766FA1" w:rsidP="00D44CD7">
      <w:pPr>
        <w:pStyle w:val="Default"/>
        <w:jc w:val="both"/>
        <w:rPr>
          <w:sz w:val="20"/>
          <w:szCs w:val="20"/>
          <w:lang w:val="en-GB"/>
        </w:rPr>
      </w:pPr>
    </w:p>
    <w:p w:rsidR="00766FA1" w:rsidRPr="00E008A8" w:rsidRDefault="00766FA1" w:rsidP="00D44CD7">
      <w:pPr>
        <w:pStyle w:val="Default"/>
        <w:jc w:val="both"/>
        <w:rPr>
          <w:sz w:val="20"/>
          <w:szCs w:val="20"/>
          <w:lang w:val="en-GB"/>
        </w:rPr>
      </w:pPr>
      <w:r>
        <w:rPr>
          <w:sz w:val="20"/>
          <w:szCs w:val="20"/>
          <w:lang w:val="en-GB"/>
        </w:rPr>
        <w:t>Risk is the combination of the consequences of an event (hazard) and the associated likelihood/probability of its occurrence, (ISO 31010).</w:t>
      </w:r>
    </w:p>
    <w:p w:rsidR="00766FA1" w:rsidRPr="00E008A8" w:rsidRDefault="00766FA1" w:rsidP="00D44CD7">
      <w:pPr>
        <w:pStyle w:val="Default"/>
        <w:jc w:val="both"/>
        <w:rPr>
          <w:sz w:val="20"/>
          <w:szCs w:val="20"/>
          <w:lang w:val="en-GB"/>
        </w:rPr>
      </w:pPr>
    </w:p>
    <w:p w:rsidR="00766FA1" w:rsidRPr="00E008A8" w:rsidRDefault="00766FA1" w:rsidP="00D44CD7">
      <w:pPr>
        <w:spacing w:before="100" w:beforeAutospacing="1" w:after="100" w:afterAutospacing="1"/>
        <w:rPr>
          <w:rFonts w:cs="Arial"/>
          <w:lang w:eastAsia="en-GB"/>
        </w:rPr>
      </w:pPr>
      <w:r>
        <w:rPr>
          <w:rFonts w:cs="Arial"/>
          <w:i/>
          <w:iCs/>
          <w:u w:val="single"/>
          <w:lang w:eastAsia="en-GB"/>
        </w:rPr>
        <w:lastRenderedPageBreak/>
        <w:t>Comment</w:t>
      </w:r>
      <w:r>
        <w:rPr>
          <w:rFonts w:cs="Arial"/>
          <w:i/>
          <w:iCs/>
          <w:lang w:eastAsia="en-GB"/>
        </w:rPr>
        <w:t>: This definition closely follows the definition of the ISO/IEC Guide 73. The word “risk” has two distinctive connotations: in popular usage the emphasis is usually placed on the concept of chance or possibility, such as in “the risk of an accident”; whereas in technical settings the emphasis is usually placed on the consequences, in terms of “potential losses” for some particular cause, place and period. It can be noted that people do not necessarily share the same perceptions of the significance and underlying causes of different risks, (UNISDR 2009).</w:t>
      </w:r>
    </w:p>
    <w:p w:rsidR="00766FA1" w:rsidRPr="0035750B" w:rsidRDefault="00766FA1" w:rsidP="0035750B">
      <w:pPr>
        <w:rPr>
          <w:b/>
          <w:sz w:val="24"/>
          <w:szCs w:val="24"/>
          <w:u w:val="single"/>
          <w:lang w:val="en-US"/>
        </w:rPr>
      </w:pPr>
      <w:bookmarkStart w:id="42" w:name="_Toc346799501"/>
      <w:r w:rsidRPr="0035750B">
        <w:rPr>
          <w:b/>
          <w:sz w:val="24"/>
          <w:szCs w:val="24"/>
          <w:u w:val="single"/>
          <w:lang w:val="en-US"/>
        </w:rPr>
        <w:t>Hazard (H)</w:t>
      </w:r>
      <w:bookmarkEnd w:id="42"/>
    </w:p>
    <w:p w:rsidR="00766FA1" w:rsidRDefault="00766FA1" w:rsidP="00D44CD7">
      <w:pPr>
        <w:pStyle w:val="Tabelletab"/>
        <w:rPr>
          <w:rFonts w:ascii="Arial" w:hAnsi="Arial" w:cs="Arial"/>
          <w:lang w:val="en-US" w:eastAsia="en-GB"/>
        </w:rPr>
      </w:pPr>
    </w:p>
    <w:p w:rsidR="00766FA1" w:rsidRPr="006E276F" w:rsidRDefault="00766FA1" w:rsidP="00D44CD7">
      <w:pPr>
        <w:pStyle w:val="Tabelletab"/>
        <w:rPr>
          <w:rFonts w:cs="Arial"/>
          <w:lang w:val="en-US" w:eastAsia="en-GB"/>
        </w:rPr>
      </w:pPr>
      <w:r w:rsidRPr="006E276F">
        <w:rPr>
          <w:rFonts w:ascii="Arial" w:hAnsi="Arial" w:cs="Arial"/>
          <w:lang w:val="en-US" w:eastAsia="en-GB"/>
        </w:rPr>
        <w:t>A dangerous phenomenon, substance, human activity or condition that may cause loss of life, injury or other health impacts, property damage, loss of livelihoods and services, social and economic disruption, or environmental damage, (UNISDR 2009).</w:t>
      </w:r>
    </w:p>
    <w:p w:rsidR="00766FA1" w:rsidRPr="00F53FA3" w:rsidRDefault="00766FA1" w:rsidP="00D44CD7">
      <w:pPr>
        <w:spacing w:before="100" w:beforeAutospacing="1" w:after="100" w:afterAutospacing="1"/>
        <w:rPr>
          <w:rFonts w:cs="Arial"/>
          <w:lang w:eastAsia="en-GB"/>
        </w:rPr>
      </w:pPr>
      <w:r w:rsidRPr="00F53FA3">
        <w:rPr>
          <w:rFonts w:cs="Arial"/>
          <w:i/>
          <w:iCs/>
          <w:u w:val="single"/>
          <w:lang w:eastAsia="en-GB"/>
        </w:rPr>
        <w:t>Comment</w:t>
      </w:r>
      <w:r>
        <w:rPr>
          <w:rFonts w:cs="Arial"/>
          <w:i/>
          <w:iCs/>
          <w:lang w:eastAsia="en-GB"/>
        </w:rPr>
        <w:t xml:space="preserve">: The hazards of concern to disaster risk reduction as stated in footnote 3 of the </w:t>
      </w:r>
      <w:r w:rsidRPr="00E772A7">
        <w:rPr>
          <w:rFonts w:cs="Arial"/>
          <w:i/>
          <w:iCs/>
          <w:lang w:eastAsia="en-GB"/>
        </w:rPr>
        <w:t>Hyogo Framework</w:t>
      </w:r>
      <w:r w:rsidRPr="00F53FA3">
        <w:rPr>
          <w:rFonts w:cs="Arial"/>
          <w:i/>
          <w:iCs/>
          <w:lang w:eastAsia="en-GB"/>
        </w:rPr>
        <w:t xml:space="preserve"> are “… hazards of natural origin and related environmental and technological hazards and risks.” Such hazards arise from a variet</w:t>
      </w:r>
      <w:r>
        <w:rPr>
          <w:rFonts w:cs="Arial"/>
          <w:i/>
          <w:iCs/>
          <w:lang w:eastAsia="en-GB"/>
        </w:rPr>
        <w:t>y of geological, meteorological, hydrological, oceanic, biological, and technological sources, sometimes acting in combination. In technical settings, hazards are described quantitatively by the likely frequency of occurrence of different intensities for different areas, as determined from historical data or scientific analysis (UNISDR2009).</w:t>
      </w:r>
    </w:p>
    <w:p w:rsidR="00766FA1" w:rsidRPr="006E276F" w:rsidRDefault="00766FA1" w:rsidP="00D44CD7">
      <w:pPr>
        <w:spacing w:before="100" w:beforeAutospacing="1" w:after="100" w:afterAutospacing="1"/>
      </w:pPr>
      <w:r>
        <w:rPr>
          <w:rFonts w:cs="Arial"/>
          <w:i/>
          <w:iCs/>
          <w:lang w:eastAsia="en-GB"/>
        </w:rPr>
        <w:t>Remark: Technological hazards were not considered for this data specification (cf. page 16).</w:t>
      </w:r>
    </w:p>
    <w:p w:rsidR="00766FA1" w:rsidRPr="0035750B" w:rsidRDefault="00766FA1" w:rsidP="0035750B">
      <w:pPr>
        <w:rPr>
          <w:b/>
          <w:sz w:val="24"/>
          <w:szCs w:val="24"/>
          <w:u w:val="single"/>
          <w:lang w:val="en-US"/>
        </w:rPr>
      </w:pPr>
      <w:bookmarkStart w:id="43" w:name="_Toc346799502"/>
      <w:r w:rsidRPr="0035750B">
        <w:rPr>
          <w:b/>
          <w:sz w:val="24"/>
          <w:szCs w:val="24"/>
          <w:u w:val="single"/>
          <w:lang w:val="en-US"/>
        </w:rPr>
        <w:t>Exposure (E)</w:t>
      </w:r>
      <w:bookmarkEnd w:id="43"/>
    </w:p>
    <w:p w:rsidR="00766FA1" w:rsidRDefault="00766FA1" w:rsidP="00D44CD7">
      <w:pPr>
        <w:pStyle w:val="Default"/>
        <w:jc w:val="both"/>
        <w:rPr>
          <w:sz w:val="20"/>
          <w:szCs w:val="20"/>
          <w:lang w:val="en-GB"/>
        </w:rPr>
      </w:pPr>
    </w:p>
    <w:p w:rsidR="00766FA1" w:rsidRPr="00E008A8" w:rsidRDefault="00766FA1" w:rsidP="00D44CD7">
      <w:pPr>
        <w:pStyle w:val="Default"/>
        <w:jc w:val="both"/>
        <w:rPr>
          <w:sz w:val="20"/>
          <w:szCs w:val="20"/>
          <w:lang w:val="en-GB"/>
        </w:rPr>
      </w:pPr>
      <w:r w:rsidRPr="006E276F">
        <w:rPr>
          <w:sz w:val="20"/>
          <w:szCs w:val="20"/>
          <w:lang w:val="en-GB"/>
        </w:rPr>
        <w:t>People, property, systems, or other elements present in hazard zones that are thereby subject to potential losses, (UNISDR 2009).</w:t>
      </w:r>
    </w:p>
    <w:p w:rsidR="00766FA1" w:rsidRPr="00E008A8" w:rsidRDefault="00766FA1" w:rsidP="00D44CD7">
      <w:pPr>
        <w:pStyle w:val="Default"/>
        <w:jc w:val="both"/>
        <w:rPr>
          <w:b/>
          <w:sz w:val="20"/>
          <w:szCs w:val="20"/>
          <w:u w:val="single"/>
          <w:lang w:val="en-GB"/>
        </w:rPr>
      </w:pPr>
    </w:p>
    <w:p w:rsidR="00766FA1" w:rsidRPr="0035750B" w:rsidRDefault="00766FA1" w:rsidP="0035750B">
      <w:pPr>
        <w:rPr>
          <w:b/>
          <w:sz w:val="24"/>
          <w:szCs w:val="24"/>
          <w:u w:val="single"/>
          <w:lang w:val="en-US"/>
        </w:rPr>
      </w:pPr>
      <w:bookmarkStart w:id="44" w:name="_Toc346799503"/>
      <w:r w:rsidRPr="0035750B">
        <w:rPr>
          <w:b/>
          <w:sz w:val="24"/>
          <w:szCs w:val="24"/>
          <w:u w:val="single"/>
          <w:lang w:val="en-US"/>
        </w:rPr>
        <w:t>Vulnerability (V)</w:t>
      </w:r>
      <w:bookmarkEnd w:id="44"/>
    </w:p>
    <w:p w:rsidR="00766FA1" w:rsidRDefault="00766FA1" w:rsidP="00D44CD7">
      <w:pPr>
        <w:pStyle w:val="Default"/>
        <w:jc w:val="both"/>
        <w:rPr>
          <w:sz w:val="20"/>
          <w:szCs w:val="20"/>
          <w:lang w:val="en-GB"/>
        </w:rPr>
      </w:pPr>
    </w:p>
    <w:p w:rsidR="00766FA1" w:rsidRPr="006E276F" w:rsidRDefault="00766FA1" w:rsidP="00D44CD7">
      <w:pPr>
        <w:pStyle w:val="Default"/>
        <w:jc w:val="both"/>
        <w:rPr>
          <w:lang w:val="en-US"/>
        </w:rPr>
      </w:pPr>
      <w:r w:rsidRPr="006E276F">
        <w:rPr>
          <w:sz w:val="20"/>
          <w:szCs w:val="20"/>
          <w:lang w:val="en-GB"/>
        </w:rPr>
        <w:t>The characteristics and circumstances of a community, system or asset, that makes it susceptible to the damaging effects of a hazard, (UNISDR 2009).</w:t>
      </w:r>
    </w:p>
    <w:p w:rsidR="00766FA1" w:rsidRPr="006E276F" w:rsidRDefault="00766FA1" w:rsidP="00D44CD7">
      <w:pPr>
        <w:spacing w:before="100" w:beforeAutospacing="1" w:after="100" w:afterAutospacing="1"/>
      </w:pPr>
      <w:r w:rsidRPr="00E008A8">
        <w:rPr>
          <w:rFonts w:cs="Arial"/>
          <w:i/>
          <w:iCs/>
          <w:u w:val="single"/>
          <w:lang w:eastAsia="en-GB"/>
        </w:rPr>
        <w:t>Comment</w:t>
      </w:r>
      <w:r>
        <w:rPr>
          <w:rFonts w:cs="Arial"/>
          <w:i/>
          <w:iCs/>
          <w:lang w:eastAsia="en-GB"/>
        </w:rPr>
        <w:t xml:space="preserve">: There are many aspects of vulnerability, arising from various physical, social, economic, and environmental factors. Examples may include poor design and construction of buildings, inadequate protection of assets, lack of public information and awareness, limited official recognition of risks and preparedness measures, and disregard for wise environmental management. Vulnerability varies significantly within a community and over time. This definition identifies vulnerability as a characteristic of the element of interest (community, system or asset) which is independent of its exposure. However, in common use the word is often used more broadly to include the element’s exposure </w:t>
      </w:r>
      <w:r w:rsidRPr="00F97584">
        <w:rPr>
          <w:rFonts w:cs="Arial"/>
          <w:i/>
        </w:rPr>
        <w:t>UNISDR (2009).</w:t>
      </w:r>
    </w:p>
    <w:p w:rsidR="00766FA1" w:rsidRPr="00E008A8" w:rsidRDefault="00766FA1" w:rsidP="00D44CD7">
      <w:pPr>
        <w:pStyle w:val="Default"/>
        <w:jc w:val="both"/>
        <w:rPr>
          <w:sz w:val="20"/>
          <w:szCs w:val="20"/>
          <w:lang w:val="en-GB"/>
        </w:rPr>
      </w:pPr>
      <w:r w:rsidRPr="006E276F">
        <w:rPr>
          <w:sz w:val="20"/>
          <w:szCs w:val="20"/>
          <w:lang w:val="en-GB"/>
        </w:rPr>
        <w:t xml:space="preserve">One of the reasons for the difficulty in terminology is that the language of risk has developed across a broad range of disciplines, including those beyond the scope of this thematic working group, including financial risk, disaster management etc. </w:t>
      </w:r>
      <w:r w:rsidR="00B9269E" w:rsidRPr="00B9269E">
        <w:rPr>
          <w:b/>
          <w:sz w:val="20"/>
          <w:szCs w:val="20"/>
          <w:lang w:val="en-GB"/>
        </w:rPr>
        <w:t>Figure 1</w:t>
      </w:r>
      <w:r w:rsidR="002B562B">
        <w:rPr>
          <w:b/>
          <w:sz w:val="20"/>
          <w:szCs w:val="20"/>
          <w:lang w:val="en-GB"/>
        </w:rPr>
        <w:t xml:space="preserve"> </w:t>
      </w:r>
      <w:r w:rsidRPr="00FC4B79">
        <w:rPr>
          <w:b/>
          <w:sz w:val="20"/>
          <w:szCs w:val="20"/>
          <w:lang w:val="en-GB"/>
        </w:rPr>
        <w:t>demonstrates</w:t>
      </w:r>
      <w:r w:rsidRPr="002B562B">
        <w:rPr>
          <w:b/>
          <w:sz w:val="20"/>
          <w:szCs w:val="20"/>
          <w:lang w:val="en-GB"/>
        </w:rPr>
        <w:t xml:space="preserve"> </w:t>
      </w:r>
      <w:r w:rsidRPr="006E276F">
        <w:rPr>
          <w:sz w:val="20"/>
          <w:szCs w:val="20"/>
          <w:lang w:val="en-GB"/>
        </w:rPr>
        <w:t xml:space="preserve">the relationship between the various concepts defined above in a spatial context.  </w:t>
      </w:r>
      <w:r w:rsidR="00B9269E" w:rsidRPr="00B9269E">
        <w:rPr>
          <w:b/>
          <w:sz w:val="20"/>
          <w:szCs w:val="20"/>
          <w:lang w:val="en-GB"/>
        </w:rPr>
        <w:t>Figure 2</w:t>
      </w:r>
      <w:r w:rsidR="002B562B">
        <w:rPr>
          <w:b/>
          <w:sz w:val="20"/>
          <w:szCs w:val="20"/>
          <w:lang w:val="en-GB"/>
        </w:rPr>
        <w:t xml:space="preserve"> </w:t>
      </w:r>
      <w:r w:rsidRPr="00FC4B79">
        <w:rPr>
          <w:b/>
          <w:sz w:val="20"/>
          <w:szCs w:val="20"/>
          <w:lang w:val="en-GB"/>
        </w:rPr>
        <w:t>shows</w:t>
      </w:r>
      <w:r w:rsidRPr="006E276F">
        <w:rPr>
          <w:sz w:val="20"/>
          <w:szCs w:val="20"/>
          <w:lang w:val="en-GB"/>
        </w:rPr>
        <w:t xml:space="preserve"> this as a more abstract conceptual model.</w:t>
      </w:r>
    </w:p>
    <w:p w:rsidR="00766FA1" w:rsidRPr="00E008A8" w:rsidRDefault="00766FA1" w:rsidP="00D44CD7">
      <w:pPr>
        <w:pStyle w:val="Default"/>
        <w:jc w:val="both"/>
        <w:rPr>
          <w:sz w:val="20"/>
          <w:szCs w:val="20"/>
          <w:lang w:val="en-GB"/>
        </w:rPr>
      </w:pPr>
    </w:p>
    <w:p w:rsidR="00766FA1" w:rsidRPr="00E008A8" w:rsidRDefault="00766FA1" w:rsidP="00D44CD7">
      <w:pPr>
        <w:rPr>
          <w:rFonts w:cs="Arial"/>
        </w:rPr>
      </w:pPr>
      <w:r w:rsidRPr="006E276F">
        <w:rPr>
          <w:rFonts w:cs="Arial"/>
        </w:rPr>
        <w:t xml:space="preserve">Some of the confusion arises from the differing use of language when both specialists and non-specialists are talking about the concept of risk. Vulnerability and exposure are the terms most frequently interchanged. The terms used in the model follow the UNISDR2009 definitions and more recently the </w:t>
      </w:r>
      <w:r w:rsidRPr="00FC4B79">
        <w:rPr>
          <w:rFonts w:cs="Arial"/>
          <w:b/>
          <w:i/>
        </w:rPr>
        <w:t>“Risk Assessment and Mapping Guidelines for Disaster Management”</w:t>
      </w:r>
      <w:r w:rsidRPr="006E276F">
        <w:rPr>
          <w:rFonts w:cs="Arial"/>
        </w:rPr>
        <w:t xml:space="preserve"> document of the Council of the European Union.</w:t>
      </w:r>
    </w:p>
    <w:p w:rsidR="00766FA1" w:rsidRPr="00E008A8" w:rsidRDefault="00766FA1" w:rsidP="00D44CD7">
      <w:pPr>
        <w:pStyle w:val="Default"/>
        <w:jc w:val="both"/>
        <w:rPr>
          <w:sz w:val="20"/>
          <w:szCs w:val="20"/>
          <w:lang w:val="en-GB"/>
        </w:rPr>
      </w:pPr>
    </w:p>
    <w:p w:rsidR="00766FA1" w:rsidRPr="00E008A8" w:rsidRDefault="00766FA1" w:rsidP="00D44CD7">
      <w:pPr>
        <w:rPr>
          <w:rFonts w:cs="Arial"/>
          <w:strike/>
        </w:rPr>
      </w:pPr>
      <w:r w:rsidRPr="006E276F">
        <w:rPr>
          <w:rFonts w:cs="Arial"/>
        </w:rPr>
        <w:t xml:space="preserve">In the insurance industry risks are referred to using the term “Perils”. This sector are large users of Public Sector hazard, risk and vulnerability </w:t>
      </w:r>
      <w:r>
        <w:rPr>
          <w:rFonts w:cs="Arial"/>
        </w:rPr>
        <w:t>i</w:t>
      </w:r>
      <w:r w:rsidRPr="006E276F">
        <w:rPr>
          <w:rFonts w:cs="Arial"/>
        </w:rPr>
        <w:t>nformation and are a significant part of an international risk management framework that will</w:t>
      </w:r>
      <w:r>
        <w:rPr>
          <w:rFonts w:cs="Arial"/>
        </w:rPr>
        <w:t xml:space="preserve"> </w:t>
      </w:r>
      <w:r w:rsidRPr="006E276F">
        <w:rPr>
          <w:rFonts w:cs="Arial"/>
        </w:rPr>
        <w:t>benefit from this data specification whilst bearing in mind that INSPIRE Directive first applies to data-holding public authorities</w:t>
      </w:r>
      <w:r>
        <w:rPr>
          <w:rFonts w:cs="Arial"/>
        </w:rPr>
        <w:t xml:space="preserve"> or those acting on their behalf</w:t>
      </w:r>
      <w:r w:rsidRPr="006E276F">
        <w:rPr>
          <w:rFonts w:cs="Arial"/>
        </w:rPr>
        <w:t xml:space="preserve">. This </w:t>
      </w:r>
      <w:r w:rsidRPr="006E276F">
        <w:rPr>
          <w:rFonts w:cs="Arial"/>
        </w:rPr>
        <w:lastRenderedPageBreak/>
        <w:t>data specification outlines spatial information which could be the subject of public private partnerships between data-holding public authorities and the insurance industry.</w:t>
      </w:r>
      <w:r w:rsidRPr="006E276F">
        <w:rPr>
          <w:rFonts w:cs="Arial"/>
          <w:strike/>
        </w:rPr>
        <w:t xml:space="preserve"> </w:t>
      </w:r>
    </w:p>
    <w:p w:rsidR="00766FA1" w:rsidRPr="006E276F" w:rsidRDefault="00766FA1" w:rsidP="00D44CD7">
      <w:pPr>
        <w:rPr>
          <w:rFonts w:cs="Arial"/>
        </w:rPr>
      </w:pPr>
    </w:p>
    <w:p w:rsidR="002B562B" w:rsidRDefault="002E751E" w:rsidP="002B562B">
      <w:pPr>
        <w:pStyle w:val="Tabelletab"/>
        <w:keepNext/>
        <w:jc w:val="center"/>
      </w:pPr>
      <w:r>
        <w:rPr>
          <w:noProof/>
          <w:lang w:val="en-US" w:eastAsia="en-US"/>
        </w:rPr>
        <w:drawing>
          <wp:inline distT="0" distB="0" distL="0" distR="0" wp14:anchorId="28C6C9CF" wp14:editId="6D38C23E">
            <wp:extent cx="4953000" cy="5311140"/>
            <wp:effectExtent l="0" t="0" r="0" b="3810"/>
            <wp:docPr id="1" name="Picture 0" descr="Flooding_zones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Flooding_zones_00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53000" cy="5311140"/>
                    </a:xfrm>
                    <a:prstGeom prst="rect">
                      <a:avLst/>
                    </a:prstGeom>
                    <a:noFill/>
                    <a:ln>
                      <a:noFill/>
                    </a:ln>
                  </pic:spPr>
                </pic:pic>
              </a:graphicData>
            </a:graphic>
          </wp:inline>
        </w:drawing>
      </w:r>
    </w:p>
    <w:p w:rsidR="00766FA1" w:rsidRDefault="002B562B" w:rsidP="002B562B">
      <w:pPr>
        <w:pStyle w:val="Caption"/>
        <w:jc w:val="center"/>
      </w:pPr>
      <w:bookmarkStart w:id="45" w:name="_Ref374362333"/>
      <w:r>
        <w:t xml:space="preserve">Figure </w:t>
      </w:r>
      <w:r w:rsidR="00B9269E">
        <w:rPr>
          <w:noProof/>
        </w:rPr>
        <w:t>1</w:t>
      </w:r>
      <w:bookmarkEnd w:id="45"/>
      <w:r>
        <w:t xml:space="preserve">: </w:t>
      </w:r>
      <w:r w:rsidRPr="00D201D3">
        <w:t>Main concepts in the Natural Risk Zones model.</w:t>
      </w:r>
    </w:p>
    <w:p w:rsidR="00766FA1" w:rsidRPr="00E008A8" w:rsidRDefault="00766FA1" w:rsidP="00D44CD7">
      <w:pPr>
        <w:pStyle w:val="Default"/>
        <w:jc w:val="both"/>
        <w:rPr>
          <w:sz w:val="20"/>
          <w:szCs w:val="20"/>
          <w:lang w:val="en-GB"/>
        </w:rPr>
      </w:pPr>
    </w:p>
    <w:p w:rsidR="00766FA1" w:rsidRPr="00E008A8" w:rsidRDefault="00766FA1" w:rsidP="00D44CD7">
      <w:pPr>
        <w:pStyle w:val="Default"/>
        <w:jc w:val="both"/>
        <w:rPr>
          <w:sz w:val="20"/>
          <w:szCs w:val="20"/>
          <w:lang w:val="en-GB"/>
        </w:rPr>
      </w:pPr>
      <w:r w:rsidRPr="006E276F">
        <w:rPr>
          <w:sz w:val="20"/>
          <w:szCs w:val="20"/>
          <w:lang w:val="en-GB"/>
        </w:rPr>
        <w:t xml:space="preserve">As another example of the wider use of </w:t>
      </w:r>
      <w:r w:rsidRPr="00E008A8">
        <w:rPr>
          <w:sz w:val="20"/>
          <w:szCs w:val="20"/>
          <w:lang w:val="en-GB"/>
        </w:rPr>
        <w:t>n</w:t>
      </w:r>
      <w:r w:rsidRPr="006E276F">
        <w:rPr>
          <w:sz w:val="20"/>
          <w:szCs w:val="20"/>
          <w:lang w:val="en-GB"/>
        </w:rPr>
        <w:t xml:space="preserve">atural </w:t>
      </w:r>
      <w:r w:rsidRPr="00E008A8">
        <w:rPr>
          <w:sz w:val="20"/>
          <w:szCs w:val="20"/>
          <w:lang w:val="en-GB"/>
        </w:rPr>
        <w:t>r</w:t>
      </w:r>
      <w:r w:rsidRPr="006E276F">
        <w:rPr>
          <w:sz w:val="20"/>
          <w:szCs w:val="20"/>
          <w:lang w:val="en-GB"/>
        </w:rPr>
        <w:t xml:space="preserve">isk </w:t>
      </w:r>
      <w:r w:rsidRPr="00E008A8">
        <w:rPr>
          <w:sz w:val="20"/>
          <w:szCs w:val="20"/>
          <w:lang w:val="en-GB"/>
        </w:rPr>
        <w:t>z</w:t>
      </w:r>
      <w:r w:rsidRPr="006E276F">
        <w:rPr>
          <w:sz w:val="20"/>
          <w:szCs w:val="20"/>
          <w:lang w:val="en-GB"/>
        </w:rPr>
        <w:t>ones information, the EU Structural Eurocodes or Eurocodes are the current building standards for Europe</w:t>
      </w:r>
      <w:r>
        <w:rPr>
          <w:sz w:val="20"/>
          <w:szCs w:val="20"/>
          <w:lang w:val="en-GB"/>
        </w:rPr>
        <w:t xml:space="preserve">, </w:t>
      </w:r>
      <w:r w:rsidRPr="006E276F">
        <w:rPr>
          <w:sz w:val="20"/>
          <w:szCs w:val="20"/>
          <w:lang w:val="en-GB"/>
        </w:rPr>
        <w:t>published by the European Committee for Standardization. Eurocode 1, for example, considers fire action on building structures, whereas Eurocode 8 refers to earthquake resistant buildings. So it is important always to associate "vulnerability" assessment of building structures with the application or not of Eurocodes. In order to make an assessment as of whether an "exposed" engineering structure (</w:t>
      </w:r>
      <w:r w:rsidRPr="00E008A8">
        <w:rPr>
          <w:sz w:val="20"/>
          <w:szCs w:val="20"/>
          <w:lang w:val="en-GB"/>
        </w:rPr>
        <w:t>exposed element</w:t>
      </w:r>
      <w:r w:rsidRPr="006E276F">
        <w:rPr>
          <w:sz w:val="20"/>
          <w:szCs w:val="20"/>
          <w:lang w:val="en-GB"/>
        </w:rPr>
        <w:t xml:space="preserve">) is also "vulnerable" and "how vulnerable it is" </w:t>
      </w:r>
      <w:r w:rsidRPr="00E008A8">
        <w:rPr>
          <w:sz w:val="20"/>
          <w:szCs w:val="20"/>
          <w:lang w:val="en-GB"/>
        </w:rPr>
        <w:t xml:space="preserve">(i.e. a </w:t>
      </w:r>
      <w:r>
        <w:rPr>
          <w:sz w:val="20"/>
          <w:szCs w:val="20"/>
          <w:lang w:val="en-GB"/>
        </w:rPr>
        <w:t>specific</w:t>
      </w:r>
      <w:r w:rsidRPr="00E008A8">
        <w:rPr>
          <w:sz w:val="20"/>
          <w:szCs w:val="20"/>
          <w:lang w:val="en-GB"/>
        </w:rPr>
        <w:t xml:space="preserve"> asses</w:t>
      </w:r>
      <w:r w:rsidRPr="006E276F">
        <w:rPr>
          <w:sz w:val="20"/>
          <w:szCs w:val="20"/>
          <w:lang w:val="en-GB"/>
        </w:rPr>
        <w:t xml:space="preserve">sment) </w:t>
      </w:r>
      <w:r w:rsidRPr="00E008A8">
        <w:rPr>
          <w:sz w:val="20"/>
          <w:szCs w:val="20"/>
          <w:lang w:val="en-GB"/>
        </w:rPr>
        <w:t>to</w:t>
      </w:r>
      <w:r w:rsidRPr="006E276F">
        <w:rPr>
          <w:sz w:val="20"/>
          <w:szCs w:val="20"/>
          <w:lang w:val="en-GB"/>
        </w:rPr>
        <w:t xml:space="preserve"> a given hazard</w:t>
      </w:r>
      <w:r w:rsidRPr="00E008A8">
        <w:rPr>
          <w:sz w:val="20"/>
          <w:szCs w:val="20"/>
          <w:lang w:val="en-GB"/>
        </w:rPr>
        <w:t xml:space="preserve"> </w:t>
      </w:r>
      <w:r w:rsidRPr="006E276F">
        <w:rPr>
          <w:sz w:val="20"/>
          <w:szCs w:val="20"/>
          <w:lang w:val="en-GB"/>
        </w:rPr>
        <w:t xml:space="preserve">(e.g. flood, fire, landslide etc) one should know the design and construction (or retrofitting) characteristics of this particular structure as well as if </w:t>
      </w:r>
      <w:r w:rsidRPr="00E008A8">
        <w:rPr>
          <w:sz w:val="20"/>
          <w:szCs w:val="20"/>
          <w:lang w:val="en-GB"/>
        </w:rPr>
        <w:t>a</w:t>
      </w:r>
      <w:r w:rsidRPr="006E276F">
        <w:rPr>
          <w:sz w:val="20"/>
          <w:szCs w:val="20"/>
          <w:lang w:val="en-GB"/>
        </w:rPr>
        <w:t xml:space="preserve"> design </w:t>
      </w:r>
      <w:r w:rsidRPr="00E008A8">
        <w:rPr>
          <w:sz w:val="20"/>
          <w:szCs w:val="20"/>
          <w:lang w:val="en-GB"/>
        </w:rPr>
        <w:t xml:space="preserve">is </w:t>
      </w:r>
      <w:r w:rsidRPr="006E276F">
        <w:rPr>
          <w:sz w:val="20"/>
          <w:szCs w:val="20"/>
          <w:lang w:val="en-GB"/>
        </w:rPr>
        <w:t xml:space="preserve">based on </w:t>
      </w:r>
      <w:r w:rsidRPr="00E008A8">
        <w:rPr>
          <w:sz w:val="20"/>
          <w:szCs w:val="20"/>
          <w:lang w:val="en-GB"/>
        </w:rPr>
        <w:t>a</w:t>
      </w:r>
      <w:r w:rsidRPr="006E276F">
        <w:rPr>
          <w:sz w:val="20"/>
          <w:szCs w:val="20"/>
          <w:lang w:val="en-GB"/>
        </w:rPr>
        <w:t xml:space="preserve"> standard or code of practice.  For example if a building or retaining wall is made from fire resistant materials, then it</w:t>
      </w:r>
      <w:r w:rsidRPr="00F97584">
        <w:rPr>
          <w:sz w:val="20"/>
          <w:szCs w:val="20"/>
          <w:lang w:val="en-GB"/>
        </w:rPr>
        <w:t> </w:t>
      </w:r>
      <w:r w:rsidRPr="006E276F">
        <w:rPr>
          <w:sz w:val="20"/>
          <w:szCs w:val="20"/>
          <w:lang w:val="en-GB"/>
        </w:rPr>
        <w:t xml:space="preserve">is </w:t>
      </w:r>
      <w:r w:rsidRPr="00E008A8">
        <w:rPr>
          <w:sz w:val="20"/>
          <w:szCs w:val="20"/>
          <w:lang w:val="en-GB"/>
        </w:rPr>
        <w:t>less</w:t>
      </w:r>
      <w:r w:rsidRPr="006E276F">
        <w:rPr>
          <w:sz w:val="20"/>
          <w:szCs w:val="20"/>
          <w:lang w:val="en-GB"/>
        </w:rPr>
        <w:t xml:space="preserve"> vulnerable to a fire, or if a building is earthquake resistant, it is not expected to suffer serious damages in an earthquake</w:t>
      </w:r>
      <w:r w:rsidRPr="00E008A8">
        <w:rPr>
          <w:sz w:val="20"/>
          <w:szCs w:val="20"/>
          <w:lang w:val="en-GB"/>
        </w:rPr>
        <w:t xml:space="preserve"> of a given magnitude</w:t>
      </w:r>
      <w:r w:rsidRPr="006E276F">
        <w:rPr>
          <w:sz w:val="20"/>
          <w:szCs w:val="20"/>
          <w:lang w:val="en-GB"/>
        </w:rPr>
        <w:t>, unlike another building that has been constructed without special consideration to earthquakes.</w:t>
      </w:r>
    </w:p>
    <w:p w:rsidR="00766FA1" w:rsidRPr="00E008A8" w:rsidRDefault="00766FA1" w:rsidP="00D44CD7">
      <w:pPr>
        <w:pStyle w:val="Default"/>
        <w:jc w:val="both"/>
        <w:rPr>
          <w:sz w:val="20"/>
          <w:szCs w:val="20"/>
          <w:lang w:val="en-GB"/>
        </w:rPr>
      </w:pPr>
    </w:p>
    <w:p w:rsidR="00766FA1" w:rsidRPr="00E008A8" w:rsidRDefault="00766FA1" w:rsidP="00D44CD7">
      <w:pPr>
        <w:pStyle w:val="Default"/>
        <w:jc w:val="both"/>
        <w:rPr>
          <w:sz w:val="20"/>
          <w:szCs w:val="20"/>
          <w:lang w:val="en-GB"/>
        </w:rPr>
      </w:pPr>
    </w:p>
    <w:p w:rsidR="00766FA1" w:rsidRPr="00E008A8" w:rsidRDefault="00766FA1" w:rsidP="00D44CD7">
      <w:pPr>
        <w:pStyle w:val="CommentText"/>
        <w:jc w:val="center"/>
        <w:rPr>
          <w:rFonts w:cs="Arial"/>
          <w:b/>
          <w:sz w:val="28"/>
          <w:szCs w:val="28"/>
        </w:rPr>
      </w:pPr>
    </w:p>
    <w:p w:rsidR="002B562B" w:rsidRDefault="002E751E" w:rsidP="002B562B">
      <w:pPr>
        <w:pStyle w:val="CommentText"/>
        <w:keepNext/>
        <w:jc w:val="center"/>
      </w:pPr>
      <w:r>
        <w:rPr>
          <w:rFonts w:cs="Arial"/>
          <w:b/>
          <w:noProof/>
          <w:sz w:val="28"/>
          <w:szCs w:val="28"/>
          <w:lang w:val="en-US" w:eastAsia="en-US"/>
        </w:rPr>
        <w:lastRenderedPageBreak/>
        <w:drawing>
          <wp:inline distT="0" distB="0" distL="0" distR="0" wp14:anchorId="3580BFA2" wp14:editId="27446E1D">
            <wp:extent cx="5890260" cy="4145280"/>
            <wp:effectExtent l="0" t="0" r="0" b="7620"/>
            <wp:docPr id="2" name="Picture 1" descr="Natural_Hazard_area_circles_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tural_Hazard_area_circles_00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90260" cy="4145280"/>
                    </a:xfrm>
                    <a:prstGeom prst="rect">
                      <a:avLst/>
                    </a:prstGeom>
                    <a:noFill/>
                    <a:ln>
                      <a:noFill/>
                    </a:ln>
                  </pic:spPr>
                </pic:pic>
              </a:graphicData>
            </a:graphic>
          </wp:inline>
        </w:drawing>
      </w:r>
    </w:p>
    <w:p w:rsidR="00766FA1" w:rsidRPr="00E008A8" w:rsidRDefault="002B562B" w:rsidP="002B562B">
      <w:pPr>
        <w:pStyle w:val="Caption"/>
        <w:jc w:val="center"/>
        <w:rPr>
          <w:rFonts w:cs="Arial"/>
          <w:b w:val="0"/>
          <w:sz w:val="28"/>
          <w:szCs w:val="28"/>
        </w:rPr>
      </w:pPr>
      <w:bookmarkStart w:id="46" w:name="_Ref374362397"/>
      <w:r>
        <w:t xml:space="preserve">Figure </w:t>
      </w:r>
      <w:r w:rsidR="00B9269E">
        <w:rPr>
          <w:noProof/>
        </w:rPr>
        <w:t>2</w:t>
      </w:r>
      <w:bookmarkEnd w:id="46"/>
      <w:r>
        <w:t xml:space="preserve">: </w:t>
      </w:r>
      <w:r w:rsidRPr="0070515D">
        <w:t>Alternative diagram to show the main concepts in the Natural Risk Zones model</w:t>
      </w:r>
    </w:p>
    <w:p w:rsidR="00766FA1" w:rsidRPr="00E008A8" w:rsidRDefault="00766FA1" w:rsidP="00D44CD7">
      <w:pPr>
        <w:pStyle w:val="CommentText"/>
        <w:jc w:val="center"/>
        <w:rPr>
          <w:rFonts w:cs="Arial"/>
          <w:b/>
          <w:sz w:val="28"/>
          <w:szCs w:val="28"/>
        </w:rPr>
      </w:pPr>
    </w:p>
    <w:p w:rsidR="00766FA1" w:rsidRPr="00E008A8" w:rsidRDefault="00766FA1" w:rsidP="00D44CD7">
      <w:pPr>
        <w:pStyle w:val="CommentText"/>
        <w:jc w:val="center"/>
        <w:rPr>
          <w:rFonts w:cs="Arial"/>
          <w:b/>
          <w:sz w:val="28"/>
          <w:szCs w:val="28"/>
        </w:rPr>
      </w:pPr>
    </w:p>
    <w:p w:rsidR="00766FA1" w:rsidRPr="0035750B" w:rsidRDefault="00766FA1" w:rsidP="0035750B">
      <w:pPr>
        <w:rPr>
          <w:rFonts w:cs="Arial"/>
          <w:b/>
          <w:color w:val="000000"/>
          <w:u w:val="single"/>
          <w:lang w:eastAsia="it-IT"/>
        </w:rPr>
      </w:pPr>
      <w:bookmarkStart w:id="47" w:name="_Toc346799507"/>
      <w:r w:rsidRPr="0035750B">
        <w:rPr>
          <w:b/>
          <w:u w:val="single"/>
          <w:lang w:eastAsia="it-IT"/>
        </w:rPr>
        <w:t>Natural Risk Zones thematic area</w:t>
      </w:r>
      <w:bookmarkEnd w:id="47"/>
    </w:p>
    <w:p w:rsidR="00766FA1" w:rsidRDefault="00766FA1" w:rsidP="00D44CD7">
      <w:pPr>
        <w:rPr>
          <w:rFonts w:cs="Arial"/>
        </w:rPr>
      </w:pPr>
    </w:p>
    <w:p w:rsidR="00766FA1" w:rsidRPr="00774E42" w:rsidRDefault="00766FA1" w:rsidP="00774E42">
      <w:pPr>
        <w:pStyle w:val="Default"/>
        <w:jc w:val="both"/>
        <w:rPr>
          <w:sz w:val="20"/>
          <w:szCs w:val="20"/>
          <w:lang w:val="en-GB"/>
        </w:rPr>
      </w:pPr>
      <w:r w:rsidRPr="00774E42">
        <w:rPr>
          <w:sz w:val="20"/>
          <w:szCs w:val="20"/>
          <w:lang w:val="en-GB"/>
        </w:rPr>
        <w:t xml:space="preserve">This data specification is meant to be as useful and usable as possible for the purposes of </w:t>
      </w:r>
      <w:r>
        <w:rPr>
          <w:sz w:val="20"/>
          <w:szCs w:val="20"/>
          <w:lang w:val="en-GB"/>
        </w:rPr>
        <w:t xml:space="preserve">data </w:t>
      </w:r>
      <w:r w:rsidRPr="00774E42">
        <w:rPr>
          <w:sz w:val="20"/>
          <w:szCs w:val="20"/>
          <w:lang w:val="en-GB"/>
        </w:rPr>
        <w:t xml:space="preserve">interoperability. As such the </w:t>
      </w:r>
      <w:r>
        <w:rPr>
          <w:sz w:val="20"/>
          <w:szCs w:val="20"/>
          <w:lang w:val="en-GB"/>
        </w:rPr>
        <w:t xml:space="preserve">data </w:t>
      </w:r>
      <w:r w:rsidRPr="00774E42">
        <w:rPr>
          <w:sz w:val="20"/>
          <w:szCs w:val="20"/>
          <w:lang w:val="en-GB"/>
        </w:rPr>
        <w:t>model has been developed to be relevant to the public data and information that is already available</w:t>
      </w:r>
      <w:r>
        <w:rPr>
          <w:sz w:val="20"/>
          <w:szCs w:val="20"/>
          <w:lang w:val="en-GB"/>
        </w:rPr>
        <w:t>.</w:t>
      </w:r>
      <w:r w:rsidRPr="00774E42">
        <w:rPr>
          <w:sz w:val="20"/>
          <w:szCs w:val="20"/>
          <w:lang w:val="en-GB"/>
        </w:rPr>
        <w:t xml:space="preserve"> In many cases this is only susceptibility or hazard or vulnerability.  </w:t>
      </w:r>
      <w:r>
        <w:rPr>
          <w:sz w:val="20"/>
          <w:szCs w:val="20"/>
          <w:lang w:val="en-GB"/>
        </w:rPr>
        <w:t xml:space="preserve">It is foreseen that </w:t>
      </w:r>
      <w:r w:rsidRPr="00774E42">
        <w:rPr>
          <w:sz w:val="20"/>
          <w:szCs w:val="20"/>
          <w:lang w:val="en-GB"/>
        </w:rPr>
        <w:t>even in the absence of a full risk model it is still possible to share data and information to a common specification about hazards that have the potential to affect people, property and services and the environment across Europe.</w:t>
      </w:r>
    </w:p>
    <w:p w:rsidR="00766FA1" w:rsidRPr="00E008A8" w:rsidRDefault="00766FA1" w:rsidP="00D44CD7">
      <w:pPr>
        <w:pStyle w:val="Default"/>
        <w:jc w:val="both"/>
        <w:rPr>
          <w:sz w:val="20"/>
          <w:szCs w:val="20"/>
          <w:lang w:val="en-GB"/>
        </w:rPr>
      </w:pPr>
    </w:p>
    <w:p w:rsidR="00766FA1" w:rsidRPr="00774E42" w:rsidRDefault="00766FA1" w:rsidP="00774E42">
      <w:pPr>
        <w:pStyle w:val="Default"/>
        <w:jc w:val="both"/>
        <w:rPr>
          <w:sz w:val="20"/>
          <w:szCs w:val="20"/>
          <w:lang w:val="en-GB"/>
        </w:rPr>
      </w:pPr>
      <w:r>
        <w:rPr>
          <w:sz w:val="20"/>
          <w:szCs w:val="20"/>
          <w:lang w:val="en-GB"/>
        </w:rPr>
        <w:t>I</w:t>
      </w:r>
      <w:r w:rsidRPr="00774E42">
        <w:rPr>
          <w:sz w:val="20"/>
          <w:szCs w:val="20"/>
          <w:lang w:val="en-GB"/>
        </w:rPr>
        <w:t xml:space="preserve">t is important for all potential users of natural risk zones information to know what hazard is causing a particular risk zone. It is </w:t>
      </w:r>
      <w:r>
        <w:rPr>
          <w:sz w:val="20"/>
          <w:szCs w:val="20"/>
          <w:lang w:val="en-GB"/>
        </w:rPr>
        <w:t xml:space="preserve">crucial especially </w:t>
      </w:r>
      <w:r w:rsidRPr="00774E42">
        <w:rPr>
          <w:sz w:val="20"/>
          <w:szCs w:val="20"/>
          <w:lang w:val="en-GB"/>
        </w:rPr>
        <w:t xml:space="preserve">for the mitigation and management of the risk. Therefore, the data and information that are included in this data specification conceptually considers the existence of the delineation of a hazard area as the most important object providing the backbone of the </w:t>
      </w:r>
      <w:r>
        <w:rPr>
          <w:sz w:val="20"/>
          <w:szCs w:val="20"/>
          <w:lang w:val="en-GB"/>
        </w:rPr>
        <w:t xml:space="preserve">data </w:t>
      </w:r>
      <w:r w:rsidRPr="00774E42">
        <w:rPr>
          <w:sz w:val="20"/>
          <w:szCs w:val="20"/>
          <w:lang w:val="en-GB"/>
        </w:rPr>
        <w:t>model. Exposed elements, risk zones and observed past events are also conceptually joined through the hazard and risk delineation process. Source data for the delineation of each hazard are mostly in within the remit of other INSPIRE thematic areas, e.g. fault lines as a source for earthquakes (Annex II Geology). As a consequence, this data specification does not include those nor the modelling of the processes and scientific methods that were used in the identification of hazard areas.</w:t>
      </w:r>
    </w:p>
    <w:p w:rsidR="00766FA1" w:rsidRPr="00E008A8" w:rsidRDefault="00766FA1" w:rsidP="00D44CD7">
      <w:pPr>
        <w:pStyle w:val="Default"/>
        <w:jc w:val="both"/>
        <w:rPr>
          <w:sz w:val="20"/>
          <w:szCs w:val="20"/>
          <w:lang w:val="en-GB"/>
        </w:rPr>
      </w:pPr>
    </w:p>
    <w:p w:rsidR="00766FA1" w:rsidRPr="00E008A8" w:rsidRDefault="00766FA1" w:rsidP="00D44CD7">
      <w:pPr>
        <w:pStyle w:val="Default"/>
        <w:jc w:val="both"/>
        <w:rPr>
          <w:sz w:val="20"/>
          <w:szCs w:val="20"/>
          <w:lang w:val="en-GB"/>
        </w:rPr>
      </w:pPr>
      <w:r>
        <w:rPr>
          <w:sz w:val="20"/>
          <w:szCs w:val="20"/>
          <w:lang w:val="en-GB"/>
        </w:rPr>
        <w:t xml:space="preserve">The data specification includes modelling of natural hazards caused by natural phenomena - primarily. It is anticipated that for instance some types of technological hazards could precipitate natural hazards (and </w:t>
      </w:r>
      <w:r w:rsidRPr="00774E42">
        <w:rPr>
          <w:sz w:val="20"/>
          <w:szCs w:val="20"/>
          <w:lang w:val="en-GB"/>
        </w:rPr>
        <w:t>vice versa</w:t>
      </w:r>
      <w:r>
        <w:rPr>
          <w:sz w:val="20"/>
          <w:szCs w:val="20"/>
          <w:lang w:val="en-GB"/>
        </w:rPr>
        <w:t xml:space="preserve">), in which case the model is likely to remain valid as causative factors are not modelled. It is also true that the core of the model may be valid for the modelling of other hazards beyond the </w:t>
      </w:r>
      <w:r w:rsidR="00592A4C" w:rsidRPr="00592A4C">
        <w:rPr>
          <w:i/>
          <w:sz w:val="20"/>
          <w:szCs w:val="20"/>
          <w:lang w:val="en-GB"/>
        </w:rPr>
        <w:t>Natural Risk Zones</w:t>
      </w:r>
      <w:r>
        <w:rPr>
          <w:sz w:val="20"/>
          <w:szCs w:val="20"/>
          <w:lang w:val="en-GB"/>
        </w:rPr>
        <w:t xml:space="preserve"> specification. The model has not been designed with these in mind but may be useful in these circumstances.</w:t>
      </w:r>
    </w:p>
    <w:p w:rsidR="00766FA1" w:rsidRPr="00E008A8" w:rsidRDefault="00766FA1" w:rsidP="00D44CD7">
      <w:pPr>
        <w:pStyle w:val="Default"/>
        <w:jc w:val="both"/>
        <w:rPr>
          <w:sz w:val="20"/>
          <w:szCs w:val="20"/>
          <w:lang w:val="en-GB"/>
        </w:rPr>
      </w:pPr>
    </w:p>
    <w:p w:rsidR="00766FA1" w:rsidRPr="00E008A8" w:rsidRDefault="00766FA1" w:rsidP="00D44CD7">
      <w:pPr>
        <w:pStyle w:val="Default"/>
        <w:jc w:val="both"/>
        <w:rPr>
          <w:sz w:val="20"/>
          <w:szCs w:val="20"/>
          <w:lang w:val="en-GB"/>
        </w:rPr>
      </w:pPr>
      <w:r>
        <w:rPr>
          <w:sz w:val="20"/>
          <w:szCs w:val="20"/>
          <w:lang w:val="en-GB"/>
        </w:rPr>
        <w:lastRenderedPageBreak/>
        <w:t>Many hazards are sudden in their nature. However, several categories of natural hazards with major impacts on civil contingency and on environmental/cultural and economic assets are not sudden in nature. They may be permanent phenomena going unnoticed by the population (e.g. radon gas emissions or the deficit or excess of elements in soil, or slow phenomena such as slow ground motion). These hazardous processes are considered within the model. All other natural processes that have no negative potential impact in a human activity are not considered.</w:t>
      </w:r>
    </w:p>
    <w:p w:rsidR="00766FA1" w:rsidRPr="00E008A8" w:rsidRDefault="00766FA1" w:rsidP="00D44CD7">
      <w:pPr>
        <w:pStyle w:val="Default"/>
        <w:jc w:val="both"/>
        <w:rPr>
          <w:sz w:val="20"/>
          <w:szCs w:val="20"/>
          <w:lang w:val="en-GB"/>
        </w:rPr>
      </w:pPr>
    </w:p>
    <w:p w:rsidR="00766FA1" w:rsidRPr="00E008A8" w:rsidRDefault="00766FA1" w:rsidP="00D44CD7">
      <w:pPr>
        <w:pStyle w:val="Default"/>
        <w:jc w:val="both"/>
        <w:rPr>
          <w:sz w:val="20"/>
          <w:szCs w:val="20"/>
          <w:lang w:val="en-GB"/>
        </w:rPr>
      </w:pPr>
      <w:r>
        <w:rPr>
          <w:sz w:val="20"/>
          <w:szCs w:val="20"/>
          <w:lang w:val="en-GB"/>
        </w:rPr>
        <w:t xml:space="preserve">In the real world, past hazardous events can been seen as single natural processes, sequential or combined in their origin and effects. Modelling these circumstances complicates the communication of good scientific practice in modelling hazard and risk relationships. The current data model is not designed so that it could also operate in multi-risk or multi-hazard circumstances. </w:t>
      </w:r>
    </w:p>
    <w:p w:rsidR="00766FA1" w:rsidRPr="00E008A8" w:rsidRDefault="00766FA1" w:rsidP="00D44CD7">
      <w:pPr>
        <w:pStyle w:val="Default"/>
        <w:jc w:val="both"/>
        <w:rPr>
          <w:sz w:val="20"/>
          <w:szCs w:val="20"/>
          <w:lang w:val="en-GB"/>
        </w:rPr>
      </w:pPr>
    </w:p>
    <w:p w:rsidR="00766FA1" w:rsidRPr="00E008A8" w:rsidRDefault="00766FA1" w:rsidP="00D44CD7">
      <w:pPr>
        <w:pStyle w:val="Default"/>
        <w:jc w:val="both"/>
        <w:rPr>
          <w:sz w:val="20"/>
          <w:szCs w:val="20"/>
          <w:lang w:val="en-GB"/>
        </w:rPr>
      </w:pPr>
      <w:r w:rsidRPr="00774E42">
        <w:rPr>
          <w:sz w:val="20"/>
          <w:szCs w:val="20"/>
          <w:lang w:val="en-GB"/>
        </w:rPr>
        <w:t xml:space="preserve">Even though the </w:t>
      </w:r>
      <w:r>
        <w:rPr>
          <w:sz w:val="20"/>
          <w:szCs w:val="20"/>
          <w:lang w:val="en-GB"/>
        </w:rPr>
        <w:t xml:space="preserve">data </w:t>
      </w:r>
      <w:r w:rsidRPr="00774E42">
        <w:rPr>
          <w:sz w:val="20"/>
          <w:szCs w:val="20"/>
          <w:lang w:val="en-GB"/>
        </w:rPr>
        <w:t>model includes measured past events relevant for the understanding of future events, it does not deal with real-time events as they are happening, which is in the domain of monitoring and emergency response, nor does it include disaster databases</w:t>
      </w:r>
      <w:r>
        <w:rPr>
          <w:sz w:val="20"/>
          <w:szCs w:val="20"/>
          <w:lang w:val="en-GB"/>
        </w:rPr>
        <w:t>.</w:t>
      </w:r>
    </w:p>
    <w:p w:rsidR="00766FA1" w:rsidRPr="00E008A8" w:rsidRDefault="00766FA1" w:rsidP="00D44CD7">
      <w:pPr>
        <w:pStyle w:val="Default"/>
        <w:jc w:val="both"/>
        <w:rPr>
          <w:sz w:val="20"/>
          <w:szCs w:val="20"/>
          <w:lang w:val="en-GB"/>
        </w:rPr>
      </w:pPr>
    </w:p>
    <w:p w:rsidR="00766FA1" w:rsidRPr="00E008A8" w:rsidRDefault="00766FA1" w:rsidP="00D44CD7">
      <w:pPr>
        <w:pStyle w:val="Default"/>
        <w:jc w:val="both"/>
        <w:rPr>
          <w:sz w:val="20"/>
          <w:szCs w:val="20"/>
          <w:lang w:val="en-GB"/>
        </w:rPr>
      </w:pPr>
      <w:r>
        <w:rPr>
          <w:sz w:val="20"/>
          <w:szCs w:val="20"/>
          <w:lang w:val="en-GB"/>
        </w:rPr>
        <w:t xml:space="preserve">The core data model is extensible in many directions, to cover many domain specific requirements. Based on the expertise in the TWG–NZ and collaboration with relevant Floods Directive (FD) group a Floods extension example was developed to demonstrate how the domain specific requirements can be modelled using the INSPIRE NZ core data model. In Annex D there is also a mapping of feature types between the </w:t>
      </w:r>
      <w:r w:rsidR="00592A4C" w:rsidRPr="00592A4C">
        <w:rPr>
          <w:i/>
          <w:sz w:val="20"/>
          <w:szCs w:val="20"/>
          <w:lang w:val="en-GB"/>
        </w:rPr>
        <w:t>Natural Risk Zones</w:t>
      </w:r>
      <w:r>
        <w:rPr>
          <w:sz w:val="20"/>
          <w:szCs w:val="20"/>
          <w:lang w:val="en-GB"/>
        </w:rPr>
        <w:t xml:space="preserve"> data specification and the draft Flood hazard/risk mapping feature types (FD).</w:t>
      </w:r>
    </w:p>
    <w:p w:rsidR="00766FA1" w:rsidRPr="00E008A8" w:rsidRDefault="00766FA1" w:rsidP="00D44CD7">
      <w:pPr>
        <w:pStyle w:val="Default"/>
        <w:jc w:val="both"/>
        <w:rPr>
          <w:sz w:val="20"/>
          <w:szCs w:val="20"/>
          <w:lang w:val="en-GB"/>
        </w:rPr>
      </w:pPr>
    </w:p>
    <w:p w:rsidR="00766FA1" w:rsidRPr="00E008A8" w:rsidRDefault="00766FA1" w:rsidP="00D44CD7">
      <w:pPr>
        <w:pStyle w:val="Default"/>
        <w:jc w:val="both"/>
        <w:rPr>
          <w:sz w:val="20"/>
          <w:szCs w:val="20"/>
          <w:lang w:val="en-GB"/>
        </w:rPr>
      </w:pPr>
      <w:r>
        <w:rPr>
          <w:sz w:val="20"/>
          <w:szCs w:val="20"/>
          <w:lang w:val="en-GB"/>
        </w:rPr>
        <w:t xml:space="preserve">Given that there are so many approaches, models and means of the delineation of natural risk zones, and provided that a common practice is using both coverage and vector data types, both coverage and vector data are addressed in this data specification. </w:t>
      </w:r>
    </w:p>
    <w:p w:rsidR="00766FA1" w:rsidRPr="00E008A8" w:rsidRDefault="00766FA1" w:rsidP="00D44CD7">
      <w:pPr>
        <w:pStyle w:val="Default"/>
        <w:jc w:val="both"/>
        <w:rPr>
          <w:sz w:val="20"/>
          <w:szCs w:val="20"/>
          <w:lang w:val="en-GB"/>
        </w:rPr>
      </w:pPr>
      <w:r w:rsidRPr="00774E42">
        <w:rPr>
          <w:sz w:val="20"/>
          <w:szCs w:val="20"/>
          <w:lang w:val="en-GB"/>
        </w:rPr>
        <w:t xml:space="preserve"> </w:t>
      </w:r>
    </w:p>
    <w:p w:rsidR="00766FA1" w:rsidRDefault="00766FA1" w:rsidP="00774E42">
      <w:pPr>
        <w:pStyle w:val="Default"/>
        <w:jc w:val="both"/>
        <w:rPr>
          <w:sz w:val="20"/>
          <w:szCs w:val="20"/>
          <w:lang w:val="en-GB"/>
        </w:rPr>
      </w:pPr>
      <w:r w:rsidRPr="00774E42">
        <w:rPr>
          <w:sz w:val="20"/>
          <w:szCs w:val="20"/>
          <w:lang w:val="en-GB"/>
        </w:rPr>
        <w:t>There are no definitive</w:t>
      </w:r>
      <w:r>
        <w:rPr>
          <w:sz w:val="20"/>
          <w:szCs w:val="20"/>
          <w:lang w:val="en-GB"/>
        </w:rPr>
        <w:t xml:space="preserve">- widely accepted - </w:t>
      </w:r>
      <w:r w:rsidRPr="00774E42">
        <w:rPr>
          <w:sz w:val="20"/>
          <w:szCs w:val="20"/>
          <w:lang w:val="en-GB"/>
        </w:rPr>
        <w:t>sources of pan-European natural hazard classification; however there are several classifications dealing with disasters. The Munich Re and CRED (Centre of Research on the Epidemiology of Disasters) disaster database classification has been identified as a commonly used classification, but has not been used here as it deals with the collection of disaster information. As a result the thematic working group ha</w:t>
      </w:r>
      <w:r>
        <w:rPr>
          <w:sz w:val="20"/>
          <w:szCs w:val="20"/>
          <w:lang w:val="en-GB"/>
        </w:rPr>
        <w:t>s</w:t>
      </w:r>
      <w:r w:rsidRPr="00774E42">
        <w:rPr>
          <w:sz w:val="20"/>
          <w:szCs w:val="20"/>
          <w:lang w:val="en-GB"/>
        </w:rPr>
        <w:t xml:space="preserve"> agreed on a very high level simple and extensible hazard type classification, that in the model is supplemented with a </w:t>
      </w:r>
      <w:r>
        <w:rPr>
          <w:sz w:val="20"/>
          <w:szCs w:val="20"/>
          <w:lang w:val="en-GB"/>
        </w:rPr>
        <w:t xml:space="preserve">possibility to provide an additional classification term that addresses e.g. more detailed or local specifics of a hazard type. </w:t>
      </w:r>
      <w:r w:rsidRPr="00774E42">
        <w:rPr>
          <w:sz w:val="20"/>
          <w:szCs w:val="20"/>
          <w:lang w:val="en-GB"/>
        </w:rPr>
        <w:t xml:space="preserve">Whilst </w:t>
      </w:r>
      <w:r>
        <w:rPr>
          <w:sz w:val="20"/>
          <w:szCs w:val="20"/>
          <w:lang w:val="en-GB"/>
        </w:rPr>
        <w:t xml:space="preserve">the proposed hazard classification </w:t>
      </w:r>
      <w:r w:rsidRPr="00774E42">
        <w:rPr>
          <w:sz w:val="20"/>
          <w:szCs w:val="20"/>
          <w:lang w:val="en-GB"/>
        </w:rPr>
        <w:t xml:space="preserve">is by no means exhaustive, the group feels that this approach is representative and by considering the hazards identified there, much of the range of hazards considered to be in the thematic area will have been covered. </w:t>
      </w:r>
      <w:r>
        <w:rPr>
          <w:sz w:val="20"/>
          <w:szCs w:val="20"/>
          <w:lang w:val="en-GB"/>
        </w:rPr>
        <w:t xml:space="preserve">However the provision of more detailed hazard types </w:t>
      </w:r>
      <w:r w:rsidRPr="00774E42">
        <w:rPr>
          <w:sz w:val="20"/>
          <w:szCs w:val="20"/>
          <w:lang w:val="en-GB"/>
        </w:rPr>
        <w:t>is highly recommended</w:t>
      </w:r>
      <w:r>
        <w:rPr>
          <w:sz w:val="20"/>
          <w:szCs w:val="20"/>
          <w:lang w:val="en-GB"/>
        </w:rPr>
        <w:t xml:space="preserve">. </w:t>
      </w:r>
      <w:r w:rsidRPr="00774E42">
        <w:rPr>
          <w:sz w:val="20"/>
          <w:szCs w:val="20"/>
          <w:lang w:val="en-GB"/>
        </w:rPr>
        <w:t xml:space="preserve"> </w:t>
      </w:r>
    </w:p>
    <w:p w:rsidR="00766FA1" w:rsidRPr="00774E42" w:rsidRDefault="00766FA1" w:rsidP="00774E42">
      <w:pPr>
        <w:pStyle w:val="Default"/>
        <w:jc w:val="both"/>
        <w:rPr>
          <w:sz w:val="20"/>
          <w:szCs w:val="20"/>
          <w:lang w:val="en-GB"/>
        </w:rPr>
      </w:pPr>
      <w:r w:rsidRPr="00774E42">
        <w:rPr>
          <w:sz w:val="20"/>
          <w:szCs w:val="20"/>
          <w:lang w:val="en-GB"/>
        </w:rPr>
        <w:t>In summary, TWG-NZ has considered:</w:t>
      </w:r>
    </w:p>
    <w:p w:rsidR="00766FA1" w:rsidRDefault="00766FA1" w:rsidP="00797415">
      <w:pPr>
        <w:pStyle w:val="ListParagraph"/>
        <w:numPr>
          <w:ilvl w:val="0"/>
          <w:numId w:val="37"/>
        </w:numPr>
        <w:contextualSpacing/>
        <w:rPr>
          <w:rFonts w:cs="Arial"/>
        </w:rPr>
      </w:pPr>
      <w:r w:rsidRPr="006E276F">
        <w:rPr>
          <w:rFonts w:cs="Arial"/>
        </w:rPr>
        <w:t>A generic approach to all natural hazards</w:t>
      </w:r>
    </w:p>
    <w:p w:rsidR="00766FA1" w:rsidRDefault="00766FA1" w:rsidP="00797415">
      <w:pPr>
        <w:pStyle w:val="ListParagraph"/>
        <w:numPr>
          <w:ilvl w:val="0"/>
          <w:numId w:val="37"/>
        </w:numPr>
        <w:contextualSpacing/>
        <w:rPr>
          <w:rFonts w:cs="Arial"/>
        </w:rPr>
      </w:pPr>
      <w:r w:rsidRPr="006E276F">
        <w:rPr>
          <w:rFonts w:cs="Arial"/>
        </w:rPr>
        <w:t>A generic approach to all natural risk zones</w:t>
      </w:r>
    </w:p>
    <w:p w:rsidR="00766FA1" w:rsidRDefault="00766FA1" w:rsidP="00797415">
      <w:pPr>
        <w:pStyle w:val="ListParagraph"/>
        <w:numPr>
          <w:ilvl w:val="0"/>
          <w:numId w:val="37"/>
        </w:numPr>
        <w:contextualSpacing/>
        <w:rPr>
          <w:rFonts w:cs="Arial"/>
        </w:rPr>
      </w:pPr>
      <w:r w:rsidRPr="006E276F">
        <w:rPr>
          <w:rFonts w:cs="Arial"/>
        </w:rPr>
        <w:t xml:space="preserve">Only the most relevant associated data </w:t>
      </w:r>
    </w:p>
    <w:p w:rsidR="00766FA1" w:rsidRDefault="00766FA1" w:rsidP="00797415">
      <w:pPr>
        <w:pStyle w:val="ListParagraph"/>
        <w:numPr>
          <w:ilvl w:val="0"/>
          <w:numId w:val="37"/>
        </w:numPr>
        <w:contextualSpacing/>
        <w:rPr>
          <w:rFonts w:cs="Arial"/>
        </w:rPr>
      </w:pPr>
      <w:r w:rsidRPr="006E276F">
        <w:rPr>
          <w:rFonts w:cs="Arial"/>
        </w:rPr>
        <w:t>Modelled hazards</w:t>
      </w:r>
    </w:p>
    <w:p w:rsidR="00766FA1" w:rsidRDefault="00766FA1" w:rsidP="00797415">
      <w:pPr>
        <w:pStyle w:val="ListParagraph"/>
        <w:numPr>
          <w:ilvl w:val="0"/>
          <w:numId w:val="37"/>
        </w:numPr>
        <w:contextualSpacing/>
        <w:rPr>
          <w:rFonts w:cs="Arial"/>
        </w:rPr>
      </w:pPr>
      <w:r w:rsidRPr="006E276F">
        <w:rPr>
          <w:rFonts w:cs="Arial"/>
        </w:rPr>
        <w:t>Observed events</w:t>
      </w:r>
    </w:p>
    <w:p w:rsidR="00766FA1" w:rsidRDefault="00766FA1" w:rsidP="00797415">
      <w:pPr>
        <w:pStyle w:val="ListParagraph"/>
        <w:numPr>
          <w:ilvl w:val="0"/>
          <w:numId w:val="37"/>
        </w:numPr>
        <w:contextualSpacing/>
        <w:rPr>
          <w:rFonts w:cs="Arial"/>
        </w:rPr>
      </w:pPr>
      <w:r w:rsidRPr="006E276F">
        <w:rPr>
          <w:rFonts w:cs="Arial"/>
        </w:rPr>
        <w:t>Data that can be of coverage or vector type</w:t>
      </w:r>
    </w:p>
    <w:p w:rsidR="00766FA1" w:rsidRPr="00F53FA3" w:rsidRDefault="00766FA1" w:rsidP="00D44CD7">
      <w:pPr>
        <w:rPr>
          <w:rFonts w:cs="Arial"/>
        </w:rPr>
      </w:pPr>
    </w:p>
    <w:p w:rsidR="00766FA1" w:rsidRPr="00F53FA3" w:rsidRDefault="00766FA1" w:rsidP="00D44CD7">
      <w:pPr>
        <w:rPr>
          <w:rFonts w:cs="Arial"/>
        </w:rPr>
      </w:pPr>
      <w:r w:rsidRPr="006E276F">
        <w:rPr>
          <w:rFonts w:cs="Arial"/>
        </w:rPr>
        <w:t xml:space="preserve">TWG-NZ has not primarily considered: </w:t>
      </w:r>
    </w:p>
    <w:p w:rsidR="00766FA1" w:rsidRDefault="00766FA1" w:rsidP="00797415">
      <w:pPr>
        <w:numPr>
          <w:ilvl w:val="0"/>
          <w:numId w:val="38"/>
        </w:numPr>
        <w:rPr>
          <w:rFonts w:cs="Arial"/>
        </w:rPr>
      </w:pPr>
      <w:r w:rsidRPr="006E276F">
        <w:rPr>
          <w:rFonts w:cs="Arial"/>
        </w:rPr>
        <w:t>Real time data</w:t>
      </w:r>
    </w:p>
    <w:p w:rsidR="00766FA1" w:rsidRPr="006E276F" w:rsidRDefault="00766FA1" w:rsidP="00797415">
      <w:pPr>
        <w:pStyle w:val="ListParagraph"/>
        <w:numPr>
          <w:ilvl w:val="0"/>
          <w:numId w:val="38"/>
        </w:numPr>
        <w:contextualSpacing/>
        <w:rPr>
          <w:rFonts w:cs="Arial"/>
        </w:rPr>
      </w:pPr>
      <w:r w:rsidRPr="006E276F">
        <w:rPr>
          <w:rFonts w:cs="Arial"/>
        </w:rPr>
        <w:t>Technological hazards</w:t>
      </w:r>
    </w:p>
    <w:p w:rsidR="00766FA1" w:rsidRPr="006E276F" w:rsidRDefault="00766FA1" w:rsidP="00797415">
      <w:pPr>
        <w:pStyle w:val="ListParagraph"/>
        <w:numPr>
          <w:ilvl w:val="0"/>
          <w:numId w:val="38"/>
        </w:numPr>
        <w:contextualSpacing/>
        <w:rPr>
          <w:rFonts w:cs="Arial"/>
        </w:rPr>
      </w:pPr>
      <w:r w:rsidRPr="006E276F">
        <w:rPr>
          <w:rFonts w:cs="Arial"/>
        </w:rPr>
        <w:t>Multi-hazard/risks</w:t>
      </w:r>
    </w:p>
    <w:p w:rsidR="00766FA1" w:rsidRDefault="00766FA1" w:rsidP="00797415">
      <w:pPr>
        <w:pStyle w:val="ListParagraph"/>
        <w:numPr>
          <w:ilvl w:val="0"/>
          <w:numId w:val="38"/>
        </w:numPr>
        <w:ind w:left="567" w:hanging="207"/>
        <w:contextualSpacing/>
        <w:rPr>
          <w:rFonts w:cs="Arial"/>
        </w:rPr>
      </w:pPr>
      <w:r w:rsidRPr="006E276F">
        <w:rPr>
          <w:rFonts w:cs="Arial"/>
        </w:rPr>
        <w:t xml:space="preserve">Modelling of the processes and scientific methods or data used </w:t>
      </w:r>
      <w:r>
        <w:rPr>
          <w:rFonts w:cs="Arial"/>
        </w:rPr>
        <w:t xml:space="preserve">to define hazard areas, exposed </w:t>
      </w:r>
      <w:r w:rsidRPr="006E276F">
        <w:rPr>
          <w:rFonts w:cs="Arial"/>
        </w:rPr>
        <w:t>ele</w:t>
      </w:r>
      <w:r w:rsidRPr="00F53FA3">
        <w:rPr>
          <w:rFonts w:cs="Arial"/>
        </w:rPr>
        <w:t xml:space="preserve">ments </w:t>
      </w:r>
      <w:r w:rsidRPr="006E276F">
        <w:rPr>
          <w:rFonts w:cs="Arial"/>
        </w:rPr>
        <w:t>and risk zones</w:t>
      </w:r>
    </w:p>
    <w:p w:rsidR="00766FA1" w:rsidRDefault="00766FA1" w:rsidP="00797415">
      <w:pPr>
        <w:numPr>
          <w:ilvl w:val="0"/>
          <w:numId w:val="38"/>
        </w:numPr>
      </w:pPr>
      <w:r w:rsidRPr="006E276F">
        <w:t>Disaster management</w:t>
      </w:r>
      <w:r>
        <w:t xml:space="preserve"> </w:t>
      </w:r>
    </w:p>
    <w:p w:rsidR="0035750B" w:rsidRDefault="0035750B" w:rsidP="0035750B">
      <w:pPr>
        <w:rPr>
          <w:lang w:eastAsia="it-IT"/>
        </w:rPr>
      </w:pPr>
    </w:p>
    <w:p w:rsidR="00766FA1" w:rsidRPr="0035750B" w:rsidRDefault="00766FA1" w:rsidP="0035750B">
      <w:pPr>
        <w:rPr>
          <w:b/>
          <w:u w:val="single"/>
          <w:lang w:eastAsia="it-IT"/>
        </w:rPr>
      </w:pPr>
      <w:r w:rsidRPr="0035750B">
        <w:rPr>
          <w:b/>
          <w:u w:val="single"/>
          <w:lang w:eastAsia="it-IT"/>
        </w:rPr>
        <w:t>Links to other thematic working groups</w:t>
      </w:r>
    </w:p>
    <w:p w:rsidR="00766FA1" w:rsidRPr="00F53FA3" w:rsidRDefault="00766FA1" w:rsidP="00D44CD7">
      <w:pPr>
        <w:rPr>
          <w:rFonts w:cs="Arial"/>
        </w:rPr>
      </w:pPr>
    </w:p>
    <w:p w:rsidR="00766FA1" w:rsidRPr="0035750B" w:rsidRDefault="00766FA1" w:rsidP="0035750B">
      <w:pPr>
        <w:rPr>
          <w:u w:val="single"/>
        </w:rPr>
      </w:pPr>
      <w:bookmarkStart w:id="48" w:name="_Toc346799508"/>
      <w:r w:rsidRPr="0035750B">
        <w:rPr>
          <w:u w:val="single"/>
        </w:rPr>
        <w:t>Exposed elements</w:t>
      </w:r>
      <w:bookmarkEnd w:id="48"/>
    </w:p>
    <w:p w:rsidR="00766FA1" w:rsidRPr="00E008A8" w:rsidRDefault="00766FA1" w:rsidP="00D44CD7">
      <w:pPr>
        <w:rPr>
          <w:rFonts w:cs="Arial"/>
        </w:rPr>
      </w:pPr>
    </w:p>
    <w:p w:rsidR="00766FA1" w:rsidRPr="00E008A8" w:rsidRDefault="00766FA1" w:rsidP="00D44CD7">
      <w:pPr>
        <w:rPr>
          <w:rFonts w:cs="Arial"/>
        </w:rPr>
      </w:pPr>
      <w:r w:rsidRPr="006E276F">
        <w:rPr>
          <w:rFonts w:cs="Arial"/>
        </w:rPr>
        <w:lastRenderedPageBreak/>
        <w:t xml:space="preserve">Knowledge about elements exposed to a specific hazard is also of utmost importance. So assessment of the level of threat that a certain hazard (flood, landslide, forest fire, etc.) poses to life, health, property or environment should be conducted. Here, data and services about settlements, infrastructure, land use and many others will be needed and provided by the other Annex I, II and III </w:t>
      </w:r>
      <w:r>
        <w:rPr>
          <w:rFonts w:cs="Arial"/>
        </w:rPr>
        <w:t>data themes</w:t>
      </w:r>
      <w:r w:rsidRPr="006E276F">
        <w:rPr>
          <w:rFonts w:cs="Arial"/>
        </w:rPr>
        <w:t>. Examples of these would include but not be limited to: Buildings, Transport networks, Land use, Industrial and production facilities, Agricultural and Aqua-cultural facilities, Utility and Governmental Services. The list is not and cannot be exhaustive, as it has been decided to have a generic approach. In order to define this, the model uses a link between “Exposed element” and the abstract GML feature type. The abstract GML feature type encompasses all feature types that can be provided under INSPIRE.</w:t>
      </w:r>
    </w:p>
    <w:p w:rsidR="00766FA1" w:rsidRPr="00E008A8" w:rsidRDefault="00766FA1" w:rsidP="00D44CD7">
      <w:pPr>
        <w:ind w:left="851"/>
        <w:rPr>
          <w:rFonts w:cs="Arial"/>
        </w:rPr>
      </w:pPr>
    </w:p>
    <w:p w:rsidR="00766FA1" w:rsidRPr="0035750B" w:rsidRDefault="00766FA1" w:rsidP="0035750B">
      <w:pPr>
        <w:rPr>
          <w:u w:val="single"/>
        </w:rPr>
      </w:pPr>
      <w:bookmarkStart w:id="49" w:name="_Toc346799509"/>
      <w:r w:rsidRPr="0035750B">
        <w:rPr>
          <w:u w:val="single"/>
        </w:rPr>
        <w:t>Environmental monitoring program</w:t>
      </w:r>
      <w:bookmarkEnd w:id="49"/>
    </w:p>
    <w:p w:rsidR="00766FA1" w:rsidRPr="0035750B" w:rsidRDefault="00766FA1" w:rsidP="00D44CD7">
      <w:pPr>
        <w:rPr>
          <w:u w:val="single"/>
        </w:rPr>
      </w:pPr>
    </w:p>
    <w:p w:rsidR="00766FA1" w:rsidRPr="00E008A8" w:rsidRDefault="00766FA1" w:rsidP="00D44CD7">
      <w:pPr>
        <w:rPr>
          <w:rFonts w:cs="Arial"/>
        </w:rPr>
      </w:pPr>
      <w:r w:rsidRPr="006E276F">
        <w:rPr>
          <w:rFonts w:cs="Arial"/>
        </w:rPr>
        <w:t>Because in some cases monitoring natural phenomena is key to the process of managing the risk zones, a link with the Environmental Monitoring Facilities data model is made.</w:t>
      </w:r>
    </w:p>
    <w:p w:rsidR="00766FA1" w:rsidRPr="00E008A8" w:rsidRDefault="00766FA1" w:rsidP="00D44CD7">
      <w:pPr>
        <w:rPr>
          <w:rFonts w:cs="Arial"/>
        </w:rPr>
      </w:pPr>
    </w:p>
    <w:p w:rsidR="00766FA1" w:rsidRPr="00E008A8" w:rsidRDefault="00766FA1" w:rsidP="00D44CD7">
      <w:pPr>
        <w:rPr>
          <w:rFonts w:cs="Arial"/>
        </w:rPr>
      </w:pPr>
    </w:p>
    <w:p w:rsidR="00766FA1" w:rsidRPr="0035750B" w:rsidRDefault="00766FA1" w:rsidP="0035750B">
      <w:pPr>
        <w:rPr>
          <w:b/>
          <w:u w:val="single"/>
          <w:lang w:eastAsia="it-IT"/>
        </w:rPr>
      </w:pPr>
      <w:bookmarkStart w:id="50" w:name="_Toc346799510"/>
      <w:r w:rsidRPr="0035750B">
        <w:rPr>
          <w:b/>
          <w:u w:val="single"/>
          <w:lang w:eastAsia="it-IT"/>
        </w:rPr>
        <w:t>Examples of Use</w:t>
      </w:r>
      <w:bookmarkEnd w:id="50"/>
      <w:r w:rsidRPr="0035750B">
        <w:rPr>
          <w:b/>
          <w:u w:val="single"/>
          <w:lang w:eastAsia="it-IT"/>
        </w:rPr>
        <w:t xml:space="preserve"> </w:t>
      </w:r>
    </w:p>
    <w:p w:rsidR="00766FA1" w:rsidRPr="00E008A8" w:rsidRDefault="00766FA1" w:rsidP="00D44CD7">
      <w:pPr>
        <w:rPr>
          <w:rFonts w:cs="Arial"/>
          <w:b/>
        </w:rPr>
      </w:pPr>
    </w:p>
    <w:p w:rsidR="00766FA1" w:rsidRPr="00390BF4" w:rsidRDefault="00766FA1" w:rsidP="00D44CD7">
      <w:pPr>
        <w:rPr>
          <w:rFonts w:cs="Arial"/>
        </w:rPr>
      </w:pPr>
      <w:r w:rsidRPr="006E276F">
        <w:rPr>
          <w:rFonts w:cs="Arial"/>
        </w:rPr>
        <w:t xml:space="preserve">This section describes identified users of spatial information about natural hazards and risks as requested by the interest groups that responded through the User Requirement Survey. The </w:t>
      </w:r>
      <w:r>
        <w:rPr>
          <w:rFonts w:cs="Arial"/>
        </w:rPr>
        <w:t xml:space="preserve">NZ </w:t>
      </w:r>
      <w:r w:rsidRPr="006E276F">
        <w:rPr>
          <w:rFonts w:cs="Arial"/>
        </w:rPr>
        <w:t>Core-</w:t>
      </w:r>
      <w:r>
        <w:rPr>
          <w:rFonts w:cs="Arial"/>
        </w:rPr>
        <w:t xml:space="preserve">data </w:t>
      </w:r>
      <w:r w:rsidRPr="006E276F">
        <w:rPr>
          <w:rFonts w:cs="Arial"/>
        </w:rPr>
        <w:t xml:space="preserve">model covers a generic approach with the option to extend the model for specific hazards/risks. Further, more detailed examples </w:t>
      </w:r>
      <w:r>
        <w:rPr>
          <w:rFonts w:cs="Arial"/>
        </w:rPr>
        <w:t>- Use cases are given in Annex B. The most elaborated example –  mapping i</w:t>
      </w:r>
      <w:r w:rsidRPr="006E276F">
        <w:rPr>
          <w:rFonts w:cs="Arial"/>
        </w:rPr>
        <w:t>s</w:t>
      </w:r>
      <w:r>
        <w:rPr>
          <w:rFonts w:cs="Arial"/>
        </w:rPr>
        <w:t xml:space="preserve"> described in a form of an Data model Extension</w:t>
      </w:r>
      <w:r w:rsidRPr="006E276F">
        <w:rPr>
          <w:rFonts w:cs="Arial"/>
        </w:rPr>
        <w:t xml:space="preserve"> in Annex </w:t>
      </w:r>
      <w:r>
        <w:rPr>
          <w:rFonts w:cs="Arial"/>
        </w:rPr>
        <w:t>D</w:t>
      </w:r>
      <w:r w:rsidRPr="006E276F">
        <w:rPr>
          <w:rFonts w:cs="Arial"/>
        </w:rPr>
        <w:t>.</w:t>
      </w:r>
    </w:p>
    <w:p w:rsidR="00766FA1" w:rsidRPr="00390BF4" w:rsidRDefault="00766FA1" w:rsidP="00D44CD7">
      <w:pPr>
        <w:rPr>
          <w:rFonts w:cs="Arial"/>
        </w:rPr>
      </w:pPr>
    </w:p>
    <w:p w:rsidR="00766FA1" w:rsidRDefault="00766FA1" w:rsidP="00D44CD7">
      <w:pPr>
        <w:rPr>
          <w:rFonts w:cs="Arial"/>
        </w:rPr>
      </w:pPr>
      <w:r w:rsidRPr="00D44CD7">
        <w:rPr>
          <w:rFonts w:cs="Arial"/>
        </w:rPr>
        <w:t xml:space="preserve">The different kinds of users and uses may be grouped; </w:t>
      </w:r>
    </w:p>
    <w:p w:rsidR="00766FA1" w:rsidRDefault="00766FA1" w:rsidP="00797415">
      <w:pPr>
        <w:numPr>
          <w:ilvl w:val="1"/>
          <w:numId w:val="35"/>
        </w:numPr>
        <w:rPr>
          <w:rFonts w:cs="Arial"/>
        </w:rPr>
      </w:pPr>
      <w:r w:rsidRPr="00D44CD7">
        <w:rPr>
          <w:rFonts w:cs="Arial"/>
        </w:rPr>
        <w:t>Risk analysts, for the assessment of natural risks and mapping of areas prone to be hit by hazards;</w:t>
      </w:r>
    </w:p>
    <w:p w:rsidR="00766FA1" w:rsidRDefault="00766FA1" w:rsidP="00797415">
      <w:pPr>
        <w:numPr>
          <w:ilvl w:val="1"/>
          <w:numId w:val="35"/>
        </w:numPr>
        <w:rPr>
          <w:rFonts w:cs="Arial"/>
        </w:rPr>
      </w:pPr>
      <w:r w:rsidRPr="00D44CD7">
        <w:rPr>
          <w:rFonts w:cs="Arial"/>
        </w:rPr>
        <w:t xml:space="preserve"> Public safety planners, for the long term regulation and management of land and activities; </w:t>
      </w:r>
    </w:p>
    <w:p w:rsidR="00766FA1" w:rsidRDefault="00766FA1" w:rsidP="00797415">
      <w:pPr>
        <w:numPr>
          <w:ilvl w:val="1"/>
          <w:numId w:val="35"/>
        </w:numPr>
        <w:rPr>
          <w:rFonts w:cs="Arial"/>
        </w:rPr>
      </w:pPr>
      <w:r w:rsidRPr="00D44CD7">
        <w:rPr>
          <w:rFonts w:cs="Arial"/>
        </w:rPr>
        <w:t xml:space="preserve">Disaster managers, for disaster response and emergency operations as preliminary hazard or risk input; </w:t>
      </w:r>
    </w:p>
    <w:p w:rsidR="00766FA1" w:rsidRDefault="00766FA1" w:rsidP="00797415">
      <w:pPr>
        <w:numPr>
          <w:ilvl w:val="1"/>
          <w:numId w:val="35"/>
        </w:numPr>
        <w:rPr>
          <w:rFonts w:cs="Arial"/>
        </w:rPr>
      </w:pPr>
      <w:r w:rsidRPr="00D44CD7">
        <w:rPr>
          <w:rFonts w:cs="Arial"/>
        </w:rPr>
        <w:t xml:space="preserve">Policy makers for overall policy development, reporting and trend analysis, commonly at national and international level; </w:t>
      </w:r>
    </w:p>
    <w:p w:rsidR="00766FA1" w:rsidRDefault="00766FA1" w:rsidP="00797415">
      <w:pPr>
        <w:numPr>
          <w:ilvl w:val="1"/>
          <w:numId w:val="35"/>
        </w:numPr>
        <w:rPr>
          <w:rFonts w:cs="Arial"/>
        </w:rPr>
      </w:pPr>
      <w:r w:rsidRPr="00D44CD7">
        <w:rPr>
          <w:rFonts w:cs="Arial"/>
        </w:rPr>
        <w:t xml:space="preserve">Insurance and reinsurance for disaster preparedness; </w:t>
      </w:r>
    </w:p>
    <w:p w:rsidR="00766FA1" w:rsidRPr="00D44CD7" w:rsidRDefault="00766FA1" w:rsidP="00797415">
      <w:pPr>
        <w:numPr>
          <w:ilvl w:val="1"/>
          <w:numId w:val="35"/>
        </w:numPr>
        <w:rPr>
          <w:rFonts w:cs="Arial"/>
        </w:rPr>
      </w:pPr>
      <w:r>
        <w:rPr>
          <w:rFonts w:cs="Arial"/>
        </w:rPr>
        <w:t>T</w:t>
      </w:r>
      <w:r w:rsidRPr="00D44CD7">
        <w:rPr>
          <w:rFonts w:cs="Arial"/>
        </w:rPr>
        <w:t>he general public for citizen awareness</w:t>
      </w:r>
      <w:r>
        <w:rPr>
          <w:rFonts w:cs="Arial"/>
        </w:rPr>
        <w:t>.</w:t>
      </w:r>
    </w:p>
    <w:p w:rsidR="00766FA1" w:rsidRPr="00D44CD7" w:rsidRDefault="00766FA1" w:rsidP="00F24F25">
      <w:pPr>
        <w:rPr>
          <w:i/>
          <w:iCs/>
          <w:color w:val="008000"/>
          <w:lang w:eastAsia="it-IT"/>
        </w:rPr>
      </w:pPr>
    </w:p>
    <w:p w:rsidR="00592A4C" w:rsidRDefault="00592A4C" w:rsidP="00592A4C">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b/>
          <w:bCs/>
          <w:u w:val="single"/>
          <w:lang w:eastAsia="it-IT"/>
        </w:rPr>
      </w:pPr>
      <w:bookmarkStart w:id="51" w:name="_Toc339566008"/>
      <w:bookmarkStart w:id="52" w:name="_Toc346532919"/>
      <w:r>
        <w:rPr>
          <w:rFonts w:eastAsia="Times New Roman"/>
          <w:b/>
          <w:bCs/>
          <w:u w:val="single"/>
          <w:lang w:eastAsia="it-IT"/>
        </w:rPr>
        <w:t>Definition:</w:t>
      </w:r>
    </w:p>
    <w:p w:rsidR="00592A4C" w:rsidRDefault="00592A4C" w:rsidP="00592A4C">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lang w:eastAsia="it-IT"/>
        </w:rPr>
      </w:pPr>
      <w:r w:rsidRPr="00C05254">
        <w:rPr>
          <w:rFonts w:eastAsia="Times New Roman"/>
          <w:lang w:eastAsia="it-IT"/>
        </w:rPr>
        <w:t>Vulnerable areas characterised according to natural hazards (all atmospheric, hydrologic, seismic, volcanic and wildfire phenomena that, because of their location, severity, and frequency, have the potential to seriously affect society) e.g. floods, landslides and subsidence, avalanches, forest fires, earthquakes, volcanic eruptions. [Directive 2007/2/EC]</w:t>
      </w:r>
    </w:p>
    <w:p w:rsidR="00592A4C" w:rsidRDefault="00592A4C" w:rsidP="00592A4C">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color w:val="FF0000"/>
          <w:lang w:eastAsia="it-IT"/>
        </w:rPr>
      </w:pPr>
    </w:p>
    <w:p w:rsidR="00592A4C" w:rsidRDefault="00592A4C" w:rsidP="00592A4C">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b/>
          <w:bCs/>
          <w:u w:val="single"/>
          <w:lang w:eastAsia="it-IT"/>
        </w:rPr>
      </w:pPr>
      <w:r>
        <w:rPr>
          <w:rFonts w:eastAsia="Times New Roman"/>
          <w:b/>
          <w:bCs/>
          <w:u w:val="single"/>
          <w:lang w:eastAsia="it-IT"/>
        </w:rPr>
        <w:t>Description:</w:t>
      </w:r>
    </w:p>
    <w:p w:rsidR="00592A4C" w:rsidRPr="00C05254" w:rsidRDefault="00592A4C" w:rsidP="00592A4C">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lang w:eastAsia="it-IT"/>
        </w:rPr>
      </w:pPr>
      <w:r w:rsidRPr="00592A4C">
        <w:rPr>
          <w:rFonts w:eastAsia="Times New Roman"/>
          <w:i/>
          <w:lang w:eastAsia="it-IT"/>
        </w:rPr>
        <w:t>Natural Risk Zones</w:t>
      </w:r>
      <w:r w:rsidRPr="00C05254">
        <w:rPr>
          <w:rFonts w:eastAsia="Times New Roman"/>
          <w:lang w:eastAsia="it-IT"/>
        </w:rPr>
        <w:t xml:space="preserve"> are zones where natural hazards areas intersect with highly populated areas and/or areas of particular environmental/ cultural/ economic value. </w:t>
      </w:r>
    </w:p>
    <w:p w:rsidR="00592A4C" w:rsidRPr="00C05254" w:rsidRDefault="00592A4C" w:rsidP="00592A4C">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lang w:eastAsia="it-IT"/>
        </w:rPr>
      </w:pPr>
      <w:r w:rsidRPr="00C05254">
        <w:rPr>
          <w:rFonts w:eastAsia="Times New Roman"/>
          <w:lang w:eastAsia="it-IT"/>
        </w:rPr>
        <w:t xml:space="preserve">To define or pre-estimate a Risk following parameter are necessary: potential hazard, probability of its occurrence and vulnerability of the exposed populations and of the environmental, cultural and economic assets in a specific zone.  </w:t>
      </w:r>
    </w:p>
    <w:p w:rsidR="00592A4C" w:rsidRPr="00C05254" w:rsidRDefault="00592A4C" w:rsidP="00592A4C">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lang w:eastAsia="it-IT"/>
        </w:rPr>
      </w:pPr>
      <w:r w:rsidRPr="00C05254">
        <w:rPr>
          <w:rFonts w:eastAsia="Times New Roman"/>
          <w:lang w:eastAsia="it-IT"/>
        </w:rPr>
        <w:t xml:space="preserve">Natural hazards can be classified by origin namely: geological, hydro-meteorological or biological. Hazardous events can vary in magnitude or intensity, frequency, duration, area of extent, speed of onset, spatial dispersion and temporal spacing. Specific examples for different types of hazard were identified: Floods (calculation of flood impact, reporting and flood hazard/risk mapping), Risk Management Scenario (an example from a national perspective), Landslides (hazard mapping, vulnerability assessment and risk assessment), Forest fires (danger, vulnerability and risk mapping) and Earthquake insurance. </w:t>
      </w:r>
    </w:p>
    <w:p w:rsidR="00592A4C" w:rsidRPr="00C05254" w:rsidRDefault="00592A4C" w:rsidP="00592A4C">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lang w:eastAsia="it-IT"/>
        </w:rPr>
      </w:pPr>
      <w:r w:rsidRPr="00C05254">
        <w:rPr>
          <w:rFonts w:eastAsia="Times New Roman"/>
          <w:lang w:eastAsia="it-IT"/>
        </w:rPr>
        <w:t>Following four key spatial object types that are modelled, Hazard area, Observed event, Risk zone and Exposed element.</w:t>
      </w:r>
    </w:p>
    <w:p w:rsidR="00592A4C" w:rsidRDefault="00592A4C" w:rsidP="00592A4C">
      <w:pPr>
        <w:jc w:val="right"/>
      </w:pPr>
      <w:r>
        <w:t xml:space="preserve">Entry in the INSPIRE registry: </w:t>
      </w:r>
      <w:r w:rsidRPr="00E772A7">
        <w:rPr>
          <w:i/>
        </w:rPr>
        <w:t>http://inspire.ec.europa.eu/theme/nz/</w:t>
      </w:r>
    </w:p>
    <w:p w:rsidR="00766FA1" w:rsidRPr="005A4E90" w:rsidRDefault="00766FA1" w:rsidP="008A7730">
      <w:pPr>
        <w:pStyle w:val="Heading2"/>
        <w:rPr>
          <w:lang w:eastAsia="it-IT"/>
        </w:rPr>
      </w:pPr>
      <w:r>
        <w:rPr>
          <w:lang w:eastAsia="it-IT"/>
        </w:rPr>
        <w:br w:type="page"/>
      </w:r>
      <w:bookmarkStart w:id="53" w:name="_Toc346799511"/>
      <w:bookmarkStart w:id="54" w:name="_Toc374464064"/>
      <w:r w:rsidRPr="005A4E90">
        <w:rPr>
          <w:lang w:eastAsia="it-IT"/>
        </w:rPr>
        <w:lastRenderedPageBreak/>
        <w:t>Normative References</w:t>
      </w:r>
      <w:bookmarkEnd w:id="51"/>
      <w:bookmarkEnd w:id="52"/>
      <w:bookmarkEnd w:id="53"/>
      <w:bookmarkEnd w:id="54"/>
    </w:p>
    <w:p w:rsidR="00766FA1" w:rsidRPr="005A4E90" w:rsidRDefault="00766FA1" w:rsidP="00F24F25">
      <w:pPr>
        <w:shd w:val="clear" w:color="auto" w:fill="E6E6E6"/>
        <w:rPr>
          <w:lang w:eastAsia="it-IT"/>
        </w:rPr>
      </w:pPr>
    </w:p>
    <w:p w:rsidR="00766FA1" w:rsidRDefault="00766FA1" w:rsidP="00F24F25">
      <w:pPr>
        <w:shd w:val="clear" w:color="auto" w:fill="E6E6E6"/>
        <w:autoSpaceDE w:val="0"/>
        <w:autoSpaceDN w:val="0"/>
        <w:adjustRightInd w:val="0"/>
        <w:ind w:left="1985" w:hanging="1985"/>
        <w:rPr>
          <w:rFonts w:cs="Arial"/>
        </w:rPr>
      </w:pPr>
      <w:r w:rsidRPr="005A4E90">
        <w:rPr>
          <w:rFonts w:cs="Arial"/>
        </w:rPr>
        <w:t>[Directive 2007/2/EC]</w:t>
      </w:r>
      <w:r w:rsidRPr="005A4E90">
        <w:rPr>
          <w:rFonts w:cs="Arial"/>
        </w:rPr>
        <w:tab/>
        <w:t>Directive 2007/2/EC of the European Parliament and of the Council of 14 March 2007 establishing an Infrastructure for Spatial Information in the European Com</w:t>
      </w:r>
      <w:r w:rsidRPr="00137DCF">
        <w:rPr>
          <w:rFonts w:cs="Arial"/>
        </w:rPr>
        <w:t>munity (INSPIRE)</w:t>
      </w:r>
    </w:p>
    <w:p w:rsidR="008F136B" w:rsidRDefault="008F136B" w:rsidP="00F24F25">
      <w:pPr>
        <w:shd w:val="clear" w:color="auto" w:fill="E6E6E6"/>
        <w:autoSpaceDE w:val="0"/>
        <w:autoSpaceDN w:val="0"/>
        <w:adjustRightInd w:val="0"/>
        <w:ind w:left="1985" w:hanging="1985"/>
        <w:rPr>
          <w:rFonts w:cs="Arial"/>
        </w:rPr>
      </w:pPr>
    </w:p>
    <w:p w:rsidR="008F136B" w:rsidRPr="00137DCF" w:rsidRDefault="00FD304F" w:rsidP="00FD304F">
      <w:pPr>
        <w:shd w:val="clear" w:color="auto" w:fill="E6E6E6"/>
        <w:autoSpaceDE w:val="0"/>
        <w:autoSpaceDN w:val="0"/>
        <w:adjustRightInd w:val="0"/>
        <w:ind w:left="2160" w:hanging="2160"/>
        <w:rPr>
          <w:rFonts w:cs="Arial"/>
        </w:rPr>
      </w:pPr>
      <w:r>
        <w:rPr>
          <w:rFonts w:cs="Arial"/>
        </w:rPr>
        <w:t>[</w:t>
      </w:r>
      <w:r w:rsidR="008F136B" w:rsidRPr="008F136B">
        <w:rPr>
          <w:rFonts w:cs="Arial"/>
        </w:rPr>
        <w:t>Directive 2007/60/EC</w:t>
      </w:r>
      <w:r w:rsidR="008F136B">
        <w:rPr>
          <w:rFonts w:cs="Arial"/>
        </w:rPr>
        <w:t>]</w:t>
      </w:r>
      <w:r>
        <w:rPr>
          <w:rFonts w:cs="Arial"/>
        </w:rPr>
        <w:t xml:space="preserve"> </w:t>
      </w:r>
      <w:r>
        <w:rPr>
          <w:rFonts w:cs="Arial"/>
        </w:rPr>
        <w:tab/>
      </w:r>
      <w:r w:rsidRPr="00FD304F">
        <w:rPr>
          <w:rFonts w:cs="Arial"/>
        </w:rPr>
        <w:t>Directive of the European Parliament and of the Council of 23 October 2007 on the assessment and management of flood risks</w:t>
      </w:r>
    </w:p>
    <w:p w:rsidR="00766FA1" w:rsidRPr="005A4E90" w:rsidRDefault="00766FA1" w:rsidP="00F24F25">
      <w:pPr>
        <w:shd w:val="clear" w:color="auto" w:fill="E6E6E6"/>
        <w:autoSpaceDE w:val="0"/>
        <w:autoSpaceDN w:val="0"/>
        <w:adjustRightInd w:val="0"/>
        <w:rPr>
          <w:rFonts w:cs="Arial"/>
        </w:rPr>
      </w:pPr>
    </w:p>
    <w:p w:rsidR="00766FA1" w:rsidRPr="005A4E90" w:rsidRDefault="00766FA1" w:rsidP="00F24F25">
      <w:pPr>
        <w:shd w:val="clear" w:color="auto" w:fill="E6E6E6"/>
        <w:autoSpaceDE w:val="0"/>
        <w:autoSpaceDN w:val="0"/>
        <w:adjustRightInd w:val="0"/>
        <w:ind w:left="1276" w:hanging="1276"/>
        <w:rPr>
          <w:rFonts w:cs="Arial"/>
          <w:lang w:val="de-DE"/>
        </w:rPr>
      </w:pPr>
      <w:r w:rsidRPr="005A4E90">
        <w:rPr>
          <w:rFonts w:cs="Arial"/>
          <w:lang w:val="de-DE"/>
        </w:rPr>
        <w:t xml:space="preserve">[ISO 19107] </w:t>
      </w:r>
      <w:r w:rsidRPr="005A4E90">
        <w:rPr>
          <w:rFonts w:cs="Arial"/>
          <w:lang w:val="de-DE"/>
        </w:rPr>
        <w:tab/>
        <w:t>EN ISO 19107:2005, Geographic Information – Spatial Schema</w:t>
      </w:r>
    </w:p>
    <w:p w:rsidR="00766FA1" w:rsidRPr="005A4E90" w:rsidRDefault="00766FA1" w:rsidP="00F24F25">
      <w:pPr>
        <w:shd w:val="clear" w:color="auto" w:fill="E6E6E6"/>
        <w:autoSpaceDE w:val="0"/>
        <w:autoSpaceDN w:val="0"/>
        <w:adjustRightInd w:val="0"/>
        <w:ind w:left="1276" w:hanging="1276"/>
        <w:rPr>
          <w:rFonts w:cs="Arial"/>
          <w:lang w:val="de-DE"/>
        </w:rPr>
      </w:pPr>
    </w:p>
    <w:p w:rsidR="00766FA1" w:rsidRPr="005A4E90" w:rsidRDefault="00766FA1" w:rsidP="00F24F25">
      <w:pPr>
        <w:shd w:val="clear" w:color="auto" w:fill="E6E6E6"/>
        <w:autoSpaceDE w:val="0"/>
        <w:autoSpaceDN w:val="0"/>
        <w:adjustRightInd w:val="0"/>
        <w:ind w:left="1276" w:hanging="1276"/>
        <w:rPr>
          <w:rFonts w:cs="Arial"/>
          <w:lang w:val="de-DE"/>
        </w:rPr>
      </w:pPr>
      <w:r w:rsidRPr="005A4E90">
        <w:rPr>
          <w:rFonts w:cs="Arial"/>
          <w:lang w:val="de-DE"/>
        </w:rPr>
        <w:t xml:space="preserve">[ISO 19108] </w:t>
      </w:r>
      <w:r w:rsidRPr="005A4E90">
        <w:rPr>
          <w:rFonts w:cs="Arial"/>
          <w:lang w:val="de-DE"/>
        </w:rPr>
        <w:tab/>
        <w:t>EN ISO 19108:2005, Geographic Information – Temporal Schema</w:t>
      </w:r>
    </w:p>
    <w:p w:rsidR="00766FA1" w:rsidRPr="005A4E90" w:rsidRDefault="00766FA1" w:rsidP="00F24F25">
      <w:pPr>
        <w:shd w:val="clear" w:color="auto" w:fill="E6E6E6"/>
        <w:autoSpaceDE w:val="0"/>
        <w:autoSpaceDN w:val="0"/>
        <w:adjustRightInd w:val="0"/>
        <w:ind w:left="1276" w:hanging="1276"/>
        <w:rPr>
          <w:rFonts w:cs="Arial"/>
          <w:lang w:val="de-DE"/>
        </w:rPr>
      </w:pPr>
    </w:p>
    <w:p w:rsidR="00766FA1" w:rsidRPr="00B547BF" w:rsidRDefault="00766FA1" w:rsidP="00F24F25">
      <w:pPr>
        <w:shd w:val="clear" w:color="auto" w:fill="E6E6E6"/>
        <w:autoSpaceDE w:val="0"/>
        <w:autoSpaceDN w:val="0"/>
        <w:adjustRightInd w:val="0"/>
        <w:ind w:left="1276" w:hanging="1276"/>
        <w:rPr>
          <w:rFonts w:cs="Arial"/>
          <w:lang w:val="de-DE"/>
        </w:rPr>
      </w:pPr>
      <w:r w:rsidRPr="00B547BF">
        <w:rPr>
          <w:rFonts w:cs="Arial"/>
          <w:lang w:val="de-DE"/>
        </w:rPr>
        <w:t>[ISO 19108-c]</w:t>
      </w:r>
      <w:r w:rsidRPr="00B547BF">
        <w:rPr>
          <w:rFonts w:cs="Arial"/>
          <w:lang w:val="de-DE"/>
        </w:rPr>
        <w:tab/>
        <w:t>ISO 19108:2002/Cor 1:2006, Geographic Information – Temporal Schema, Technical Corrigendum 1</w:t>
      </w:r>
    </w:p>
    <w:p w:rsidR="00766FA1" w:rsidRPr="00B547BF" w:rsidRDefault="00766FA1" w:rsidP="00F24F25">
      <w:pPr>
        <w:shd w:val="clear" w:color="auto" w:fill="E6E6E6"/>
        <w:autoSpaceDE w:val="0"/>
        <w:autoSpaceDN w:val="0"/>
        <w:adjustRightInd w:val="0"/>
        <w:ind w:left="1276" w:hanging="1276"/>
        <w:rPr>
          <w:rFonts w:cs="Arial"/>
          <w:lang w:val="de-DE"/>
        </w:rPr>
      </w:pPr>
    </w:p>
    <w:p w:rsidR="00766FA1" w:rsidRPr="00B547BF" w:rsidRDefault="00766FA1" w:rsidP="00F24F25">
      <w:pPr>
        <w:shd w:val="clear" w:color="auto" w:fill="E6E6E6"/>
        <w:suppressAutoHyphens/>
        <w:autoSpaceDE w:val="0"/>
        <w:autoSpaceDN w:val="0"/>
        <w:adjustRightInd w:val="0"/>
        <w:ind w:left="1276" w:hanging="1276"/>
        <w:rPr>
          <w:lang w:val="de-DE" w:eastAsia="it-IT"/>
        </w:rPr>
      </w:pPr>
      <w:r w:rsidRPr="00B547BF">
        <w:rPr>
          <w:lang w:val="de-DE" w:eastAsia="it-IT"/>
        </w:rPr>
        <w:t>[ISO 19111]</w:t>
      </w:r>
      <w:r w:rsidRPr="00B547BF">
        <w:rPr>
          <w:lang w:val="de-DE" w:eastAsia="it-IT"/>
        </w:rPr>
        <w:tab/>
        <w:t>EN ISO 19111:2007 Geographic information - Spatial referencing by coordinates (ISO 19111:2007)</w:t>
      </w:r>
    </w:p>
    <w:p w:rsidR="00766FA1" w:rsidRPr="00B547BF" w:rsidRDefault="00766FA1" w:rsidP="00F24F25">
      <w:pPr>
        <w:shd w:val="clear" w:color="auto" w:fill="E6E6E6"/>
        <w:autoSpaceDE w:val="0"/>
        <w:autoSpaceDN w:val="0"/>
        <w:adjustRightInd w:val="0"/>
        <w:ind w:left="1276" w:hanging="1276"/>
        <w:rPr>
          <w:rFonts w:cs="Arial"/>
          <w:lang w:val="de-DE"/>
        </w:rPr>
      </w:pPr>
    </w:p>
    <w:p w:rsidR="00766FA1" w:rsidRPr="00B547BF" w:rsidRDefault="00766FA1" w:rsidP="00F24F25">
      <w:pPr>
        <w:shd w:val="clear" w:color="auto" w:fill="E6E6E6"/>
        <w:autoSpaceDE w:val="0"/>
        <w:autoSpaceDN w:val="0"/>
        <w:adjustRightInd w:val="0"/>
        <w:ind w:left="1276" w:hanging="1276"/>
        <w:rPr>
          <w:rFonts w:cs="Arial"/>
          <w:lang w:val="fr-FR"/>
        </w:rPr>
      </w:pPr>
      <w:r w:rsidRPr="00B547BF">
        <w:rPr>
          <w:rFonts w:cs="Arial"/>
          <w:lang w:val="fr-FR"/>
        </w:rPr>
        <w:t>[ISO 19113]</w:t>
      </w:r>
      <w:r w:rsidRPr="00B547BF">
        <w:rPr>
          <w:rFonts w:cs="Arial"/>
          <w:lang w:val="fr-FR"/>
        </w:rPr>
        <w:tab/>
        <w:t>EN ISO 19113:2005, Geographic Information – Quality principles</w:t>
      </w:r>
    </w:p>
    <w:p w:rsidR="00766FA1" w:rsidRPr="00B547BF" w:rsidRDefault="00766FA1" w:rsidP="00F24F25">
      <w:pPr>
        <w:shd w:val="clear" w:color="auto" w:fill="E6E6E6"/>
        <w:autoSpaceDE w:val="0"/>
        <w:autoSpaceDN w:val="0"/>
        <w:adjustRightInd w:val="0"/>
        <w:ind w:left="1276" w:hanging="1276"/>
        <w:rPr>
          <w:rFonts w:cs="Arial"/>
          <w:lang w:val="fr-FR"/>
        </w:rPr>
      </w:pPr>
    </w:p>
    <w:p w:rsidR="00766FA1" w:rsidRPr="00B547BF" w:rsidRDefault="00766FA1" w:rsidP="00F24F25">
      <w:pPr>
        <w:shd w:val="clear" w:color="auto" w:fill="E6E6E6"/>
        <w:suppressAutoHyphens/>
        <w:autoSpaceDE w:val="0"/>
        <w:autoSpaceDN w:val="0"/>
        <w:adjustRightInd w:val="0"/>
        <w:ind w:left="1276" w:hanging="1276"/>
        <w:rPr>
          <w:lang w:val="fr-FR" w:eastAsia="it-IT"/>
        </w:rPr>
      </w:pPr>
      <w:r w:rsidRPr="00B547BF">
        <w:rPr>
          <w:rFonts w:cs="Arial"/>
          <w:lang w:val="fr-FR"/>
        </w:rPr>
        <w:t>[ISO 19115]</w:t>
      </w:r>
      <w:r w:rsidRPr="00B547BF">
        <w:rPr>
          <w:rFonts w:cs="Arial"/>
          <w:lang w:val="fr-FR"/>
        </w:rPr>
        <w:tab/>
      </w:r>
      <w:r w:rsidRPr="00B547BF">
        <w:rPr>
          <w:lang w:val="fr-FR" w:eastAsia="it-IT"/>
        </w:rPr>
        <w:t>EN ISO 19115:2005, Geographic information – Metadata (ISO 19115:2003)</w:t>
      </w:r>
    </w:p>
    <w:p w:rsidR="00766FA1" w:rsidRPr="00B547BF" w:rsidRDefault="00766FA1" w:rsidP="00F24F25">
      <w:pPr>
        <w:shd w:val="clear" w:color="auto" w:fill="E6E6E6"/>
        <w:suppressAutoHyphens/>
        <w:autoSpaceDE w:val="0"/>
        <w:autoSpaceDN w:val="0"/>
        <w:adjustRightInd w:val="0"/>
        <w:ind w:left="1276" w:hanging="1276"/>
        <w:rPr>
          <w:lang w:val="fr-FR" w:eastAsia="it-IT"/>
        </w:rPr>
      </w:pPr>
      <w:r w:rsidRPr="00B547BF">
        <w:rPr>
          <w:lang w:val="fr-FR" w:eastAsia="it-IT"/>
        </w:rPr>
        <w:t xml:space="preserve"> </w:t>
      </w:r>
    </w:p>
    <w:p w:rsidR="00766FA1" w:rsidRPr="00B547BF" w:rsidRDefault="00766FA1" w:rsidP="00F24F25">
      <w:pPr>
        <w:shd w:val="clear" w:color="auto" w:fill="E6E6E6"/>
        <w:suppressAutoHyphens/>
        <w:autoSpaceDE w:val="0"/>
        <w:autoSpaceDN w:val="0"/>
        <w:adjustRightInd w:val="0"/>
        <w:ind w:left="1276" w:hanging="1276"/>
        <w:rPr>
          <w:lang w:val="fr-FR" w:eastAsia="it-IT"/>
        </w:rPr>
      </w:pPr>
      <w:r w:rsidRPr="00B547BF">
        <w:rPr>
          <w:lang w:val="fr-FR" w:eastAsia="it-IT"/>
        </w:rPr>
        <w:t>[ISO 19118]</w:t>
      </w:r>
      <w:r w:rsidRPr="00B547BF">
        <w:rPr>
          <w:lang w:val="fr-FR" w:eastAsia="it-IT"/>
        </w:rPr>
        <w:tab/>
        <w:t>EN ISO 19118:2006, Geographic information – Encoding (ISO 19118:2005)</w:t>
      </w:r>
    </w:p>
    <w:p w:rsidR="00766FA1" w:rsidRPr="00B547BF" w:rsidRDefault="00766FA1" w:rsidP="00F24F25">
      <w:pPr>
        <w:shd w:val="clear" w:color="auto" w:fill="E6E6E6"/>
        <w:autoSpaceDE w:val="0"/>
        <w:autoSpaceDN w:val="0"/>
        <w:adjustRightInd w:val="0"/>
        <w:ind w:left="1276" w:hanging="1276"/>
        <w:rPr>
          <w:rFonts w:cs="Arial"/>
          <w:lang w:val="fr-FR"/>
        </w:rPr>
      </w:pPr>
      <w:r w:rsidRPr="00B547BF">
        <w:rPr>
          <w:rFonts w:cs="Arial"/>
          <w:lang w:val="fr-FR"/>
        </w:rPr>
        <w:t xml:space="preserve"> </w:t>
      </w:r>
    </w:p>
    <w:p w:rsidR="00766FA1" w:rsidRPr="00403815" w:rsidRDefault="00766FA1" w:rsidP="00F24F25">
      <w:pPr>
        <w:shd w:val="clear" w:color="auto" w:fill="E6E6E6"/>
        <w:autoSpaceDE w:val="0"/>
        <w:autoSpaceDN w:val="0"/>
        <w:adjustRightInd w:val="0"/>
        <w:ind w:left="1276" w:hanging="1276"/>
        <w:rPr>
          <w:rFonts w:cs="Arial"/>
        </w:rPr>
      </w:pPr>
      <w:r w:rsidRPr="00403815">
        <w:rPr>
          <w:rFonts w:cs="Arial"/>
        </w:rPr>
        <w:t>[ISO 19123]</w:t>
      </w:r>
      <w:r w:rsidRPr="00403815">
        <w:rPr>
          <w:rFonts w:cs="Arial"/>
        </w:rPr>
        <w:tab/>
        <w:t>EN ISO 19123:2007, Geographic Information – Schema for coverage geometry and functions</w:t>
      </w:r>
    </w:p>
    <w:p w:rsidR="00766FA1" w:rsidRPr="00403815" w:rsidRDefault="00766FA1" w:rsidP="00F24F25">
      <w:pPr>
        <w:shd w:val="clear" w:color="auto" w:fill="E6E6E6"/>
        <w:autoSpaceDE w:val="0"/>
        <w:autoSpaceDN w:val="0"/>
        <w:adjustRightInd w:val="0"/>
        <w:ind w:left="1276" w:hanging="1276"/>
        <w:rPr>
          <w:rFonts w:cs="Arial"/>
        </w:rPr>
      </w:pPr>
    </w:p>
    <w:p w:rsidR="00766FA1" w:rsidRPr="00403815" w:rsidRDefault="00766FA1" w:rsidP="00F24F25">
      <w:pPr>
        <w:shd w:val="clear" w:color="auto" w:fill="E6E6E6"/>
        <w:autoSpaceDE w:val="0"/>
        <w:autoSpaceDN w:val="0"/>
        <w:adjustRightInd w:val="0"/>
        <w:ind w:left="1276" w:hanging="1276"/>
        <w:rPr>
          <w:rFonts w:cs="Arial"/>
        </w:rPr>
      </w:pPr>
      <w:r w:rsidRPr="00403815">
        <w:rPr>
          <w:rFonts w:cs="Arial"/>
        </w:rPr>
        <w:t>[ISO 19125-1]</w:t>
      </w:r>
      <w:r w:rsidRPr="00403815">
        <w:rPr>
          <w:rFonts w:cs="Arial"/>
        </w:rPr>
        <w:tab/>
        <w:t>EN ISO 19125-1:2004, Geographic Information – Simple feature access – Part 1: Common architecture</w:t>
      </w:r>
    </w:p>
    <w:p w:rsidR="00766FA1" w:rsidRPr="00403815" w:rsidRDefault="00766FA1" w:rsidP="00F24F25">
      <w:pPr>
        <w:shd w:val="clear" w:color="auto" w:fill="E6E6E6"/>
        <w:autoSpaceDE w:val="0"/>
        <w:autoSpaceDN w:val="0"/>
        <w:adjustRightInd w:val="0"/>
        <w:ind w:left="1276" w:hanging="1276"/>
        <w:rPr>
          <w:rFonts w:cs="Arial"/>
        </w:rPr>
      </w:pPr>
    </w:p>
    <w:p w:rsidR="00766FA1" w:rsidRPr="00403815" w:rsidRDefault="00766FA1" w:rsidP="00F24F25">
      <w:pPr>
        <w:shd w:val="clear" w:color="auto" w:fill="E6E6E6"/>
        <w:suppressAutoHyphens/>
        <w:autoSpaceDE w:val="0"/>
        <w:autoSpaceDN w:val="0"/>
        <w:adjustRightInd w:val="0"/>
        <w:ind w:left="1276" w:hanging="1276"/>
        <w:rPr>
          <w:lang w:eastAsia="it-IT"/>
        </w:rPr>
      </w:pPr>
      <w:r w:rsidRPr="00403815">
        <w:rPr>
          <w:lang w:eastAsia="it-IT"/>
        </w:rPr>
        <w:t>[ISO 19135]</w:t>
      </w:r>
      <w:r w:rsidRPr="00403815">
        <w:rPr>
          <w:lang w:eastAsia="it-IT"/>
        </w:rPr>
        <w:tab/>
        <w:t>EN ISO 19135:2007 Geographic information – Procedures for item registration (ISO 19135:2005)</w:t>
      </w:r>
    </w:p>
    <w:p w:rsidR="00766FA1" w:rsidRPr="00403815" w:rsidRDefault="00766FA1" w:rsidP="00F24F25">
      <w:pPr>
        <w:shd w:val="clear" w:color="auto" w:fill="E6E6E6"/>
        <w:autoSpaceDE w:val="0"/>
        <w:autoSpaceDN w:val="0"/>
        <w:adjustRightInd w:val="0"/>
        <w:ind w:left="1276" w:hanging="1276"/>
        <w:rPr>
          <w:rFonts w:cs="Arial"/>
        </w:rPr>
      </w:pPr>
      <w:r w:rsidRPr="00403815">
        <w:rPr>
          <w:rFonts w:cs="Arial"/>
        </w:rPr>
        <w:t xml:space="preserve"> </w:t>
      </w:r>
    </w:p>
    <w:p w:rsidR="00766FA1" w:rsidRPr="005A4E90" w:rsidRDefault="00766FA1" w:rsidP="00F24F25">
      <w:pPr>
        <w:shd w:val="clear" w:color="auto" w:fill="E6E6E6"/>
        <w:autoSpaceDE w:val="0"/>
        <w:autoSpaceDN w:val="0"/>
        <w:adjustRightInd w:val="0"/>
        <w:ind w:left="1276" w:hanging="1276"/>
        <w:rPr>
          <w:rFonts w:cs="Arial"/>
        </w:rPr>
      </w:pPr>
      <w:r w:rsidRPr="005A4E90">
        <w:rPr>
          <w:rFonts w:cs="Arial"/>
        </w:rPr>
        <w:t>[ISO 19138]</w:t>
      </w:r>
      <w:r w:rsidRPr="005A4E90">
        <w:rPr>
          <w:rFonts w:cs="Arial"/>
        </w:rPr>
        <w:tab/>
        <w:t>ISO/TS 19138:2006, Geographic Information – Data quality measures</w:t>
      </w:r>
    </w:p>
    <w:p w:rsidR="00766FA1" w:rsidRPr="005A4E90" w:rsidRDefault="00766FA1" w:rsidP="00F24F25">
      <w:pPr>
        <w:shd w:val="clear" w:color="auto" w:fill="E6E6E6"/>
        <w:autoSpaceDE w:val="0"/>
        <w:autoSpaceDN w:val="0"/>
        <w:adjustRightInd w:val="0"/>
        <w:rPr>
          <w:rFonts w:cs="Arial"/>
        </w:rPr>
      </w:pPr>
    </w:p>
    <w:p w:rsidR="00766FA1" w:rsidRPr="005A4E90" w:rsidRDefault="00766FA1" w:rsidP="00F24F25">
      <w:pPr>
        <w:shd w:val="clear" w:color="auto" w:fill="E6E6E6"/>
        <w:suppressAutoHyphens/>
        <w:autoSpaceDE w:val="0"/>
        <w:autoSpaceDN w:val="0"/>
        <w:adjustRightInd w:val="0"/>
        <w:ind w:left="1276" w:hanging="1276"/>
        <w:rPr>
          <w:rFonts w:cs="Arial"/>
        </w:rPr>
      </w:pPr>
      <w:r w:rsidRPr="005A4E90">
        <w:rPr>
          <w:rFonts w:cs="Arial"/>
        </w:rPr>
        <w:t>[ISO 19139]</w:t>
      </w:r>
      <w:r w:rsidRPr="005A4E90">
        <w:rPr>
          <w:rFonts w:cs="Arial"/>
        </w:rPr>
        <w:tab/>
        <w:t>ISO/TS 19139:2007, Geographic information – Metadata – XML schema implementation</w:t>
      </w:r>
    </w:p>
    <w:p w:rsidR="00766FA1" w:rsidRDefault="00766FA1" w:rsidP="00F24F25">
      <w:pPr>
        <w:shd w:val="clear" w:color="auto" w:fill="E6E6E6"/>
        <w:suppressAutoHyphens/>
        <w:autoSpaceDE w:val="0"/>
        <w:autoSpaceDN w:val="0"/>
        <w:adjustRightInd w:val="0"/>
        <w:ind w:left="1276" w:hanging="1276"/>
        <w:rPr>
          <w:rFonts w:cs="Arial"/>
        </w:rPr>
      </w:pPr>
    </w:p>
    <w:p w:rsidR="00766FA1" w:rsidRPr="005A4E90" w:rsidRDefault="00766FA1" w:rsidP="00F24F25">
      <w:pPr>
        <w:shd w:val="clear" w:color="auto" w:fill="E6E6E6"/>
        <w:suppressAutoHyphens/>
        <w:autoSpaceDE w:val="0"/>
        <w:autoSpaceDN w:val="0"/>
        <w:adjustRightInd w:val="0"/>
        <w:ind w:left="1276" w:hanging="1276"/>
        <w:rPr>
          <w:rFonts w:cs="Arial"/>
        </w:rPr>
      </w:pPr>
      <w:r>
        <w:rPr>
          <w:rFonts w:cs="Arial"/>
        </w:rPr>
        <w:t>[ISO 19157</w:t>
      </w:r>
      <w:r w:rsidRPr="005A4E90">
        <w:rPr>
          <w:rFonts w:cs="Arial"/>
        </w:rPr>
        <w:t>]</w:t>
      </w:r>
      <w:r w:rsidRPr="005A4E90">
        <w:rPr>
          <w:rFonts w:cs="Arial"/>
        </w:rPr>
        <w:tab/>
        <w:t>ISO/</w:t>
      </w:r>
      <w:r>
        <w:rPr>
          <w:rFonts w:cs="Arial"/>
        </w:rPr>
        <w:t>DIS 19157</w:t>
      </w:r>
      <w:r w:rsidRPr="005A4E90">
        <w:rPr>
          <w:rFonts w:cs="Arial"/>
        </w:rPr>
        <w:t xml:space="preserve">, </w:t>
      </w:r>
      <w:r>
        <w:rPr>
          <w:rFonts w:cs="Arial"/>
        </w:rPr>
        <w:t xml:space="preserve">Geographic information </w:t>
      </w:r>
      <w:r w:rsidRPr="005A4E90">
        <w:rPr>
          <w:rFonts w:cs="Arial"/>
        </w:rPr>
        <w:t>–</w:t>
      </w:r>
      <w:r w:rsidRPr="00137DCF">
        <w:rPr>
          <w:rFonts w:cs="Arial"/>
        </w:rPr>
        <w:t xml:space="preserve"> Data quality</w:t>
      </w:r>
    </w:p>
    <w:p w:rsidR="00766FA1" w:rsidRPr="005A4E90" w:rsidRDefault="00766FA1" w:rsidP="00F24F25">
      <w:pPr>
        <w:shd w:val="clear" w:color="auto" w:fill="E6E6E6"/>
        <w:suppressAutoHyphens/>
        <w:autoSpaceDE w:val="0"/>
        <w:autoSpaceDN w:val="0"/>
        <w:adjustRightInd w:val="0"/>
        <w:ind w:left="1276" w:hanging="1276"/>
        <w:rPr>
          <w:rFonts w:cs="Arial"/>
        </w:rPr>
      </w:pPr>
    </w:p>
    <w:p w:rsidR="00766FA1" w:rsidRDefault="00766FA1" w:rsidP="00F24F25">
      <w:pPr>
        <w:shd w:val="clear" w:color="auto" w:fill="E6E6E6"/>
        <w:tabs>
          <w:tab w:val="left" w:pos="1629"/>
        </w:tabs>
        <w:suppressAutoHyphens/>
        <w:autoSpaceDE w:val="0"/>
        <w:autoSpaceDN w:val="0"/>
        <w:adjustRightInd w:val="0"/>
        <w:ind w:left="1629" w:hanging="1629"/>
        <w:rPr>
          <w:rFonts w:cs="Arial"/>
        </w:rPr>
      </w:pPr>
      <w:r>
        <w:rPr>
          <w:rFonts w:cs="Arial"/>
        </w:rPr>
        <w:t>[OGC 06-103r4</w:t>
      </w:r>
      <w:r w:rsidRPr="005A4E90">
        <w:rPr>
          <w:rFonts w:cs="Arial"/>
        </w:rPr>
        <w:t>]</w:t>
      </w:r>
      <w:r w:rsidRPr="005A4E90">
        <w:rPr>
          <w:rFonts w:cs="Arial"/>
        </w:rPr>
        <w:tab/>
        <w:t>Implementation Specification for Geographic Information - Simple feature access – Pa</w:t>
      </w:r>
      <w:r>
        <w:rPr>
          <w:rFonts w:cs="Arial"/>
        </w:rPr>
        <w:t>rt 1: Common Architecture v1.2.1</w:t>
      </w:r>
    </w:p>
    <w:p w:rsidR="00766FA1" w:rsidRDefault="00766FA1" w:rsidP="00F24F25">
      <w:pPr>
        <w:shd w:val="clear" w:color="auto" w:fill="E6E6E6"/>
        <w:tabs>
          <w:tab w:val="left" w:pos="1629"/>
        </w:tabs>
        <w:suppressAutoHyphens/>
        <w:autoSpaceDE w:val="0"/>
        <w:autoSpaceDN w:val="0"/>
        <w:adjustRightInd w:val="0"/>
        <w:ind w:left="1629" w:hanging="1629"/>
        <w:rPr>
          <w:rFonts w:cs="Arial"/>
        </w:rPr>
      </w:pPr>
    </w:p>
    <w:p w:rsidR="00766FA1" w:rsidRPr="005A4E90" w:rsidRDefault="00766FA1" w:rsidP="00F24F25">
      <w:pPr>
        <w:shd w:val="clear" w:color="auto" w:fill="E6E6E6"/>
        <w:tabs>
          <w:tab w:val="left" w:pos="1629"/>
          <w:tab w:val="left" w:pos="2410"/>
        </w:tabs>
        <w:suppressAutoHyphens/>
        <w:autoSpaceDE w:val="0"/>
        <w:autoSpaceDN w:val="0"/>
        <w:adjustRightInd w:val="0"/>
        <w:ind w:left="1629" w:hanging="1629"/>
        <w:rPr>
          <w:rFonts w:cs="Arial"/>
        </w:rPr>
      </w:pPr>
      <w:r>
        <w:rPr>
          <w:rFonts w:cs="Arial"/>
        </w:rPr>
        <w:tab/>
      </w:r>
      <w:r w:rsidRPr="001B3136">
        <w:rPr>
          <w:rFonts w:cs="Arial"/>
        </w:rPr>
        <w:t>NOTE</w:t>
      </w:r>
      <w:r w:rsidRPr="001B3136">
        <w:rPr>
          <w:rFonts w:cs="Arial"/>
        </w:rPr>
        <w:tab/>
        <w:t xml:space="preserve">This is an updated version of "EN ISO 19125-1:2004, Geographic information – Simple feature access </w:t>
      </w:r>
      <w:r>
        <w:rPr>
          <w:rFonts w:cs="Arial"/>
        </w:rPr>
        <w:t>– Part 1: Common architecture".</w:t>
      </w:r>
    </w:p>
    <w:p w:rsidR="00766FA1" w:rsidRPr="005A4E90" w:rsidRDefault="00766FA1" w:rsidP="00F24F25">
      <w:pPr>
        <w:shd w:val="clear" w:color="auto" w:fill="E6E6E6"/>
        <w:suppressAutoHyphens/>
        <w:autoSpaceDE w:val="0"/>
        <w:autoSpaceDN w:val="0"/>
        <w:adjustRightInd w:val="0"/>
        <w:rPr>
          <w:rFonts w:cs="Arial"/>
        </w:rPr>
      </w:pPr>
    </w:p>
    <w:p w:rsidR="00766FA1" w:rsidRDefault="00766FA1" w:rsidP="00F24F25">
      <w:pPr>
        <w:shd w:val="clear" w:color="auto" w:fill="E6E6E6"/>
        <w:autoSpaceDE w:val="0"/>
        <w:autoSpaceDN w:val="0"/>
        <w:adjustRightInd w:val="0"/>
        <w:ind w:left="2552" w:hanging="2552"/>
        <w:rPr>
          <w:lang w:eastAsia="it-IT"/>
        </w:rPr>
      </w:pPr>
      <w:r w:rsidRPr="005A4E90">
        <w:rPr>
          <w:lang w:eastAsia="it-IT"/>
        </w:rPr>
        <w:t>[Regulation 1205/2008/EC]</w:t>
      </w:r>
      <w:r w:rsidRPr="005A4E90">
        <w:rPr>
          <w:lang w:eastAsia="it-IT"/>
        </w:rPr>
        <w:tab/>
        <w:t>Regulation 1205/2008/EC</w:t>
      </w:r>
      <w:r w:rsidRPr="005A4E90" w:rsidDel="00FA728F">
        <w:rPr>
          <w:lang w:eastAsia="it-IT"/>
        </w:rPr>
        <w:t xml:space="preserve"> </w:t>
      </w:r>
      <w:r w:rsidRPr="005A4E90">
        <w:rPr>
          <w:lang w:eastAsia="it-IT"/>
        </w:rPr>
        <w:t>implementing Directive 2007/2/EC of the European Parliament and of the Council as regards metadata</w:t>
      </w:r>
    </w:p>
    <w:p w:rsidR="00902D6D" w:rsidRDefault="00902D6D" w:rsidP="00F24F25">
      <w:pPr>
        <w:shd w:val="clear" w:color="auto" w:fill="E6E6E6"/>
        <w:autoSpaceDE w:val="0"/>
        <w:autoSpaceDN w:val="0"/>
        <w:adjustRightInd w:val="0"/>
        <w:ind w:left="2552" w:hanging="2552"/>
        <w:rPr>
          <w:lang w:eastAsia="it-IT"/>
        </w:rPr>
      </w:pPr>
    </w:p>
    <w:p w:rsidR="00902D6D" w:rsidRDefault="00902D6D" w:rsidP="00902D6D">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Pr>
          <w:rFonts w:eastAsia="Times New Roman"/>
          <w:lang w:eastAsia="it-IT"/>
        </w:rPr>
        <w:t>[Regulation 976/2009/EC]</w:t>
      </w:r>
      <w:r>
        <w:rPr>
          <w:rFonts w:eastAsia="Times New Roman"/>
          <w:lang w:eastAsia="it-IT"/>
        </w:rPr>
        <w:tab/>
      </w:r>
      <w:r w:rsidRPr="004E2A82">
        <w:rPr>
          <w:rFonts w:eastAsia="Times New Roman"/>
          <w:lang w:eastAsia="it-IT"/>
        </w:rPr>
        <w:t>Commission Regulation (EC) No 976/2009 of 19 October 2009 implementing Directive 2007/2/EC of the European Parliament and of the Council as regards the Network Services</w:t>
      </w:r>
    </w:p>
    <w:p w:rsidR="00902D6D" w:rsidRDefault="00902D6D" w:rsidP="00902D6D">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p>
    <w:p w:rsidR="00902D6D" w:rsidRPr="00902D6D" w:rsidRDefault="00902D6D" w:rsidP="00902D6D">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Pr>
          <w:rFonts w:eastAsia="Times New Roman"/>
          <w:lang w:eastAsia="it-IT"/>
        </w:rPr>
        <w:t xml:space="preserve">[Regulation 1089/2010/EC] </w:t>
      </w:r>
      <w:r>
        <w:rPr>
          <w:rFonts w:eastAsia="Times New Roman"/>
          <w:lang w:eastAsia="it-IT"/>
        </w:rPr>
        <w:tab/>
      </w:r>
      <w:r w:rsidRPr="004E2A82">
        <w:rPr>
          <w:rFonts w:eastAsia="Times New Roman"/>
          <w:lang w:eastAsia="it-IT"/>
        </w:rPr>
        <w:t>Commission Regulation (EU) No 1089/2010 of 23 November 2010 implementing Directive 2007/2/EC of the European Parliament and of the Council as regards interoperability of spatial data sets and services</w:t>
      </w:r>
    </w:p>
    <w:p w:rsidR="00766FA1" w:rsidRPr="005A4E90" w:rsidRDefault="00766FA1" w:rsidP="00F24F25">
      <w:pPr>
        <w:shd w:val="clear" w:color="auto" w:fill="E6E6E6"/>
        <w:autoSpaceDE w:val="0"/>
        <w:autoSpaceDN w:val="0"/>
        <w:adjustRightInd w:val="0"/>
        <w:rPr>
          <w:rFonts w:cs="Arial"/>
        </w:rPr>
      </w:pPr>
    </w:p>
    <w:p w:rsidR="00766FA1" w:rsidRPr="005A4E90" w:rsidRDefault="00766FA1" w:rsidP="00F24F25">
      <w:pPr>
        <w:autoSpaceDE w:val="0"/>
        <w:autoSpaceDN w:val="0"/>
        <w:adjustRightInd w:val="0"/>
        <w:rPr>
          <w:rFonts w:cs="Arial"/>
        </w:rPr>
      </w:pPr>
    </w:p>
    <w:p w:rsidR="00766FA1" w:rsidRPr="005A4E90" w:rsidRDefault="00766FA1" w:rsidP="008A7730">
      <w:pPr>
        <w:pStyle w:val="Heading2"/>
        <w:rPr>
          <w:lang w:eastAsia="it-IT"/>
        </w:rPr>
      </w:pPr>
      <w:bookmarkStart w:id="55" w:name="_Toc346797142"/>
      <w:bookmarkStart w:id="56" w:name="_Toc346797913"/>
      <w:bookmarkStart w:id="57" w:name="_Toc346798058"/>
      <w:bookmarkStart w:id="58" w:name="_Toc346799082"/>
      <w:bookmarkStart w:id="59" w:name="_Toc346799512"/>
      <w:bookmarkStart w:id="60" w:name="_Toc347759263"/>
      <w:bookmarkStart w:id="61" w:name="_Toc347759527"/>
      <w:bookmarkStart w:id="62" w:name="_Toc347759973"/>
      <w:bookmarkStart w:id="63" w:name="_Toc339566009"/>
      <w:bookmarkStart w:id="64" w:name="_Toc346532920"/>
      <w:bookmarkStart w:id="65" w:name="_Toc346799513"/>
      <w:bookmarkStart w:id="66" w:name="_Toc374464065"/>
      <w:bookmarkEnd w:id="55"/>
      <w:bookmarkEnd w:id="56"/>
      <w:bookmarkEnd w:id="57"/>
      <w:bookmarkEnd w:id="58"/>
      <w:bookmarkEnd w:id="59"/>
      <w:bookmarkEnd w:id="60"/>
      <w:bookmarkEnd w:id="61"/>
      <w:bookmarkEnd w:id="62"/>
      <w:r w:rsidRPr="005A4E90">
        <w:rPr>
          <w:lang w:eastAsia="it-IT"/>
        </w:rPr>
        <w:t>Terms and definitions</w:t>
      </w:r>
      <w:bookmarkEnd w:id="63"/>
      <w:bookmarkEnd w:id="64"/>
      <w:bookmarkEnd w:id="65"/>
      <w:bookmarkEnd w:id="66"/>
    </w:p>
    <w:p w:rsidR="00766FA1" w:rsidRPr="005A4E90" w:rsidRDefault="00766FA1" w:rsidP="00F24F25">
      <w:pPr>
        <w:shd w:val="clear" w:color="auto" w:fill="E6E6E6"/>
        <w:rPr>
          <w:lang w:eastAsia="it-IT"/>
        </w:rPr>
      </w:pPr>
    </w:p>
    <w:p w:rsidR="00766FA1" w:rsidRPr="005A4E90" w:rsidRDefault="00766FA1" w:rsidP="00F24F25">
      <w:pPr>
        <w:shd w:val="clear" w:color="auto" w:fill="E6E6E6"/>
        <w:rPr>
          <w:rFonts w:cs="Arial"/>
          <w:iCs/>
          <w:lang w:eastAsia="it-IT"/>
        </w:rPr>
      </w:pPr>
      <w:r>
        <w:rPr>
          <w:lang w:eastAsia="it-IT"/>
        </w:rPr>
        <w:t>General t</w:t>
      </w:r>
      <w:r w:rsidRPr="005A4E90">
        <w:rPr>
          <w:lang w:eastAsia="it-IT"/>
        </w:rPr>
        <w:t xml:space="preserve">erms and definitions </w:t>
      </w:r>
      <w:r>
        <w:rPr>
          <w:lang w:eastAsia="it-IT"/>
        </w:rPr>
        <w:t>helpful for understanding the INSPIRE data specification</w:t>
      </w:r>
      <w:r w:rsidRPr="005A4E90">
        <w:rPr>
          <w:lang w:eastAsia="it-IT"/>
        </w:rPr>
        <w:t xml:space="preserve"> document</w:t>
      </w:r>
      <w:r>
        <w:rPr>
          <w:lang w:eastAsia="it-IT"/>
        </w:rPr>
        <w:t>s</w:t>
      </w:r>
      <w:r w:rsidRPr="005A4E90">
        <w:rPr>
          <w:lang w:eastAsia="it-IT"/>
        </w:rPr>
        <w:t xml:space="preserve"> are defined in </w:t>
      </w:r>
      <w:r w:rsidRPr="005A4E90">
        <w:rPr>
          <w:rFonts w:cs="Arial"/>
          <w:iCs/>
          <w:lang w:eastAsia="it-IT"/>
        </w:rPr>
        <w:t>the INSPIRE Glossary</w:t>
      </w:r>
      <w:r w:rsidRPr="005A4E90">
        <w:rPr>
          <w:rFonts w:cs="Arial"/>
          <w:iCs/>
          <w:vertAlign w:val="superscript"/>
          <w:lang w:eastAsia="it-IT"/>
        </w:rPr>
        <w:footnoteReference w:id="13"/>
      </w:r>
      <w:r w:rsidRPr="005A4E90">
        <w:rPr>
          <w:rFonts w:cs="Arial"/>
          <w:iCs/>
          <w:lang w:eastAsia="it-IT"/>
        </w:rPr>
        <w:t>.</w:t>
      </w:r>
    </w:p>
    <w:p w:rsidR="00766FA1" w:rsidRPr="005A4E90" w:rsidRDefault="00766FA1" w:rsidP="00F24F25">
      <w:pPr>
        <w:shd w:val="clear" w:color="auto" w:fill="E6E6E6"/>
        <w:rPr>
          <w:rFonts w:cs="Arial"/>
          <w:iCs/>
          <w:lang w:eastAsia="it-IT"/>
        </w:rPr>
      </w:pPr>
    </w:p>
    <w:p w:rsidR="00766FA1" w:rsidRPr="005A4E90" w:rsidRDefault="00766FA1" w:rsidP="00F24F25">
      <w:pPr>
        <w:shd w:val="clear" w:color="auto" w:fill="E6E6E6"/>
        <w:rPr>
          <w:rFonts w:cs="Arial"/>
          <w:lang w:eastAsia="it-IT"/>
        </w:rPr>
      </w:pPr>
      <w:r>
        <w:rPr>
          <w:rFonts w:cs="Arial"/>
          <w:iCs/>
          <w:lang w:eastAsia="it-IT"/>
        </w:rPr>
        <w:t xml:space="preserve">Specifically, for the theme </w:t>
      </w:r>
      <w:r w:rsidR="00592A4C" w:rsidRPr="00592A4C">
        <w:rPr>
          <w:i/>
          <w:lang w:eastAsia="it-IT"/>
        </w:rPr>
        <w:t>Natural Risk Zones</w:t>
      </w:r>
      <w:r>
        <w:rPr>
          <w:lang w:eastAsia="it-IT"/>
        </w:rPr>
        <w:t>,</w:t>
      </w:r>
      <w:r w:rsidRPr="005A4E90">
        <w:rPr>
          <w:rFonts w:cs="Arial"/>
          <w:iCs/>
          <w:lang w:eastAsia="it-IT"/>
        </w:rPr>
        <w:t xml:space="preserve"> the following terms</w:t>
      </w:r>
      <w:r>
        <w:rPr>
          <w:rFonts w:cs="Arial"/>
          <w:iCs/>
          <w:lang w:eastAsia="it-IT"/>
        </w:rPr>
        <w:t xml:space="preserve"> are defined</w:t>
      </w:r>
      <w:r w:rsidRPr="005A4E90">
        <w:rPr>
          <w:rFonts w:cs="Arial"/>
          <w:iCs/>
          <w:lang w:eastAsia="it-IT"/>
        </w:rPr>
        <w:t xml:space="preserve">: </w:t>
      </w:r>
    </w:p>
    <w:p w:rsidR="00766FA1" w:rsidRDefault="00766FA1" w:rsidP="00F24F25">
      <w:pPr>
        <w:autoSpaceDE w:val="0"/>
        <w:autoSpaceDN w:val="0"/>
        <w:adjustRightInd w:val="0"/>
        <w:rPr>
          <w:rFonts w:cs="Arial"/>
          <w:b/>
          <w:bCs/>
          <w:lang w:eastAsia="fr-FR"/>
        </w:rPr>
      </w:pPr>
    </w:p>
    <w:p w:rsidR="00766FA1" w:rsidRPr="0035750B" w:rsidRDefault="00766FA1" w:rsidP="0035750B">
      <w:pPr>
        <w:rPr>
          <w:b/>
          <w:lang w:eastAsia="fr-FR"/>
        </w:rPr>
      </w:pPr>
      <w:r w:rsidRPr="0035750B">
        <w:rPr>
          <w:b/>
          <w:lang w:eastAsia="fr-FR"/>
        </w:rPr>
        <w:t xml:space="preserve">(1) Risk </w:t>
      </w:r>
    </w:p>
    <w:p w:rsidR="00766FA1" w:rsidRPr="00E008A8" w:rsidRDefault="00766FA1" w:rsidP="00510C16">
      <w:pPr>
        <w:autoSpaceDE w:val="0"/>
        <w:autoSpaceDN w:val="0"/>
        <w:adjustRightInd w:val="0"/>
        <w:rPr>
          <w:rFonts w:cs="Arial"/>
          <w:lang w:eastAsia="fr-FR"/>
        </w:rPr>
      </w:pPr>
      <w:r w:rsidRPr="006E276F">
        <w:rPr>
          <w:rFonts w:cs="Arial"/>
        </w:rPr>
        <w:t>Risk is the combination of the consequences of an event (hazard) and the associated likelihood/probability of its occurrence (ISO 31010)</w:t>
      </w:r>
      <w:r w:rsidRPr="006E276F">
        <w:rPr>
          <w:rFonts w:cs="Arial"/>
          <w:lang w:eastAsia="fr-FR"/>
        </w:rPr>
        <w:t>.</w:t>
      </w:r>
    </w:p>
    <w:p w:rsidR="00766FA1" w:rsidRPr="00E008A8" w:rsidRDefault="00766FA1" w:rsidP="00510C16">
      <w:pPr>
        <w:autoSpaceDE w:val="0"/>
        <w:autoSpaceDN w:val="0"/>
        <w:adjustRightInd w:val="0"/>
        <w:rPr>
          <w:rFonts w:cs="Arial"/>
          <w:lang w:eastAsia="fr-FR"/>
        </w:rPr>
      </w:pPr>
    </w:p>
    <w:p w:rsidR="00766FA1" w:rsidRPr="00E008A8" w:rsidRDefault="00766FA1" w:rsidP="00510C16">
      <w:pPr>
        <w:autoSpaceDE w:val="0"/>
        <w:autoSpaceDN w:val="0"/>
        <w:adjustRightInd w:val="0"/>
        <w:rPr>
          <w:rFonts w:cs="Arial"/>
          <w:lang w:eastAsia="fr-FR"/>
        </w:rPr>
      </w:pPr>
      <w:r w:rsidRPr="006E276F">
        <w:rPr>
          <w:rFonts w:cs="Arial"/>
          <w:lang w:eastAsia="fr-FR"/>
        </w:rPr>
        <w:t>EXAMPLE</w:t>
      </w:r>
      <w:r>
        <w:rPr>
          <w:rFonts w:cs="Arial"/>
          <w:lang w:eastAsia="fr-FR"/>
        </w:rPr>
        <w:t>:</w:t>
      </w:r>
      <w:r>
        <w:rPr>
          <w:rFonts w:cs="Arial"/>
          <w:lang w:eastAsia="fr-FR"/>
        </w:rPr>
        <w:tab/>
      </w:r>
      <w:r w:rsidRPr="006E276F">
        <w:rPr>
          <w:rFonts w:cs="Arial"/>
          <w:lang w:eastAsia="fr-FR"/>
        </w:rPr>
        <w:t>10000 People will lose their potable water supply due to earthquakes of magnitude 6 or above with a percentage likelihood.</w:t>
      </w:r>
    </w:p>
    <w:p w:rsidR="00766FA1" w:rsidRPr="00E008A8" w:rsidRDefault="00766FA1" w:rsidP="00510C16">
      <w:pPr>
        <w:autoSpaceDE w:val="0"/>
        <w:autoSpaceDN w:val="0"/>
        <w:adjustRightInd w:val="0"/>
        <w:rPr>
          <w:rFonts w:cs="Arial"/>
          <w:b/>
          <w:bCs/>
          <w:lang w:eastAsia="fr-FR"/>
        </w:rPr>
      </w:pPr>
    </w:p>
    <w:p w:rsidR="00766FA1" w:rsidRPr="0035750B" w:rsidRDefault="00766FA1" w:rsidP="0035750B">
      <w:pPr>
        <w:rPr>
          <w:b/>
          <w:lang w:eastAsia="fr-FR"/>
        </w:rPr>
      </w:pPr>
      <w:r w:rsidRPr="0035750B">
        <w:rPr>
          <w:b/>
          <w:lang w:eastAsia="fr-FR"/>
        </w:rPr>
        <w:t xml:space="preserve">(2) Hazard  </w:t>
      </w:r>
    </w:p>
    <w:p w:rsidR="00766FA1" w:rsidRPr="00E008A8" w:rsidRDefault="00766FA1" w:rsidP="00510C16">
      <w:pPr>
        <w:autoSpaceDE w:val="0"/>
        <w:autoSpaceDN w:val="0"/>
        <w:adjustRightInd w:val="0"/>
        <w:rPr>
          <w:rFonts w:cs="Arial"/>
        </w:rPr>
      </w:pPr>
      <w:r w:rsidRPr="006E276F">
        <w:rPr>
          <w:rFonts w:cs="Arial"/>
          <w:lang w:eastAsia="en-GB"/>
        </w:rPr>
        <w:t>A dangerous phenomenon, substance, human activity or condition that may cause loss of life, injury or other health impacts, property damage, loss of livelihoods and services, social and economic disruption, or environmental damage (UNISDR 2009).</w:t>
      </w:r>
    </w:p>
    <w:p w:rsidR="00766FA1" w:rsidRPr="00E008A8" w:rsidRDefault="00766FA1" w:rsidP="00510C16">
      <w:pPr>
        <w:autoSpaceDE w:val="0"/>
        <w:autoSpaceDN w:val="0"/>
        <w:adjustRightInd w:val="0"/>
        <w:rPr>
          <w:rFonts w:cs="Arial"/>
        </w:rPr>
      </w:pPr>
    </w:p>
    <w:p w:rsidR="00766FA1" w:rsidRPr="00E008A8" w:rsidRDefault="00766FA1" w:rsidP="00510C16">
      <w:pPr>
        <w:autoSpaceDE w:val="0"/>
        <w:autoSpaceDN w:val="0"/>
        <w:adjustRightInd w:val="0"/>
        <w:rPr>
          <w:rFonts w:cs="Arial"/>
        </w:rPr>
      </w:pPr>
      <w:r w:rsidRPr="006E276F">
        <w:rPr>
          <w:rFonts w:cs="Arial"/>
        </w:rPr>
        <w:t>EXAMPLE</w:t>
      </w:r>
      <w:r>
        <w:rPr>
          <w:rFonts w:cs="Arial"/>
        </w:rPr>
        <w:t>:</w:t>
      </w:r>
      <w:r w:rsidRPr="006E276F">
        <w:rPr>
          <w:rFonts w:cs="Arial"/>
        </w:rPr>
        <w:t xml:space="preserve"> </w:t>
      </w:r>
      <w:r w:rsidRPr="00F97584">
        <w:rPr>
          <w:rFonts w:cs="Arial"/>
        </w:rPr>
        <w:tab/>
      </w:r>
      <w:r w:rsidRPr="00F97584">
        <w:rPr>
          <w:rFonts w:cs="Arial"/>
        </w:rPr>
        <w:tab/>
      </w:r>
      <w:r w:rsidRPr="006E276F">
        <w:rPr>
          <w:rFonts w:cs="Arial"/>
        </w:rPr>
        <w:t>Earthquake hazard.</w:t>
      </w:r>
    </w:p>
    <w:p w:rsidR="00766FA1" w:rsidRPr="00E008A8" w:rsidRDefault="00766FA1" w:rsidP="00510C16">
      <w:pPr>
        <w:autoSpaceDE w:val="0"/>
        <w:autoSpaceDN w:val="0"/>
        <w:adjustRightInd w:val="0"/>
        <w:rPr>
          <w:rFonts w:cs="Arial"/>
        </w:rPr>
      </w:pPr>
    </w:p>
    <w:p w:rsidR="00766FA1" w:rsidRPr="0035750B" w:rsidRDefault="00766FA1" w:rsidP="0035750B">
      <w:pPr>
        <w:rPr>
          <w:b/>
          <w:lang w:eastAsia="fr-FR"/>
        </w:rPr>
      </w:pPr>
      <w:r w:rsidRPr="0035750B">
        <w:rPr>
          <w:b/>
          <w:lang w:eastAsia="fr-FR"/>
        </w:rPr>
        <w:t>(3) Exposure</w:t>
      </w:r>
    </w:p>
    <w:p w:rsidR="00766FA1" w:rsidRPr="00E008A8" w:rsidRDefault="00766FA1" w:rsidP="00510C16">
      <w:pPr>
        <w:pStyle w:val="Default"/>
        <w:jc w:val="both"/>
        <w:rPr>
          <w:sz w:val="20"/>
          <w:szCs w:val="20"/>
          <w:lang w:val="en-GB"/>
        </w:rPr>
      </w:pPr>
      <w:r>
        <w:rPr>
          <w:sz w:val="20"/>
          <w:szCs w:val="20"/>
          <w:lang w:val="en-GB"/>
        </w:rPr>
        <w:t>People, property, systems, or other elements present in hazard zones that are thereby subject to potential losses (UNISDR 2009).</w:t>
      </w:r>
    </w:p>
    <w:p w:rsidR="00766FA1" w:rsidRPr="00E008A8" w:rsidRDefault="00766FA1" w:rsidP="00510C16">
      <w:pPr>
        <w:autoSpaceDE w:val="0"/>
        <w:autoSpaceDN w:val="0"/>
        <w:adjustRightInd w:val="0"/>
        <w:rPr>
          <w:rFonts w:cs="Arial"/>
          <w:lang w:eastAsia="fr-FR"/>
        </w:rPr>
      </w:pPr>
    </w:p>
    <w:p w:rsidR="00766FA1" w:rsidRPr="00E008A8" w:rsidRDefault="00766FA1" w:rsidP="00510C16">
      <w:pPr>
        <w:autoSpaceDE w:val="0"/>
        <w:autoSpaceDN w:val="0"/>
        <w:adjustRightInd w:val="0"/>
        <w:rPr>
          <w:rFonts w:cs="Arial"/>
          <w:lang w:eastAsia="fr-FR"/>
        </w:rPr>
      </w:pPr>
      <w:r w:rsidRPr="006E276F">
        <w:rPr>
          <w:rFonts w:cs="Arial"/>
          <w:lang w:eastAsia="fr-FR"/>
        </w:rPr>
        <w:t>EXAMPLE</w:t>
      </w:r>
      <w:r>
        <w:rPr>
          <w:rFonts w:cs="Arial"/>
          <w:lang w:eastAsia="fr-FR"/>
        </w:rPr>
        <w:t>:</w:t>
      </w:r>
      <w:r w:rsidRPr="00F97584">
        <w:rPr>
          <w:rFonts w:cs="Arial"/>
          <w:lang w:eastAsia="fr-FR"/>
        </w:rPr>
        <w:tab/>
      </w:r>
      <w:r w:rsidRPr="00F97584">
        <w:rPr>
          <w:rFonts w:cs="Arial"/>
          <w:lang w:eastAsia="fr-FR"/>
        </w:rPr>
        <w:tab/>
      </w:r>
      <w:r w:rsidRPr="006E276F">
        <w:rPr>
          <w:rFonts w:cs="Arial"/>
          <w:lang w:eastAsia="fr-FR"/>
        </w:rPr>
        <w:t>A hospital is in the affected area</w:t>
      </w:r>
    </w:p>
    <w:p w:rsidR="00766FA1" w:rsidRPr="00E008A8" w:rsidRDefault="00766FA1" w:rsidP="00510C16">
      <w:pPr>
        <w:autoSpaceDE w:val="0"/>
        <w:autoSpaceDN w:val="0"/>
        <w:adjustRightInd w:val="0"/>
        <w:rPr>
          <w:rFonts w:cs="Arial"/>
        </w:rPr>
      </w:pPr>
    </w:p>
    <w:p w:rsidR="00766FA1" w:rsidRPr="00396D26" w:rsidRDefault="00766FA1" w:rsidP="00396D26">
      <w:pPr>
        <w:rPr>
          <w:b/>
          <w:lang w:eastAsia="fr-FR"/>
        </w:rPr>
      </w:pPr>
      <w:r w:rsidRPr="00396D26">
        <w:rPr>
          <w:b/>
          <w:lang w:eastAsia="fr-FR"/>
        </w:rPr>
        <w:t xml:space="preserve">(4) Vulnerability </w:t>
      </w:r>
    </w:p>
    <w:p w:rsidR="00766FA1" w:rsidRPr="00E008A8" w:rsidRDefault="00766FA1" w:rsidP="00510C16">
      <w:pPr>
        <w:autoSpaceDE w:val="0"/>
        <w:autoSpaceDN w:val="0"/>
        <w:adjustRightInd w:val="0"/>
        <w:rPr>
          <w:rFonts w:cs="Arial"/>
          <w:lang w:eastAsia="fr-FR"/>
        </w:rPr>
      </w:pPr>
      <w:r w:rsidRPr="006E276F">
        <w:rPr>
          <w:rFonts w:cs="Arial"/>
          <w:lang w:eastAsia="en-GB"/>
        </w:rPr>
        <w:t>The characteristics and circumstances of a community, system or asset that make it susceptible to the damaging effects of a hazard (UNISDR 2009).</w:t>
      </w:r>
    </w:p>
    <w:p w:rsidR="00766FA1" w:rsidRPr="00E008A8" w:rsidRDefault="00766FA1" w:rsidP="00510C16">
      <w:pPr>
        <w:autoSpaceDE w:val="0"/>
        <w:autoSpaceDN w:val="0"/>
        <w:adjustRightInd w:val="0"/>
        <w:rPr>
          <w:rFonts w:cs="Arial"/>
          <w:lang w:eastAsia="fr-FR"/>
        </w:rPr>
      </w:pPr>
    </w:p>
    <w:p w:rsidR="00766FA1" w:rsidRPr="00E008A8" w:rsidRDefault="00766FA1" w:rsidP="0035750B">
      <w:pPr>
        <w:autoSpaceDE w:val="0"/>
        <w:autoSpaceDN w:val="0"/>
        <w:adjustRightInd w:val="0"/>
        <w:rPr>
          <w:rFonts w:cs="Arial"/>
          <w:lang w:eastAsia="en-GB"/>
        </w:rPr>
      </w:pPr>
      <w:bookmarkStart w:id="67" w:name="_Toc346799514"/>
      <w:r w:rsidRPr="006E276F">
        <w:rPr>
          <w:rFonts w:cs="Arial"/>
          <w:lang w:eastAsia="en-GB"/>
        </w:rPr>
        <w:t>EXAMPLE</w:t>
      </w:r>
      <w:r>
        <w:rPr>
          <w:rFonts w:cs="Arial"/>
          <w:lang w:eastAsia="en-GB"/>
        </w:rPr>
        <w:t>:</w:t>
      </w:r>
      <w:r w:rsidRPr="00F97584">
        <w:rPr>
          <w:rFonts w:cs="Arial"/>
          <w:lang w:eastAsia="en-GB"/>
        </w:rPr>
        <w:tab/>
      </w:r>
      <w:r w:rsidRPr="006E276F">
        <w:rPr>
          <w:rFonts w:cs="Arial"/>
          <w:lang w:eastAsia="en-GB"/>
        </w:rPr>
        <w:t>Elderly residents</w:t>
      </w:r>
      <w:bookmarkEnd w:id="67"/>
      <w:r w:rsidRPr="006E276F">
        <w:rPr>
          <w:rFonts w:cs="Arial"/>
          <w:lang w:eastAsia="en-GB"/>
        </w:rPr>
        <w:t xml:space="preserve"> </w:t>
      </w:r>
    </w:p>
    <w:p w:rsidR="00766FA1" w:rsidRPr="00AF05A2" w:rsidRDefault="00766FA1" w:rsidP="00F24F25">
      <w:pPr>
        <w:autoSpaceDE w:val="0"/>
        <w:autoSpaceDN w:val="0"/>
        <w:adjustRightInd w:val="0"/>
        <w:rPr>
          <w:i/>
          <w:iCs/>
          <w:color w:val="008000"/>
          <w:lang w:val="fr-FR" w:eastAsia="it-IT"/>
        </w:rPr>
      </w:pPr>
    </w:p>
    <w:p w:rsidR="00766FA1" w:rsidRPr="005A4E90" w:rsidRDefault="00766FA1" w:rsidP="00964F98">
      <w:pPr>
        <w:pStyle w:val="Heading2"/>
        <w:rPr>
          <w:lang w:eastAsia="it-IT"/>
        </w:rPr>
      </w:pPr>
      <w:bookmarkStart w:id="68" w:name="_Toc339566010"/>
      <w:bookmarkStart w:id="69" w:name="_Toc346532921"/>
      <w:bookmarkStart w:id="70" w:name="_Toc346799515"/>
      <w:bookmarkStart w:id="71" w:name="_Toc374464066"/>
      <w:r w:rsidRPr="005A4E90">
        <w:rPr>
          <w:lang w:eastAsia="it-IT"/>
        </w:rPr>
        <w:t>Symbols and abbreviations</w:t>
      </w:r>
      <w:bookmarkEnd w:id="68"/>
      <w:bookmarkEnd w:id="69"/>
      <w:bookmarkEnd w:id="70"/>
      <w:bookmarkEnd w:id="71"/>
    </w:p>
    <w:bookmarkEnd w:id="19"/>
    <w:bookmarkEnd w:id="20"/>
    <w:bookmarkEnd w:id="21"/>
    <w:bookmarkEnd w:id="22"/>
    <w:bookmarkEnd w:id="23"/>
    <w:bookmarkEnd w:id="24"/>
    <w:bookmarkEnd w:id="25"/>
    <w:p w:rsidR="00766FA1" w:rsidRDefault="00766FA1" w:rsidP="00510C16">
      <w:pPr>
        <w:tabs>
          <w:tab w:val="left" w:pos="1418"/>
        </w:tabs>
        <w:ind w:left="1418" w:hanging="1418"/>
        <w:rPr>
          <w:lang w:eastAsia="it-IT"/>
        </w:rPr>
      </w:pPr>
    </w:p>
    <w:tbl>
      <w:tblPr>
        <w:tblW w:w="6920" w:type="dxa"/>
        <w:tblCellMar>
          <w:left w:w="0" w:type="dxa"/>
          <w:right w:w="0" w:type="dxa"/>
        </w:tblCellMar>
        <w:tblLook w:val="04A0" w:firstRow="1" w:lastRow="0" w:firstColumn="1" w:lastColumn="0" w:noHBand="0" w:noVBand="1"/>
      </w:tblPr>
      <w:tblGrid>
        <w:gridCol w:w="2060"/>
        <w:gridCol w:w="4860"/>
      </w:tblGrid>
      <w:tr w:rsidR="008F136B" w:rsidRPr="008F136B" w:rsidTr="008F136B">
        <w:trPr>
          <w:trHeight w:val="288"/>
        </w:trPr>
        <w:tc>
          <w:tcPr>
            <w:tcW w:w="2060" w:type="dxa"/>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ATS</w:t>
            </w:r>
          </w:p>
        </w:tc>
        <w:tc>
          <w:tcPr>
            <w:tcW w:w="4860" w:type="dxa"/>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 xml:space="preserve">Abstract Test Suite </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CRED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Centre of Research on the Epidemiology of Disasters)</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EC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European Commission</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EEA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 xml:space="preserve">European Environmental Agency </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EFFIS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 xml:space="preserve">European Forest Fire Information System </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ETRS89</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 xml:space="preserve">European Terrestrial Reference System 1989 </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ETRS89-LAEA</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 xml:space="preserve">Lambert Azimuthal Equal Area </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EVRS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European Vertical Reference System</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FD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 xml:space="preserve">EU Floods Directive (2007/60/EC) </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FWI</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 xml:space="preserve">Fire Weather Index </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GCM</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 xml:space="preserve">General Conceptual Model </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GML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 xml:space="preserve">Geography Markup Language </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lastRenderedPageBreak/>
              <w:t>IAEG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International Association for Engineering Geology</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IR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Implementing Rule</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ISDSS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 xml:space="preserve">Interoperability of Spatial Data Sets and Services </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ISO</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International Organization for Standardization</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ITRS</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 xml:space="preserve">International Terrestrial Reference System </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LAT</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 xml:space="preserve">Lowest Astronomical Tide </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LMO</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 xml:space="preserve">Legally Mandated Organisation </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 xml:space="preserve">Munich Re </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Münchener Rückversicherungs-Gesellschaft</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SDIC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 xml:space="preserve">Spatial Data Interest Community </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SLD</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 xml:space="preserve">Styled Layer Descriptor  </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TG</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 xml:space="preserve">Technical Guidance </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ULSE</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 xml:space="preserve">Universal Soil Loss Equation </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UML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Unified Modeling Language</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UNISDR</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The United Nations Office for Disaster Reduction</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UTC</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Coordinated Universal Time</w:t>
            </w:r>
          </w:p>
        </w:tc>
      </w:tr>
      <w:tr w:rsidR="008F136B" w:rsidRPr="008F136B" w:rsidTr="008F136B">
        <w:trPr>
          <w:trHeight w:val="288"/>
        </w:trPr>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XML</w:t>
            </w:r>
          </w:p>
        </w:tc>
        <w:tc>
          <w:tcPr>
            <w:tcW w:w="0" w:type="auto"/>
            <w:tcBorders>
              <w:top w:val="nil"/>
              <w:left w:val="nil"/>
              <w:bottom w:val="nil"/>
              <w:right w:val="nil"/>
            </w:tcBorders>
            <w:shd w:val="clear" w:color="auto" w:fill="auto"/>
            <w:noWrap/>
            <w:tcMar>
              <w:top w:w="15" w:type="dxa"/>
              <w:left w:w="15" w:type="dxa"/>
              <w:bottom w:w="0" w:type="dxa"/>
              <w:right w:w="15" w:type="dxa"/>
            </w:tcMar>
            <w:vAlign w:val="bottom"/>
            <w:hideMark/>
          </w:tcPr>
          <w:p w:rsidR="008F136B" w:rsidRPr="008F136B" w:rsidRDefault="008F136B">
            <w:pPr>
              <w:rPr>
                <w:lang w:eastAsia="it-IT"/>
              </w:rPr>
            </w:pPr>
            <w:r w:rsidRPr="008F136B">
              <w:rPr>
                <w:lang w:eastAsia="it-IT"/>
              </w:rPr>
              <w:t xml:space="preserve">EXtensible Markup Language </w:t>
            </w:r>
          </w:p>
        </w:tc>
      </w:tr>
    </w:tbl>
    <w:p w:rsidR="002B562B" w:rsidRPr="00FC4B79" w:rsidRDefault="008F136B" w:rsidP="00510C16">
      <w:r w:rsidRPr="008F136B">
        <w:rPr>
          <w:lang w:eastAsia="it-IT"/>
        </w:rPr>
        <w:t xml:space="preserve"> </w:t>
      </w:r>
      <w:r w:rsidR="002B562B">
        <w:br w:type="page"/>
      </w:r>
    </w:p>
    <w:p w:rsidR="002B562B" w:rsidRDefault="002B562B" w:rsidP="002B562B">
      <w:pPr>
        <w:pStyle w:val="Heading2"/>
        <w:shd w:val="clear" w:color="auto" w:fill="E6E6E6"/>
        <w:tabs>
          <w:tab w:val="left" w:pos="709"/>
        </w:tabs>
        <w:rPr>
          <w:lang w:eastAsia="en-GB"/>
        </w:rPr>
      </w:pPr>
      <w:bookmarkStart w:id="72" w:name="_Toc374464067"/>
      <w:bookmarkStart w:id="73" w:name="IRs_TGs"/>
      <w:r>
        <w:rPr>
          <w:lang w:eastAsia="en-GB"/>
        </w:rPr>
        <w:lastRenderedPageBreak/>
        <w:t>How the Technical Guidelines map to the Implementing Rules</w:t>
      </w:r>
      <w:bookmarkEnd w:id="72"/>
    </w:p>
    <w:p w:rsidR="002B562B" w:rsidRDefault="002B562B" w:rsidP="002B562B">
      <w:pPr>
        <w:shd w:val="clear" w:color="auto" w:fill="E6E6E6"/>
      </w:pPr>
    </w:p>
    <w:p w:rsidR="002B562B" w:rsidRDefault="002B562B" w:rsidP="002B562B">
      <w:pPr>
        <w:shd w:val="clear" w:color="auto" w:fill="E6E6E6"/>
      </w:pPr>
      <w:r>
        <w:t xml:space="preserve">The schematic diagram in </w:t>
      </w:r>
      <w:r w:rsidR="00B9269E">
        <w:t xml:space="preserve">Figure </w:t>
      </w:r>
      <w:r w:rsidR="00B9269E">
        <w:rPr>
          <w:noProof/>
        </w:rPr>
        <w:t>3</w:t>
      </w:r>
      <w:r>
        <w:t xml:space="preserve"> gives an overview of the relationships between the INSPIRE legal acts (the INSPIRE Directive and Implementing Rules) and the INSPIRE Technical Guidelines. The INSPIRE</w:t>
      </w:r>
      <w:r w:rsidRPr="004033FB">
        <w:t xml:space="preserve"> </w:t>
      </w:r>
      <w:r>
        <w:t xml:space="preserve">Directive and Implementing Rules include legally binding requirements that describe, usually on an abstract level, </w:t>
      </w:r>
      <w:r w:rsidRPr="004033FB">
        <w:rPr>
          <w:i/>
        </w:rPr>
        <w:t>what</w:t>
      </w:r>
      <w:r>
        <w:t xml:space="preserve"> Member States must implement.</w:t>
      </w:r>
    </w:p>
    <w:p w:rsidR="002B562B" w:rsidRDefault="002B562B" w:rsidP="002B562B">
      <w:pPr>
        <w:shd w:val="clear" w:color="auto" w:fill="E6E6E6"/>
      </w:pPr>
    </w:p>
    <w:p w:rsidR="002B562B" w:rsidRDefault="002B562B" w:rsidP="002B562B">
      <w:pPr>
        <w:shd w:val="clear" w:color="auto" w:fill="E6E6E6"/>
      </w:pPr>
      <w:r>
        <w:t xml:space="preserve">In contrast, the </w:t>
      </w:r>
      <w:r w:rsidRPr="007B6715">
        <w:t>Technical Guid</w:t>
      </w:r>
      <w:r>
        <w:t>elines</w:t>
      </w:r>
      <w:r w:rsidRPr="007B6715">
        <w:t xml:space="preserve"> define </w:t>
      </w:r>
      <w:r w:rsidRPr="004033FB">
        <w:rPr>
          <w:i/>
        </w:rPr>
        <w:t>how</w:t>
      </w:r>
      <w:r w:rsidRPr="007B6715">
        <w:t xml:space="preserve"> Member States might implement the </w:t>
      </w:r>
      <w:r>
        <w:t xml:space="preserve">requirements included </w:t>
      </w:r>
      <w:r w:rsidRPr="007B6715">
        <w:t xml:space="preserve">in </w:t>
      </w:r>
      <w:r>
        <w:t>the INSPIRE Implementing Rules</w:t>
      </w:r>
      <w:r w:rsidRPr="007B6715">
        <w:t xml:space="preserve">. </w:t>
      </w:r>
      <w:r>
        <w:t>As such, they</w:t>
      </w:r>
      <w:r w:rsidRPr="007B6715">
        <w:t xml:space="preserve"> may include non-binding technical requirements that must be satisfied if a Member State </w:t>
      </w:r>
      <w:r>
        <w:t xml:space="preserve">data provider </w:t>
      </w:r>
      <w:r w:rsidRPr="007B6715">
        <w:t>chooses to conform to the Technical Guid</w:t>
      </w:r>
      <w:r>
        <w:t>elines. Implementing the</w:t>
      </w:r>
      <w:r w:rsidRPr="007B6715">
        <w:t>s</w:t>
      </w:r>
      <w:r>
        <w:t>e T</w:t>
      </w:r>
      <w:r w:rsidRPr="007B6715">
        <w:t>echnical Guid</w:t>
      </w:r>
      <w:r>
        <w:t>elines</w:t>
      </w:r>
      <w:r w:rsidRPr="007B6715">
        <w:t xml:space="preserve"> will maximise the interoperability of INSPIRE</w:t>
      </w:r>
      <w:r>
        <w:t xml:space="preserve"> spatial data sets</w:t>
      </w:r>
      <w:r w:rsidRPr="007B6715">
        <w:t>.</w:t>
      </w:r>
    </w:p>
    <w:p w:rsidR="002B562B" w:rsidRPr="004101E2" w:rsidRDefault="002B562B" w:rsidP="002B562B">
      <w:pPr>
        <w:shd w:val="clear" w:color="auto" w:fill="E6E6E6"/>
      </w:pPr>
    </w:p>
    <w:p w:rsidR="002B562B" w:rsidRDefault="002E751E" w:rsidP="002B562B">
      <w:pPr>
        <w:jc w:val="left"/>
      </w:pPr>
      <w:r>
        <w:rPr>
          <w:noProof/>
          <w:lang w:val="en-US" w:eastAsia="en-US"/>
        </w:rPr>
        <w:drawing>
          <wp:inline distT="0" distB="0" distL="0" distR="0" wp14:anchorId="07411439" wp14:editId="66B17F55">
            <wp:extent cx="5745480" cy="35737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l="922"/>
                    <a:stretch>
                      <a:fillRect/>
                    </a:stretch>
                  </pic:blipFill>
                  <pic:spPr bwMode="auto">
                    <a:xfrm>
                      <a:off x="0" y="0"/>
                      <a:ext cx="5745480" cy="3573780"/>
                    </a:xfrm>
                    <a:prstGeom prst="rect">
                      <a:avLst/>
                    </a:prstGeom>
                    <a:noFill/>
                    <a:ln>
                      <a:noFill/>
                    </a:ln>
                  </pic:spPr>
                </pic:pic>
              </a:graphicData>
            </a:graphic>
          </wp:inline>
        </w:drawing>
      </w:r>
    </w:p>
    <w:p w:rsidR="002B562B" w:rsidRPr="007B6715" w:rsidRDefault="002B562B" w:rsidP="00650B05">
      <w:pPr>
        <w:pStyle w:val="Caption"/>
        <w:shd w:val="clear" w:color="auto" w:fill="E6E6E6"/>
        <w:rPr>
          <w:b w:val="0"/>
        </w:rPr>
      </w:pPr>
      <w:bookmarkStart w:id="74" w:name="_Ref341432602"/>
      <w:r>
        <w:t xml:space="preserve">Figure </w:t>
      </w:r>
      <w:r w:rsidR="00B9269E">
        <w:rPr>
          <w:noProof/>
        </w:rPr>
        <w:t>3</w:t>
      </w:r>
      <w:bookmarkEnd w:id="74"/>
      <w:r>
        <w:t xml:space="preserve"> - </w:t>
      </w:r>
      <w:r w:rsidRPr="00650B05">
        <w:t>Relationship between INSPIRE Implementing Rules and Technical Guid</w:t>
      </w:r>
      <w:r>
        <w:t xml:space="preserve">elines </w:t>
      </w:r>
    </w:p>
    <w:p w:rsidR="002B562B" w:rsidRDefault="002B562B" w:rsidP="002B562B">
      <w:pPr>
        <w:pStyle w:val="Heading3"/>
        <w:shd w:val="clear" w:color="auto" w:fill="E6E6E6"/>
        <w:rPr>
          <w:lang w:eastAsia="en-GB"/>
        </w:rPr>
      </w:pPr>
      <w:bookmarkStart w:id="75" w:name="_Toc374464068"/>
      <w:r>
        <w:rPr>
          <w:lang w:eastAsia="en-GB"/>
        </w:rPr>
        <w:t>Requirements</w:t>
      </w:r>
      <w:bookmarkEnd w:id="75"/>
    </w:p>
    <w:p w:rsidR="002B562B" w:rsidRDefault="002B562B" w:rsidP="002B562B">
      <w:pPr>
        <w:shd w:val="clear" w:color="auto" w:fill="E6E6E6"/>
        <w:rPr>
          <w:lang w:eastAsia="en-GB"/>
        </w:rPr>
      </w:pPr>
    </w:p>
    <w:p w:rsidR="002B562B" w:rsidRDefault="002B562B" w:rsidP="002B562B">
      <w:pPr>
        <w:shd w:val="clear" w:color="auto" w:fill="E6E6E6"/>
        <w:rPr>
          <w:lang w:eastAsia="en-GB"/>
        </w:rPr>
      </w:pPr>
      <w:r>
        <w:rPr>
          <w:lang w:eastAsia="en-GB"/>
        </w:rPr>
        <w:t xml:space="preserve">The purpose of these Technical </w:t>
      </w:r>
      <w:r w:rsidRPr="007B6715">
        <w:t>Guid</w:t>
      </w:r>
      <w:r>
        <w:t>elines</w:t>
      </w:r>
      <w:r w:rsidRPr="007B6715">
        <w:t xml:space="preserve"> </w:t>
      </w:r>
      <w:r>
        <w:rPr>
          <w:lang w:eastAsia="en-GB"/>
        </w:rPr>
        <w:t xml:space="preserve">(Data specifications on </w:t>
      </w:r>
      <w:r>
        <w:rPr>
          <w:rFonts w:eastAsia="Times New Roman"/>
          <w:i/>
          <w:lang w:eastAsia="it-IT"/>
        </w:rPr>
        <w:t>Natural Risk Zones</w:t>
      </w:r>
      <w:r>
        <w:rPr>
          <w:rFonts w:eastAsia="Times New Roman"/>
          <w:lang w:eastAsia="it-IT"/>
        </w:rPr>
        <w:t xml:space="preserve">) </w:t>
      </w:r>
      <w:r>
        <w:rPr>
          <w:lang w:eastAsia="en-GB"/>
        </w:rPr>
        <w:t xml:space="preserve">is to provide practical guidance for implementation that is guided by, and satisfies, the (legally binding) requirements included for the spatial data theme </w:t>
      </w:r>
      <w:r w:rsidR="00592A4C" w:rsidRPr="00592A4C">
        <w:rPr>
          <w:rFonts w:eastAsia="Times New Roman"/>
          <w:i/>
          <w:lang w:eastAsia="it-IT"/>
        </w:rPr>
        <w:t>Natural Risk Zones</w:t>
      </w:r>
      <w:r>
        <w:rPr>
          <w:rFonts w:eastAsia="Times New Roman"/>
          <w:lang w:eastAsia="it-IT"/>
        </w:rPr>
        <w:t xml:space="preserve"> </w:t>
      </w:r>
      <w:r>
        <w:rPr>
          <w:lang w:eastAsia="en-GB"/>
        </w:rPr>
        <w:t>in the Regulation (Implementing Rules) on interoperability of spatial data sets and services. These requirements are highlighted in this document as follows:</w:t>
      </w:r>
    </w:p>
    <w:p w:rsidR="002B562B" w:rsidRPr="009F4BFE" w:rsidRDefault="002B562B" w:rsidP="002B562B">
      <w:pPr>
        <w:pStyle w:val="Header"/>
        <w:shd w:val="clear" w:color="auto" w:fill="E6E6E6"/>
        <w:spacing w:line="240" w:lineRule="auto"/>
      </w:pPr>
    </w:p>
    <w:p w:rsidR="002B562B" w:rsidRPr="00CF1ED7" w:rsidRDefault="002B562B" w:rsidP="00CF1ED7">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color w:val="FF0000"/>
          <w:lang w:val="en-US"/>
        </w:rPr>
      </w:pPr>
      <w:r w:rsidRPr="00CF1ED7">
        <w:rPr>
          <w:b/>
          <w:color w:val="FF0000"/>
          <w:lang w:val="en-US"/>
        </w:rPr>
        <w:t>IR Requirement</w:t>
      </w:r>
    </w:p>
    <w:p w:rsidR="002B562B" w:rsidRPr="00CF1ED7" w:rsidRDefault="002B562B" w:rsidP="00CF1ED7">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i/>
          <w:lang w:val="en-US"/>
        </w:rPr>
      </w:pPr>
      <w:r w:rsidRPr="00CF1ED7">
        <w:rPr>
          <w:i/>
          <w:lang w:val="en-US"/>
        </w:rPr>
        <w:t xml:space="preserve">Article </w:t>
      </w:r>
      <w:r>
        <w:rPr>
          <w:i/>
          <w:lang w:val="en-US"/>
        </w:rPr>
        <w:t>/ Annex / Section no.</w:t>
      </w:r>
    </w:p>
    <w:p w:rsidR="002B562B" w:rsidRPr="00CF1ED7" w:rsidRDefault="002B562B" w:rsidP="00CF1ED7">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lang w:val="en-US"/>
        </w:rPr>
      </w:pPr>
      <w:r>
        <w:rPr>
          <w:b/>
          <w:lang w:val="en-US"/>
        </w:rPr>
        <w:t>Title / Heading</w:t>
      </w:r>
    </w:p>
    <w:p w:rsidR="002B562B" w:rsidRPr="00CF1ED7" w:rsidRDefault="002B562B" w:rsidP="00CF1ED7">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rPr>
          <w:lang w:val="en-US"/>
        </w:rPr>
      </w:pPr>
    </w:p>
    <w:p w:rsidR="002B562B" w:rsidRPr="009F4BFE" w:rsidRDefault="002B562B" w:rsidP="00CF1ED7">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pPr>
      <w:r>
        <w:t>This style is used for r</w:t>
      </w:r>
      <w:r w:rsidRPr="009F4BFE">
        <w:t xml:space="preserve">equirements </w:t>
      </w:r>
      <w:r>
        <w:t>contained in the Implementing Rules on interoperability of spatial data sets and services (</w:t>
      </w:r>
      <w:r w:rsidRPr="00B72360">
        <w:t>Commission Regulation (EU) No 1089/2010</w:t>
      </w:r>
      <w:r>
        <w:t>).</w:t>
      </w:r>
    </w:p>
    <w:p w:rsidR="002B562B" w:rsidRPr="004037C5" w:rsidRDefault="002B562B" w:rsidP="004037C5">
      <w:pPr>
        <w:shd w:val="clear" w:color="auto" w:fill="E6E6E6"/>
      </w:pPr>
    </w:p>
    <w:p w:rsidR="002B562B" w:rsidRDefault="002B562B" w:rsidP="002B562B">
      <w:pPr>
        <w:pStyle w:val="Header"/>
        <w:shd w:val="clear" w:color="auto" w:fill="E6E6E6"/>
        <w:spacing w:line="240" w:lineRule="auto"/>
      </w:pPr>
      <w:r>
        <w:t xml:space="preserve">For each of these IR requirements, these Technical </w:t>
      </w:r>
      <w:r w:rsidRPr="007B6715">
        <w:t>Guid</w:t>
      </w:r>
      <w:r>
        <w:t>elines</w:t>
      </w:r>
      <w:r w:rsidRPr="007B6715">
        <w:t xml:space="preserve"> </w:t>
      </w:r>
      <w:r>
        <w:t xml:space="preserve">contain additional explanations and examples. </w:t>
      </w:r>
    </w:p>
    <w:p w:rsidR="002B562B" w:rsidRDefault="002B562B" w:rsidP="002B562B">
      <w:pPr>
        <w:pStyle w:val="Header"/>
        <w:shd w:val="clear" w:color="auto" w:fill="E6E6E6"/>
        <w:spacing w:line="240" w:lineRule="auto"/>
      </w:pPr>
    </w:p>
    <w:p w:rsidR="002B562B" w:rsidRDefault="002B562B" w:rsidP="002B562B">
      <w:pPr>
        <w:pStyle w:val="Header"/>
        <w:shd w:val="clear" w:color="auto" w:fill="E6E6E6"/>
        <w:tabs>
          <w:tab w:val="left" w:pos="851"/>
        </w:tabs>
        <w:spacing w:line="240" w:lineRule="auto"/>
      </w:pPr>
      <w:r>
        <w:t>NOTE</w:t>
      </w:r>
      <w:r>
        <w:tab/>
        <w:t>The Abstract Test Suite (ATS) in Annex A contains conformance tests that directly check conformance with these IR requirements.</w:t>
      </w:r>
    </w:p>
    <w:p w:rsidR="002B562B" w:rsidRDefault="002B562B" w:rsidP="002B562B">
      <w:pPr>
        <w:pStyle w:val="Header"/>
        <w:shd w:val="clear" w:color="auto" w:fill="E6E6E6"/>
        <w:spacing w:line="240" w:lineRule="auto"/>
      </w:pPr>
    </w:p>
    <w:p w:rsidR="002B562B" w:rsidRDefault="002B562B" w:rsidP="002B562B">
      <w:pPr>
        <w:pStyle w:val="Header"/>
        <w:shd w:val="clear" w:color="auto" w:fill="E6E6E6"/>
        <w:spacing w:line="240" w:lineRule="auto"/>
      </w:pPr>
      <w:r>
        <w:t xml:space="preserve">Furthermore, these Technical </w:t>
      </w:r>
      <w:r w:rsidRPr="007B6715">
        <w:t>Guid</w:t>
      </w:r>
      <w:r>
        <w:t>elines</w:t>
      </w:r>
      <w:r w:rsidRPr="007B6715">
        <w:t xml:space="preserve"> </w:t>
      </w:r>
      <w:r>
        <w:t xml:space="preserve">may propose a specific technical implementation for satisfying an IR requirement. In such cases, these Technical </w:t>
      </w:r>
      <w:r w:rsidRPr="007B6715">
        <w:t>Guid</w:t>
      </w:r>
      <w:r>
        <w:t>elines</w:t>
      </w:r>
      <w:r w:rsidRPr="007B6715">
        <w:t xml:space="preserve"> </w:t>
      </w:r>
      <w:r>
        <w:t xml:space="preserve">may contain additional technical requirements that need to be met in order to be conformant with the corresponding IR requirement </w:t>
      </w:r>
      <w:r>
        <w:rPr>
          <w:i/>
        </w:rPr>
        <w:t>when using this proposed implementation</w:t>
      </w:r>
      <w:r>
        <w:t xml:space="preserve">. These technical requirements are highlighted as follows:    </w:t>
      </w:r>
    </w:p>
    <w:p w:rsidR="002B562B" w:rsidRPr="009F4BFE" w:rsidRDefault="002B562B" w:rsidP="002B562B">
      <w:pPr>
        <w:pStyle w:val="Header"/>
        <w:shd w:val="clear" w:color="auto" w:fill="E6E6E6"/>
        <w:spacing w:line="240" w:lineRule="auto"/>
      </w:pPr>
    </w:p>
    <w:p w:rsidR="002B562B" w:rsidRPr="008204C6" w:rsidRDefault="002B562B" w:rsidP="002B562B">
      <w:pPr>
        <w:pBdr>
          <w:top w:val="outset" w:sz="6" w:space="1" w:color="auto" w:shadow="1"/>
          <w:left w:val="outset" w:sz="6" w:space="4" w:color="auto" w:shadow="1"/>
          <w:bottom w:val="outset" w:sz="6" w:space="1" w:color="auto" w:shadow="1"/>
          <w:right w:val="outset" w:sz="6" w:space="4" w:color="auto" w:shadow="1"/>
        </w:pBdr>
        <w:shd w:val="clear" w:color="auto" w:fill="E6E6E6"/>
        <w:ind w:left="2041" w:right="113" w:hanging="1928"/>
        <w:rPr>
          <w:b/>
        </w:rPr>
      </w:pPr>
      <w:r>
        <w:rPr>
          <w:b/>
          <w:color w:val="FF9900"/>
        </w:rPr>
        <w:t>TG</w:t>
      </w:r>
      <w:r w:rsidRPr="009B62EF">
        <w:rPr>
          <w:b/>
          <w:color w:val="FF9900"/>
        </w:rPr>
        <w:t xml:space="preserve"> Requirement X</w:t>
      </w:r>
      <w:r w:rsidRPr="009B62EF">
        <w:rPr>
          <w:b/>
          <w:color w:val="FF9900"/>
        </w:rPr>
        <w:tab/>
      </w:r>
      <w:r>
        <w:t>This style is used for r</w:t>
      </w:r>
      <w:r w:rsidRPr="009B62EF">
        <w:t xml:space="preserve">equirements </w:t>
      </w:r>
      <w:r>
        <w:t xml:space="preserve">for a specific technical solution proposed in these Technical </w:t>
      </w:r>
      <w:r w:rsidRPr="007B6715">
        <w:t>Guid</w:t>
      </w:r>
      <w:r>
        <w:t>elines</w:t>
      </w:r>
      <w:r w:rsidRPr="007B6715">
        <w:t xml:space="preserve"> </w:t>
      </w:r>
      <w:r>
        <w:t>for an IR requirement.</w:t>
      </w:r>
    </w:p>
    <w:p w:rsidR="002B562B" w:rsidRDefault="002B562B" w:rsidP="002B562B">
      <w:pPr>
        <w:pStyle w:val="Header"/>
        <w:shd w:val="clear" w:color="auto" w:fill="E6E6E6"/>
        <w:spacing w:line="240" w:lineRule="auto"/>
      </w:pPr>
    </w:p>
    <w:p w:rsidR="002B562B" w:rsidRDefault="002B562B" w:rsidP="002B562B">
      <w:pPr>
        <w:pStyle w:val="Header"/>
        <w:shd w:val="clear" w:color="auto" w:fill="E6E6E6"/>
        <w:tabs>
          <w:tab w:val="left" w:pos="851"/>
        </w:tabs>
        <w:spacing w:line="240" w:lineRule="auto"/>
      </w:pPr>
      <w:r>
        <w:t>NOTE 1</w:t>
      </w:r>
      <w:r>
        <w:tab/>
        <w:t>Conformance of a data set with the TG requirement(s) included in the ATS implies conformance with the corresponding IR requirement(s).</w:t>
      </w:r>
    </w:p>
    <w:p w:rsidR="002B562B" w:rsidRDefault="002B562B" w:rsidP="002B562B">
      <w:pPr>
        <w:pStyle w:val="Header"/>
        <w:shd w:val="clear" w:color="auto" w:fill="E6E6E6"/>
        <w:tabs>
          <w:tab w:val="left" w:pos="851"/>
        </w:tabs>
        <w:spacing w:line="240" w:lineRule="auto"/>
      </w:pPr>
    </w:p>
    <w:p w:rsidR="002B562B" w:rsidRDefault="002B562B" w:rsidP="002B562B">
      <w:pPr>
        <w:shd w:val="clear" w:color="auto" w:fill="E6E6E6"/>
        <w:tabs>
          <w:tab w:val="clear" w:pos="567"/>
        </w:tabs>
      </w:pPr>
      <w:r>
        <w:t>NOTE 2</w:t>
      </w:r>
      <w:r>
        <w:tab/>
        <w:t xml:space="preserve">In addition to the requirements included in the Implementing Rules on interoperability of spatial data sets and services, the INSPIRE Directive includes further legally binding obligations that put additional requirements on data providers. For example, Art. 10(2) requires that </w:t>
      </w:r>
      <w:r w:rsidRPr="00BA5C9E">
        <w:t>Member States shall, where appropriate, decide by mutual consent on the depiction and position</w:t>
      </w:r>
      <w:r>
        <w:t xml:space="preserve"> of </w:t>
      </w:r>
      <w:r w:rsidRPr="00BA5C9E">
        <w:t>geographical feature</w:t>
      </w:r>
      <w:r>
        <w:t xml:space="preserve">s whose </w:t>
      </w:r>
      <w:r w:rsidRPr="00BA5C9E">
        <w:t>location spans the frontier between two or more Member States</w:t>
      </w:r>
      <w:r>
        <w:t xml:space="preserve">. General guidance for how to meet these obligations is provided in the INSPIRE framework documents.  </w:t>
      </w:r>
    </w:p>
    <w:p w:rsidR="002B562B" w:rsidRDefault="002B562B" w:rsidP="002B562B">
      <w:pPr>
        <w:pStyle w:val="Heading3"/>
        <w:shd w:val="clear" w:color="auto" w:fill="E6E6E6"/>
      </w:pPr>
      <w:bookmarkStart w:id="76" w:name="_Toc374464069"/>
      <w:r>
        <w:t>Recommendations</w:t>
      </w:r>
      <w:bookmarkEnd w:id="76"/>
    </w:p>
    <w:p w:rsidR="002B562B" w:rsidRDefault="002B562B" w:rsidP="002B562B">
      <w:pPr>
        <w:pStyle w:val="Header"/>
        <w:shd w:val="clear" w:color="auto" w:fill="E6E6E6"/>
        <w:spacing w:line="240" w:lineRule="auto"/>
      </w:pPr>
    </w:p>
    <w:p w:rsidR="002B562B" w:rsidRDefault="002B562B" w:rsidP="002B562B">
      <w:pPr>
        <w:pStyle w:val="Header"/>
        <w:shd w:val="clear" w:color="auto" w:fill="E6E6E6"/>
        <w:spacing w:line="240" w:lineRule="auto"/>
      </w:pPr>
      <w:r>
        <w:t xml:space="preserve">In addition to IR and TG requirements, these Technical </w:t>
      </w:r>
      <w:r w:rsidRPr="007B6715">
        <w:t>Guid</w:t>
      </w:r>
      <w:r>
        <w:t>elines</w:t>
      </w:r>
      <w:r w:rsidRPr="007B6715">
        <w:t xml:space="preserve"> </w:t>
      </w:r>
      <w:r>
        <w:t xml:space="preserve">may also include a number of recommendations for facilitating implementation or for further and coherent development of an interoperable infrastructure. </w:t>
      </w:r>
    </w:p>
    <w:p w:rsidR="002B562B" w:rsidRPr="008B3241" w:rsidRDefault="002B562B" w:rsidP="002B562B">
      <w:pPr>
        <w:pStyle w:val="Header"/>
        <w:shd w:val="clear" w:color="auto" w:fill="E6E6E6"/>
        <w:spacing w:line="240" w:lineRule="auto"/>
      </w:pPr>
    </w:p>
    <w:p w:rsidR="002B562B" w:rsidRPr="008B3241" w:rsidRDefault="002B562B" w:rsidP="002B562B">
      <w:pPr>
        <w:pBdr>
          <w:top w:val="dotted" w:sz="18" w:space="1" w:color="808080"/>
          <w:left w:val="dotted" w:sz="18" w:space="4" w:color="808080"/>
          <w:bottom w:val="dotted" w:sz="18" w:space="1" w:color="808080"/>
          <w:right w:val="dotted" w:sz="18" w:space="4" w:color="808080"/>
        </w:pBdr>
        <w:shd w:val="clear" w:color="auto" w:fill="E6E6E6"/>
        <w:tabs>
          <w:tab w:val="clear" w:pos="284"/>
          <w:tab w:val="clear" w:pos="567"/>
          <w:tab w:val="clear" w:pos="851"/>
          <w:tab w:val="clear" w:pos="1134"/>
          <w:tab w:val="left" w:pos="2268"/>
        </w:tabs>
        <w:ind w:left="2268" w:right="113" w:hanging="2155"/>
      </w:pPr>
      <w:r w:rsidRPr="008B3241">
        <w:rPr>
          <w:b/>
          <w:color w:val="333399"/>
        </w:rPr>
        <w:t xml:space="preserve">Recommendation </w:t>
      </w:r>
      <w:r>
        <w:rPr>
          <w:b/>
          <w:color w:val="333399"/>
        </w:rPr>
        <w:t>X</w:t>
      </w:r>
      <w:r w:rsidRPr="008B3241">
        <w:tab/>
        <w:t>Recommendations are shown using this style.</w:t>
      </w:r>
    </w:p>
    <w:p w:rsidR="002B562B" w:rsidRDefault="002B562B" w:rsidP="002B562B">
      <w:pPr>
        <w:shd w:val="clear" w:color="auto" w:fill="E6E6E6"/>
      </w:pPr>
    </w:p>
    <w:p w:rsidR="002B562B" w:rsidRDefault="002B562B" w:rsidP="002B562B">
      <w:pPr>
        <w:shd w:val="clear" w:color="auto" w:fill="E6E6E6"/>
        <w:tabs>
          <w:tab w:val="clear" w:pos="567"/>
        </w:tabs>
      </w:pPr>
      <w:r>
        <w:t>NOTE</w:t>
      </w:r>
      <w:r>
        <w:tab/>
        <w:t xml:space="preserve">The implementation of recommendations is not mandatory. Compliance with these Technical </w:t>
      </w:r>
      <w:r w:rsidRPr="007B6715">
        <w:t>Guid</w:t>
      </w:r>
      <w:r>
        <w:t>elines</w:t>
      </w:r>
      <w:r w:rsidRPr="007B6715">
        <w:t xml:space="preserve"> </w:t>
      </w:r>
      <w:r>
        <w:t>or the legal obligation does not depend on the fulfilment of the recommendations.</w:t>
      </w:r>
    </w:p>
    <w:p w:rsidR="002B562B" w:rsidRDefault="002B562B" w:rsidP="002B562B">
      <w:pPr>
        <w:pStyle w:val="Heading3"/>
        <w:shd w:val="clear" w:color="auto" w:fill="E6E6E6"/>
      </w:pPr>
      <w:bookmarkStart w:id="77" w:name="_Toc233005421"/>
      <w:bookmarkStart w:id="78" w:name="_Toc374464070"/>
      <w:r w:rsidRPr="008B3241">
        <w:t>Conformance</w:t>
      </w:r>
      <w:bookmarkEnd w:id="77"/>
      <w:bookmarkEnd w:id="78"/>
    </w:p>
    <w:p w:rsidR="002B562B" w:rsidRPr="008B3241" w:rsidRDefault="002B562B" w:rsidP="002B562B">
      <w:pPr>
        <w:shd w:val="clear" w:color="auto" w:fill="E6E6E6"/>
      </w:pPr>
    </w:p>
    <w:p w:rsidR="002B562B" w:rsidRDefault="002B562B" w:rsidP="002B562B">
      <w:pPr>
        <w:shd w:val="clear" w:color="auto" w:fill="E6E6E6"/>
      </w:pPr>
      <w:r>
        <w:t xml:space="preserve">Annex A includes the </w:t>
      </w:r>
      <w:r w:rsidRPr="008B3241">
        <w:t>abstract test suite</w:t>
      </w:r>
      <w:r>
        <w:t xml:space="preserve"> for checking conformance with the requirements included in</w:t>
      </w:r>
      <w:r w:rsidRPr="001C1252">
        <w:t xml:space="preserve"> </w:t>
      </w:r>
      <w:r>
        <w:t xml:space="preserve">these Technical </w:t>
      </w:r>
      <w:r w:rsidRPr="007B6715">
        <w:t>Guid</w:t>
      </w:r>
      <w:r>
        <w:t>elines</w:t>
      </w:r>
      <w:r w:rsidRPr="007B6715">
        <w:t xml:space="preserve"> </w:t>
      </w:r>
      <w:r>
        <w:t>and the corresponding parts of the Implementing Rules (</w:t>
      </w:r>
      <w:r w:rsidRPr="001C1252">
        <w:t xml:space="preserve">Commission Regulation </w:t>
      </w:r>
      <w:r>
        <w:t xml:space="preserve">(EU) </w:t>
      </w:r>
      <w:r w:rsidRPr="001C1252">
        <w:t>No 1089/2010</w:t>
      </w:r>
      <w:r>
        <w:t>).</w:t>
      </w:r>
    </w:p>
    <w:bookmarkEnd w:id="73"/>
    <w:p w:rsidR="00766FA1" w:rsidRPr="00AE464A" w:rsidRDefault="00766FA1" w:rsidP="00AE464A"/>
    <w:p w:rsidR="00766FA1" w:rsidRPr="008B3241" w:rsidRDefault="00766FA1" w:rsidP="00964F98">
      <w:pPr>
        <w:pStyle w:val="Heading1"/>
        <w:spacing w:after="60"/>
        <w:ind w:left="432" w:hanging="432"/>
        <w:jc w:val="both"/>
      </w:pPr>
      <w:bookmarkStart w:id="79" w:name="_Toc202867244"/>
      <w:bookmarkStart w:id="80" w:name="_Toc202872572"/>
      <w:bookmarkStart w:id="81" w:name="_Toc203821261"/>
      <w:bookmarkStart w:id="82" w:name="_Toc204079964"/>
      <w:bookmarkStart w:id="83" w:name="_Toc204080372"/>
      <w:bookmarkStart w:id="84" w:name="_Toc202873557"/>
      <w:bookmarkStart w:id="85" w:name="_Toc207684627"/>
      <w:bookmarkStart w:id="86" w:name="_Toc233005422"/>
      <w:bookmarkStart w:id="87" w:name="Ch3_SpecificationScopes"/>
      <w:bookmarkStart w:id="88" w:name="_Toc339566015"/>
      <w:bookmarkStart w:id="89" w:name="_Toc346532926"/>
      <w:r>
        <w:br w:type="page"/>
      </w:r>
      <w:bookmarkStart w:id="90" w:name="_Toc346799520"/>
      <w:bookmarkStart w:id="91" w:name="_Toc374464071"/>
      <w:r w:rsidRPr="008B3241">
        <w:lastRenderedPageBreak/>
        <w:t>Specification scopes</w:t>
      </w:r>
      <w:bookmarkEnd w:id="79"/>
      <w:bookmarkEnd w:id="80"/>
      <w:bookmarkEnd w:id="81"/>
      <w:bookmarkEnd w:id="82"/>
      <w:bookmarkEnd w:id="83"/>
      <w:bookmarkEnd w:id="84"/>
      <w:bookmarkEnd w:id="85"/>
      <w:bookmarkEnd w:id="86"/>
      <w:bookmarkEnd w:id="87"/>
      <w:bookmarkEnd w:id="88"/>
      <w:bookmarkEnd w:id="89"/>
      <w:bookmarkEnd w:id="90"/>
      <w:bookmarkEnd w:id="91"/>
    </w:p>
    <w:p w:rsidR="00766FA1" w:rsidRPr="008B3241" w:rsidRDefault="00766FA1" w:rsidP="00657B47">
      <w:pPr>
        <w:shd w:val="clear" w:color="auto" w:fill="E6E6E6"/>
      </w:pPr>
    </w:p>
    <w:p w:rsidR="00766FA1" w:rsidRDefault="00766FA1" w:rsidP="00657B47">
      <w:pPr>
        <w:shd w:val="clear" w:color="auto" w:fill="E6E6E6"/>
      </w:pPr>
      <w:r w:rsidRPr="008B3241">
        <w:t xml:space="preserve">This data specification </w:t>
      </w:r>
      <w:r>
        <w:t xml:space="preserve">does not distinguish different specification scopes, but just considers </w:t>
      </w:r>
      <w:r w:rsidRPr="008B3241">
        <w:t xml:space="preserve">one </w:t>
      </w:r>
      <w:r>
        <w:t xml:space="preserve">general </w:t>
      </w:r>
      <w:r w:rsidRPr="008B3241">
        <w:t>scope.</w:t>
      </w:r>
    </w:p>
    <w:p w:rsidR="00766FA1" w:rsidRDefault="00766FA1" w:rsidP="00657B47">
      <w:pPr>
        <w:shd w:val="clear" w:color="auto" w:fill="E6E6E6"/>
      </w:pPr>
    </w:p>
    <w:p w:rsidR="00766FA1" w:rsidRPr="008B3241" w:rsidRDefault="00766FA1" w:rsidP="00657B47">
      <w:pPr>
        <w:shd w:val="clear" w:color="auto" w:fill="E6E6E6"/>
      </w:pPr>
      <w:r>
        <w:t>NOTE</w:t>
      </w:r>
      <w:r>
        <w:tab/>
        <w:t>For more information on specification scopes, see [ISO 19131:2007], clause 8 and Annex D.</w:t>
      </w:r>
      <w:r w:rsidRPr="008B3241">
        <w:t xml:space="preserve"> </w:t>
      </w:r>
    </w:p>
    <w:p w:rsidR="00766FA1" w:rsidRPr="008B3241" w:rsidRDefault="00766FA1" w:rsidP="00657B47">
      <w:pPr>
        <w:shd w:val="clear" w:color="auto" w:fill="E6E6E6"/>
      </w:pPr>
    </w:p>
    <w:p w:rsidR="00766FA1" w:rsidRDefault="00766FA1" w:rsidP="00657B47">
      <w:pPr>
        <w:pStyle w:val="CommentText"/>
        <w:rPr>
          <w:rStyle w:val="Instruction"/>
          <w:iCs/>
        </w:rPr>
      </w:pPr>
    </w:p>
    <w:p w:rsidR="00766FA1" w:rsidRPr="00382877" w:rsidRDefault="00766FA1" w:rsidP="00657B47">
      <w:pPr>
        <w:pStyle w:val="CommentText"/>
        <w:rPr>
          <w:rStyle w:val="Instruction"/>
          <w:iCs/>
        </w:rPr>
      </w:pPr>
    </w:p>
    <w:p w:rsidR="002B562B" w:rsidRPr="008B3241" w:rsidRDefault="002B562B" w:rsidP="002B562B">
      <w:pPr>
        <w:pStyle w:val="Heading1"/>
        <w:tabs>
          <w:tab w:val="clear" w:pos="425"/>
          <w:tab w:val="num" w:pos="432"/>
        </w:tabs>
        <w:spacing w:after="60"/>
        <w:ind w:left="432" w:hanging="432"/>
        <w:jc w:val="both"/>
      </w:pPr>
      <w:bookmarkStart w:id="92" w:name="_Toc374464072"/>
      <w:bookmarkStart w:id="93" w:name="_Toc202867245"/>
      <w:bookmarkStart w:id="94" w:name="_Toc202872573"/>
      <w:bookmarkStart w:id="95" w:name="_Toc203821262"/>
      <w:bookmarkStart w:id="96" w:name="_Toc204079965"/>
      <w:bookmarkStart w:id="97" w:name="_Toc204080373"/>
      <w:bookmarkStart w:id="98" w:name="_Toc202873558"/>
      <w:bookmarkStart w:id="99" w:name="_Toc207684628"/>
      <w:bookmarkStart w:id="100" w:name="_Toc233005423"/>
      <w:bookmarkStart w:id="101" w:name="Ch4_IdentificationInformation"/>
      <w:r w:rsidRPr="008B3241">
        <w:t>Identification</w:t>
      </w:r>
      <w:bookmarkEnd w:id="93"/>
      <w:bookmarkEnd w:id="94"/>
      <w:bookmarkEnd w:id="95"/>
      <w:bookmarkEnd w:id="96"/>
      <w:bookmarkEnd w:id="97"/>
      <w:bookmarkEnd w:id="98"/>
      <w:bookmarkEnd w:id="99"/>
      <w:r w:rsidRPr="008B3241">
        <w:t xml:space="preserve"> information</w:t>
      </w:r>
      <w:bookmarkEnd w:id="92"/>
      <w:bookmarkEnd w:id="100"/>
    </w:p>
    <w:bookmarkEnd w:id="101"/>
    <w:p w:rsidR="002B562B" w:rsidRDefault="002B562B" w:rsidP="002B562B"/>
    <w:p w:rsidR="002B562B" w:rsidRDefault="002B562B" w:rsidP="002B562B">
      <w:r>
        <w:t xml:space="preserve">These Technical </w:t>
      </w:r>
      <w:r w:rsidRPr="007B6715">
        <w:t>Guid</w:t>
      </w:r>
      <w:r>
        <w:t>elines</w:t>
      </w:r>
      <w:r w:rsidRPr="007B6715">
        <w:t xml:space="preserve"> </w:t>
      </w:r>
      <w:r>
        <w:t>are identified by the following URI:</w:t>
      </w:r>
    </w:p>
    <w:p w:rsidR="002B562B" w:rsidRDefault="002B562B" w:rsidP="002B562B">
      <w:r>
        <w:t>http://inspire.ec.europa.eu/tg/nz/3.0</w:t>
      </w:r>
    </w:p>
    <w:p w:rsidR="002B562B" w:rsidRDefault="002B562B" w:rsidP="002B562B"/>
    <w:p w:rsidR="002B562B" w:rsidRDefault="002B562B" w:rsidP="002B562B">
      <w:pPr>
        <w:tabs>
          <w:tab w:val="clear" w:pos="284"/>
          <w:tab w:val="clear" w:pos="567"/>
        </w:tabs>
      </w:pPr>
      <w:r>
        <w:t>NOTE</w:t>
      </w:r>
      <w:r>
        <w:tab/>
        <w:t xml:space="preserve">ISO 19131 suggests further identification information to be included in this section, e.g. the title, abstract or spatial representation type. The proposed items are already described in the document metadata, executive summary, overview description (section 2) and descriptions of the application schemas (section 5). In order to avoid redundancy, they are not repeated here.  </w:t>
      </w:r>
    </w:p>
    <w:p w:rsidR="00766FA1" w:rsidRDefault="00766FA1" w:rsidP="000A3556"/>
    <w:p w:rsidR="00766FA1" w:rsidRDefault="00766FA1" w:rsidP="00964F98">
      <w:pPr>
        <w:pStyle w:val="Heading1"/>
        <w:tabs>
          <w:tab w:val="clear" w:pos="425"/>
          <w:tab w:val="num" w:pos="432"/>
        </w:tabs>
        <w:spacing w:after="60"/>
        <w:ind w:left="432" w:hanging="432"/>
        <w:jc w:val="both"/>
      </w:pPr>
      <w:bookmarkStart w:id="102" w:name="_Toc202867246"/>
      <w:bookmarkStart w:id="103" w:name="_Toc202872574"/>
      <w:bookmarkStart w:id="104" w:name="_Toc203821263"/>
      <w:bookmarkStart w:id="105" w:name="_Toc204079966"/>
      <w:bookmarkStart w:id="106" w:name="_Toc204080374"/>
      <w:bookmarkStart w:id="107" w:name="_Toc202873559"/>
      <w:bookmarkStart w:id="108" w:name="_Ref207680110"/>
      <w:bookmarkStart w:id="109" w:name="_Toc207684629"/>
      <w:bookmarkStart w:id="110" w:name="_Ref214081004"/>
      <w:bookmarkStart w:id="111" w:name="_Toc233005424"/>
      <w:bookmarkStart w:id="112" w:name="_Toc339566017"/>
      <w:bookmarkStart w:id="113" w:name="_Toc346532928"/>
      <w:bookmarkStart w:id="114" w:name="Ch5_DataContentAndStructure"/>
      <w:bookmarkStart w:id="115" w:name="_Toc202867252"/>
      <w:bookmarkStart w:id="116" w:name="_Toc202872580"/>
      <w:bookmarkStart w:id="117" w:name="_Toc203821269"/>
      <w:bookmarkStart w:id="118" w:name="_Toc202873565"/>
      <w:bookmarkStart w:id="119" w:name="_Toc204079972"/>
      <w:bookmarkStart w:id="120" w:name="_Toc204080380"/>
      <w:bookmarkStart w:id="121" w:name="_Toc207684634"/>
      <w:r>
        <w:br w:type="page"/>
      </w:r>
      <w:bookmarkStart w:id="122" w:name="_Toc346799522"/>
      <w:bookmarkStart w:id="123" w:name="_Toc374464073"/>
      <w:r w:rsidRPr="008B3241">
        <w:lastRenderedPageBreak/>
        <w:t>Data content and structure</w:t>
      </w:r>
      <w:bookmarkEnd w:id="102"/>
      <w:bookmarkEnd w:id="103"/>
      <w:bookmarkEnd w:id="104"/>
      <w:bookmarkEnd w:id="105"/>
      <w:bookmarkEnd w:id="106"/>
      <w:bookmarkEnd w:id="107"/>
      <w:bookmarkEnd w:id="108"/>
      <w:bookmarkEnd w:id="109"/>
      <w:bookmarkEnd w:id="110"/>
      <w:bookmarkEnd w:id="111"/>
      <w:bookmarkEnd w:id="112"/>
      <w:bookmarkEnd w:id="113"/>
      <w:bookmarkEnd w:id="122"/>
      <w:bookmarkEnd w:id="123"/>
    </w:p>
    <w:p w:rsidR="00766FA1" w:rsidRDefault="00766FA1" w:rsidP="00657B47">
      <w:pPr>
        <w:pStyle w:val="Heading2"/>
      </w:pPr>
      <w:bookmarkStart w:id="124" w:name="_Toc339566018"/>
      <w:bookmarkStart w:id="125" w:name="_Toc346532929"/>
      <w:bookmarkStart w:id="126" w:name="_Toc346799523"/>
      <w:bookmarkStart w:id="127" w:name="_Toc374464074"/>
      <w:r>
        <w:t>Application schemas – Overview</w:t>
      </w:r>
      <w:bookmarkEnd w:id="124"/>
      <w:bookmarkEnd w:id="125"/>
      <w:bookmarkEnd w:id="126"/>
      <w:bookmarkEnd w:id="127"/>
      <w:r>
        <w:t xml:space="preserve"> </w:t>
      </w:r>
    </w:p>
    <w:p w:rsidR="00766FA1" w:rsidRPr="003B0441" w:rsidRDefault="00766FA1" w:rsidP="00964F98">
      <w:pPr>
        <w:pStyle w:val="Heading3"/>
      </w:pPr>
      <w:bookmarkStart w:id="128" w:name="_Toc339566019"/>
      <w:bookmarkStart w:id="129" w:name="_Toc346532930"/>
      <w:bookmarkStart w:id="130" w:name="_Toc346799524"/>
      <w:bookmarkStart w:id="131" w:name="_Toc374464075"/>
      <w:r>
        <w:t>Application schemas included in the IRs</w:t>
      </w:r>
      <w:bookmarkEnd w:id="128"/>
      <w:bookmarkEnd w:id="129"/>
      <w:bookmarkEnd w:id="130"/>
      <w:bookmarkEnd w:id="131"/>
    </w:p>
    <w:p w:rsidR="00766FA1" w:rsidRDefault="00766FA1" w:rsidP="00657B47"/>
    <w:p w:rsidR="00731DEE" w:rsidRDefault="00731DEE" w:rsidP="008A7730">
      <w:pPr>
        <w:shd w:val="clear" w:color="auto" w:fill="E6E6E6"/>
      </w:pPr>
      <w:bookmarkStart w:id="132" w:name="types"/>
    </w:p>
    <w:p w:rsidR="00731DEE" w:rsidRPr="00EE629A" w:rsidRDefault="00731DEE" w:rsidP="008A7730">
      <w:pPr>
        <w:shd w:val="clear" w:color="auto" w:fill="E6E6E6"/>
      </w:pPr>
      <w:r>
        <w:t>Articles 3, 4 and 5 of the Implementing Rules lay down the requirements for the content and structure of the data sets related to the INSPIRE Annex themes.</w:t>
      </w:r>
    </w:p>
    <w:p w:rsidR="00731DEE" w:rsidRDefault="00731DEE" w:rsidP="008A7730">
      <w:pPr>
        <w:shd w:val="clear" w:color="auto" w:fill="E6E6E6"/>
      </w:pPr>
    </w:p>
    <w:p w:rsidR="00731DEE" w:rsidRDefault="00731DEE" w:rsidP="008A7730">
      <w:pPr>
        <w:pStyle w:val="IRrequirementgrey"/>
        <w:jc w:val="center"/>
        <w:rPr>
          <w:b/>
          <w:color w:val="FF0000"/>
        </w:rPr>
      </w:pPr>
      <w:r w:rsidRPr="00EE629A">
        <w:rPr>
          <w:b/>
          <w:color w:val="FF0000"/>
        </w:rPr>
        <w:t>IR Requirement</w:t>
      </w:r>
    </w:p>
    <w:p w:rsidR="00731DEE" w:rsidRDefault="00731DEE" w:rsidP="008A7730">
      <w:pPr>
        <w:pStyle w:val="IRrequirementgrey"/>
        <w:jc w:val="center"/>
      </w:pPr>
      <w:r>
        <w:t>Article 4</w:t>
      </w:r>
    </w:p>
    <w:p w:rsidR="00731DEE" w:rsidRDefault="00731DEE" w:rsidP="008A7730">
      <w:pPr>
        <w:pStyle w:val="IRrequirementgrey"/>
        <w:jc w:val="center"/>
        <w:rPr>
          <w:b/>
          <w:bCs/>
        </w:rPr>
      </w:pPr>
      <w:r>
        <w:rPr>
          <w:b/>
          <w:bCs/>
        </w:rPr>
        <w:t>Types for the Exchange and Classification of Spatial Objects</w:t>
      </w:r>
    </w:p>
    <w:p w:rsidR="00731DEE" w:rsidRDefault="00731DEE" w:rsidP="008A7730">
      <w:pPr>
        <w:pStyle w:val="IRrequirementgrey"/>
        <w:jc w:val="center"/>
      </w:pPr>
    </w:p>
    <w:p w:rsidR="00731DEE" w:rsidRDefault="00731DEE" w:rsidP="008A7730">
      <w:pPr>
        <w:pStyle w:val="IRrequirementgrey"/>
      </w:pPr>
      <w:r w:rsidRPr="00903D25">
        <w:t>1.</w:t>
      </w:r>
      <w:r w:rsidRPr="00114BCA">
        <w:t xml:space="preserve"> For the exchange and classification of spatial objects from data sets meeting the conditions laid down in Article 4 of Directive 2007/2/EC, Member States shall use the spatial object types and associated data types, enumerations and code lists that are defined in Annexes II, III and IV for the </w:t>
      </w:r>
      <w:r>
        <w:t>themes the data sets relate to.</w:t>
      </w:r>
    </w:p>
    <w:p w:rsidR="00731DEE" w:rsidRDefault="00731DEE" w:rsidP="008A7730">
      <w:pPr>
        <w:pStyle w:val="IRrequirementgrey"/>
      </w:pPr>
    </w:p>
    <w:p w:rsidR="00731DEE" w:rsidRDefault="00731DEE" w:rsidP="008A7730">
      <w:pPr>
        <w:pStyle w:val="IRrequirementgrey"/>
      </w:pPr>
      <w:r>
        <w:t xml:space="preserve">2. </w:t>
      </w:r>
      <w:r w:rsidRPr="00114BCA">
        <w:t>Spatial object types and data types shall comply with the definitions and constraints and include the attributes and association roles set out in the Annexes.</w:t>
      </w:r>
    </w:p>
    <w:p w:rsidR="00731DEE" w:rsidRDefault="00731DEE" w:rsidP="008A7730">
      <w:pPr>
        <w:pStyle w:val="IRrequirementgrey"/>
      </w:pPr>
    </w:p>
    <w:p w:rsidR="00731DEE" w:rsidRPr="001F2531" w:rsidRDefault="00731DEE" w:rsidP="008A7730">
      <w:pPr>
        <w:pStyle w:val="IRrequirementgrey"/>
      </w:pPr>
      <w:r>
        <w:t>3.</w:t>
      </w:r>
      <w:r w:rsidRPr="00903D25">
        <w:t xml:space="preserve"> </w:t>
      </w:r>
      <w:r w:rsidRPr="00114BCA">
        <w:rPr>
          <w:color w:val="000000"/>
          <w:sz w:val="19"/>
          <w:szCs w:val="19"/>
        </w:rPr>
        <w:t>The enumerations and code lists used in attributes or association roles of spatial object types or data types shall comply with the definitions and include the values set out in Annex II. The enumeration and code list values are uniquely identified by language-neutral mnemonic codes for computers. The values may also include a language-specific name to be used for human interaction.</w:t>
      </w:r>
    </w:p>
    <w:p w:rsidR="00731DEE" w:rsidRDefault="00731DEE" w:rsidP="008A7730">
      <w:pPr>
        <w:pStyle w:val="IRrequirementgrey"/>
      </w:pPr>
    </w:p>
    <w:bookmarkEnd w:id="132"/>
    <w:p w:rsidR="00766FA1" w:rsidRPr="0007144C" w:rsidRDefault="00766FA1" w:rsidP="0007144C"/>
    <w:p w:rsidR="00766FA1" w:rsidRDefault="00766FA1" w:rsidP="00C60A5F">
      <w:pPr>
        <w:tabs>
          <w:tab w:val="clear" w:pos="567"/>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MT" w:hAnsi="ArialMT" w:cs="ArialMT"/>
          <w:color w:val="000000"/>
          <w:lang w:eastAsia="en-GB"/>
        </w:rPr>
      </w:pPr>
      <w:r>
        <w:rPr>
          <w:rFonts w:ascii="ArialMT" w:hAnsi="ArialMT" w:cs="ArialMT"/>
          <w:color w:val="000000"/>
          <w:lang w:eastAsia="en-GB"/>
        </w:rPr>
        <w:t xml:space="preserve">The types to be used </w:t>
      </w:r>
      <w:r>
        <w:t>f</w:t>
      </w:r>
      <w:r w:rsidRPr="00114BCA">
        <w:t>or the exchange and classification of spatial objects from data sets</w:t>
      </w:r>
      <w:r>
        <w:rPr>
          <w:rFonts w:ascii="ArialMT" w:hAnsi="ArialMT" w:cs="ArialMT"/>
          <w:color w:val="000000"/>
          <w:lang w:eastAsia="en-GB"/>
        </w:rPr>
        <w:t xml:space="preserve"> related to the spatial data theme </w:t>
      </w:r>
      <w:r w:rsidR="00731DEE">
        <w:rPr>
          <w:rFonts w:ascii="ArialMT" w:hAnsi="ArialMT" w:cs="ArialMT"/>
          <w:color w:val="000000"/>
          <w:lang w:eastAsia="en-GB"/>
        </w:rPr>
        <w:t>Natural Risk Zones</w:t>
      </w:r>
      <w:r>
        <w:rPr>
          <w:rFonts w:ascii="ArialMT" w:hAnsi="ArialMT" w:cs="ArialMT"/>
          <w:color w:val="000000"/>
          <w:lang w:eastAsia="en-GB"/>
        </w:rPr>
        <w:t xml:space="preserve"> are defined in the following application schema: (see section 5.3)</w:t>
      </w:r>
    </w:p>
    <w:p w:rsidR="00766FA1" w:rsidRDefault="00766FA1" w:rsidP="00C60A5F">
      <w:pPr>
        <w:tabs>
          <w:tab w:val="clear" w:pos="567"/>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rialMT" w:hAnsi="ArialMT" w:cs="ArialMT"/>
          <w:color w:val="000000"/>
          <w:lang w:eastAsia="en-GB"/>
        </w:rPr>
      </w:pPr>
      <w:r>
        <w:rPr>
          <w:rFonts w:ascii="ArialMT" w:hAnsi="ArialMT" w:cs="ArialMT"/>
          <w:color w:val="000000"/>
          <w:lang w:eastAsia="en-GB"/>
        </w:rPr>
        <w:t xml:space="preserve"> </w:t>
      </w:r>
    </w:p>
    <w:p w:rsidR="00766FA1" w:rsidRPr="007E7EF9" w:rsidRDefault="00766FA1" w:rsidP="00C60A5F">
      <w:pPr>
        <w:tabs>
          <w:tab w:val="clear" w:pos="567"/>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Pr>
          <w:rFonts w:ascii="ArialMT" w:hAnsi="ArialMT" w:cs="ArialMT"/>
          <w:color w:val="000000"/>
          <w:lang w:eastAsia="en-GB"/>
        </w:rPr>
        <w:t xml:space="preserve">- </w:t>
      </w:r>
      <w:r w:rsidRPr="00C60A5F">
        <w:rPr>
          <w:rFonts w:ascii="ArialMT" w:hAnsi="ArialMT" w:cs="ArialMT"/>
          <w:b/>
          <w:color w:val="000000"/>
          <w:lang w:eastAsia="en-GB"/>
        </w:rPr>
        <w:t>Natu</w:t>
      </w:r>
      <w:r w:rsidRPr="00C60A5F">
        <w:rPr>
          <w:b/>
        </w:rPr>
        <w:t>ralRiskZones application schema</w:t>
      </w:r>
      <w:r>
        <w:t xml:space="preserve"> describes the core normative concepts that build up the INSPIRE </w:t>
      </w:r>
      <w:r w:rsidR="00592A4C" w:rsidRPr="00592A4C">
        <w:rPr>
          <w:i/>
        </w:rPr>
        <w:t>Natural Risk Zones</w:t>
      </w:r>
      <w:r>
        <w:t xml:space="preserve"> data theme </w:t>
      </w:r>
    </w:p>
    <w:p w:rsidR="00766FA1" w:rsidRDefault="00766FA1" w:rsidP="00657B47">
      <w:pPr>
        <w:tabs>
          <w:tab w:val="clear" w:pos="567"/>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rsidR="00731DEE" w:rsidRDefault="00731DEE" w:rsidP="008A7730">
      <w:pPr>
        <w:shd w:val="clear" w:color="auto" w:fill="E6E6E6"/>
        <w:tabs>
          <w:tab w:val="clear" w:pos="284"/>
          <w:tab w:val="clear" w:pos="567"/>
        </w:tabs>
        <w:rPr>
          <w:rFonts w:cs="Arial"/>
        </w:rPr>
      </w:pPr>
      <w:bookmarkStart w:id="133" w:name="multiplicity_common_types"/>
      <w:r w:rsidRPr="008B3241">
        <w:rPr>
          <w:rFonts w:cs="Arial"/>
        </w:rPr>
        <w:t>The application schema</w:t>
      </w:r>
      <w:r>
        <w:rPr>
          <w:rFonts w:cs="Arial"/>
        </w:rPr>
        <w:t>s</w:t>
      </w:r>
      <w:r w:rsidRPr="008B3241">
        <w:rPr>
          <w:rFonts w:cs="Arial"/>
        </w:rPr>
        <w:t xml:space="preserve"> specif</w:t>
      </w:r>
      <w:r>
        <w:rPr>
          <w:rFonts w:cs="Arial"/>
        </w:rPr>
        <w:t>y</w:t>
      </w:r>
      <w:r w:rsidRPr="008B3241">
        <w:rPr>
          <w:rFonts w:cs="Arial"/>
        </w:rPr>
        <w:t xml:space="preserve"> requirements on the properties of each spatial object including its multiplicity, domain of valid values, constraints, etc.</w:t>
      </w:r>
      <w:r>
        <w:rPr>
          <w:rFonts w:cs="Arial"/>
        </w:rPr>
        <w:t xml:space="preserve"> </w:t>
      </w:r>
    </w:p>
    <w:p w:rsidR="00731DEE" w:rsidRDefault="00731DEE" w:rsidP="008A7730">
      <w:pPr>
        <w:shd w:val="clear" w:color="auto" w:fill="E6E6E6"/>
        <w:tabs>
          <w:tab w:val="clear" w:pos="284"/>
          <w:tab w:val="clear" w:pos="567"/>
        </w:tabs>
        <w:rPr>
          <w:rFonts w:cs="Arial"/>
        </w:rPr>
      </w:pPr>
    </w:p>
    <w:p w:rsidR="00731DEE" w:rsidRDefault="00731DEE" w:rsidP="008A7730">
      <w:pPr>
        <w:shd w:val="clear" w:color="auto" w:fill="E6E6E6"/>
        <w:tabs>
          <w:tab w:val="clear" w:pos="284"/>
          <w:tab w:val="clear" w:pos="567"/>
        </w:tabs>
        <w:rPr>
          <w:rFonts w:cs="Arial"/>
        </w:rPr>
      </w:pPr>
      <w:r>
        <w:rPr>
          <w:rFonts w:cs="Arial"/>
        </w:rPr>
        <w:t>NOTE</w:t>
      </w:r>
      <w:r>
        <w:rPr>
          <w:rFonts w:cs="Arial"/>
        </w:rPr>
        <w:tab/>
        <w:t>The application schemas presented in this section contain some additional information that is not included in the Implementing Rules, in particular multiplicities of attributes and association roles.</w:t>
      </w:r>
    </w:p>
    <w:p w:rsidR="00731DEE" w:rsidRDefault="00731DEE" w:rsidP="008A7730">
      <w:pPr>
        <w:shd w:val="clear" w:color="auto" w:fill="E6E6E6"/>
        <w:tabs>
          <w:tab w:val="clear" w:pos="284"/>
          <w:tab w:val="clear" w:pos="567"/>
        </w:tabs>
        <w:rPr>
          <w:rFonts w:cs="Arial"/>
        </w:rPr>
      </w:pPr>
    </w:p>
    <w:p w:rsidR="00731DEE" w:rsidRDefault="00731DEE" w:rsidP="002F3782">
      <w:pPr>
        <w:pStyle w:val="TGRequirementgrey"/>
      </w:pPr>
      <w:r w:rsidRPr="002F3782">
        <w:t xml:space="preserve">Spatial object types and data types shall comply with the </w:t>
      </w:r>
      <w:r>
        <w:t xml:space="preserve">multiplicities </w:t>
      </w:r>
      <w:r w:rsidRPr="002F3782">
        <w:t>defin</w:t>
      </w:r>
      <w:r>
        <w:t>ed for</w:t>
      </w:r>
      <w:r w:rsidRPr="002F3782">
        <w:t xml:space="preserve"> the attributes and association roles in </w:t>
      </w:r>
      <w:r>
        <w:t>this section</w:t>
      </w:r>
      <w:r w:rsidRPr="002F3782">
        <w:t>.</w:t>
      </w:r>
    </w:p>
    <w:p w:rsidR="00731DEE" w:rsidRDefault="00731DEE" w:rsidP="008A7730">
      <w:pPr>
        <w:shd w:val="clear" w:color="auto" w:fill="E6E6E6"/>
        <w:tabs>
          <w:tab w:val="clear" w:pos="284"/>
          <w:tab w:val="clear" w:pos="567"/>
        </w:tabs>
        <w:rPr>
          <w:rFonts w:cs="Arial"/>
        </w:rPr>
      </w:pPr>
    </w:p>
    <w:p w:rsidR="00731DEE" w:rsidRPr="00EE629A" w:rsidRDefault="00731DEE" w:rsidP="008A7730">
      <w:pPr>
        <w:shd w:val="clear" w:color="auto" w:fill="E6E6E6"/>
        <w:tabs>
          <w:tab w:val="clear" w:pos="284"/>
          <w:tab w:val="clear" w:pos="567"/>
        </w:tabs>
        <w:rPr>
          <w:lang w:val="en-US"/>
        </w:rPr>
      </w:pPr>
      <w:r>
        <w:rPr>
          <w:lang w:val="en-US"/>
        </w:rPr>
        <w:t xml:space="preserve">An application schema may include references (e.g. in attributes or inheritance relationships) to common types or types defined in other spatial data themes. These types can be found in a sub-section called “Imported Types” at the end of each application schema section. The common types referred to from application schemas included in the IRs are addressed in Article 3. </w:t>
      </w:r>
    </w:p>
    <w:p w:rsidR="00731DEE" w:rsidRDefault="00731DEE" w:rsidP="008A7730">
      <w:pPr>
        <w:shd w:val="clear" w:color="auto" w:fill="E6E6E6"/>
      </w:pPr>
    </w:p>
    <w:p w:rsidR="00731DEE" w:rsidRDefault="00731DEE" w:rsidP="008A7730">
      <w:pPr>
        <w:pStyle w:val="IRrequirementgrey"/>
        <w:jc w:val="center"/>
        <w:rPr>
          <w:b/>
          <w:color w:val="FF0000"/>
        </w:rPr>
      </w:pPr>
      <w:r w:rsidRPr="00EE629A">
        <w:rPr>
          <w:b/>
          <w:color w:val="FF0000"/>
        </w:rPr>
        <w:lastRenderedPageBreak/>
        <w:t>IR Requirement</w:t>
      </w:r>
    </w:p>
    <w:p w:rsidR="00731DEE" w:rsidRPr="00EE629A" w:rsidRDefault="00731DEE" w:rsidP="008A7730">
      <w:pPr>
        <w:pStyle w:val="IRrequirementgrey"/>
        <w:jc w:val="center"/>
        <w:rPr>
          <w:i/>
        </w:rPr>
      </w:pPr>
      <w:r w:rsidRPr="00EE629A">
        <w:rPr>
          <w:i/>
        </w:rPr>
        <w:t>Article 3</w:t>
      </w:r>
    </w:p>
    <w:p w:rsidR="00731DEE" w:rsidRDefault="00731DEE" w:rsidP="008A7730">
      <w:pPr>
        <w:pStyle w:val="IRrequirementgrey"/>
        <w:jc w:val="center"/>
        <w:rPr>
          <w:b/>
          <w:bCs/>
        </w:rPr>
      </w:pPr>
      <w:r>
        <w:rPr>
          <w:b/>
          <w:bCs/>
        </w:rPr>
        <w:t>Common Types</w:t>
      </w:r>
    </w:p>
    <w:p w:rsidR="00731DEE" w:rsidRDefault="00731DEE" w:rsidP="008A7730">
      <w:pPr>
        <w:pStyle w:val="IRrequirementgrey"/>
        <w:jc w:val="center"/>
      </w:pPr>
    </w:p>
    <w:p w:rsidR="00731DEE" w:rsidRDefault="00731DEE" w:rsidP="008A7730">
      <w:pPr>
        <w:pStyle w:val="IRrequirementgrey"/>
      </w:pPr>
      <w:r>
        <w:t xml:space="preserve">Types that are common to several of the themes listed in Annexes I, II and III to Directive 2007/2/EC shall conform to the definitions and constraints and include the attributes and association roles set out in Annex I. </w:t>
      </w:r>
    </w:p>
    <w:p w:rsidR="00731DEE" w:rsidRDefault="00731DEE" w:rsidP="008A7730">
      <w:pPr>
        <w:shd w:val="clear" w:color="auto" w:fill="E6E6E6"/>
        <w:rPr>
          <w:lang w:val="en-US"/>
        </w:rPr>
      </w:pPr>
    </w:p>
    <w:p w:rsidR="00731DEE" w:rsidRDefault="00731DEE" w:rsidP="008A7730">
      <w:pPr>
        <w:shd w:val="clear" w:color="auto" w:fill="E6E6E6"/>
        <w:tabs>
          <w:tab w:val="clear" w:pos="284"/>
          <w:tab w:val="clear" w:pos="567"/>
        </w:tabs>
        <w:rPr>
          <w:lang w:val="en-US"/>
        </w:rPr>
      </w:pPr>
      <w:r>
        <w:rPr>
          <w:lang w:val="en-US"/>
        </w:rPr>
        <w:t>NOTE</w:t>
      </w:r>
      <w:r>
        <w:rPr>
          <w:lang w:val="en-US"/>
        </w:rPr>
        <w:tab/>
        <w:t>Since the IRs contain the types for all INSPIRE spatial data themes in one document, Article 3 does not explicitly refer to types defined in other spatial data themes, but only to types defined in external data models.</w:t>
      </w:r>
    </w:p>
    <w:p w:rsidR="00731DEE" w:rsidRDefault="00731DEE" w:rsidP="008A7730">
      <w:pPr>
        <w:shd w:val="clear" w:color="auto" w:fill="E6E6E6"/>
        <w:tabs>
          <w:tab w:val="clear" w:pos="284"/>
          <w:tab w:val="clear" w:pos="567"/>
        </w:tabs>
        <w:rPr>
          <w:lang w:val="en-US"/>
        </w:rPr>
      </w:pPr>
    </w:p>
    <w:p w:rsidR="00731DEE" w:rsidRPr="00A36A9C" w:rsidRDefault="00731DEE" w:rsidP="008A7730">
      <w:pPr>
        <w:shd w:val="clear" w:color="auto" w:fill="E6E6E6"/>
      </w:pPr>
      <w:r>
        <w:rPr>
          <w:lang w:val="en-US"/>
        </w:rPr>
        <w:t xml:space="preserve">Common types are described in detail in the Generic Conceptual Model </w:t>
      </w:r>
      <w:r w:rsidRPr="008B3241">
        <w:rPr>
          <w:rFonts w:cs="Arial"/>
          <w:lang w:eastAsia="en-US"/>
        </w:rPr>
        <w:t>[DS-D2.7]</w:t>
      </w:r>
      <w:r>
        <w:rPr>
          <w:rFonts w:cs="Arial"/>
          <w:lang w:eastAsia="en-US"/>
        </w:rPr>
        <w:t>, in the relevant international standards (e.g. of the ISO 19100 series) or in the documents on the common INSPIRE models [DS-D2.10.x</w:t>
      </w:r>
      <w:r w:rsidRPr="008B3241">
        <w:rPr>
          <w:rFonts w:cs="Arial"/>
          <w:lang w:eastAsia="en-US"/>
        </w:rPr>
        <w:t>]</w:t>
      </w:r>
      <w:r>
        <w:rPr>
          <w:rFonts w:cs="Arial"/>
          <w:lang w:eastAsia="en-US"/>
        </w:rPr>
        <w:t>. For detailed descriptions of types defined in other spatial data themes, see the corresponding Data Specification TG document [DS-D2.8.x</w:t>
      </w:r>
      <w:r w:rsidRPr="008B3241">
        <w:rPr>
          <w:rFonts w:cs="Arial"/>
          <w:lang w:eastAsia="en-US"/>
        </w:rPr>
        <w:t>]</w:t>
      </w:r>
      <w:r>
        <w:rPr>
          <w:rFonts w:cs="Arial"/>
          <w:lang w:eastAsia="en-US"/>
        </w:rPr>
        <w:t>.</w:t>
      </w:r>
    </w:p>
    <w:p w:rsidR="00731DEE" w:rsidRDefault="00731DEE" w:rsidP="008A7730">
      <w:pPr>
        <w:shd w:val="clear" w:color="auto" w:fill="E6E6E6"/>
      </w:pPr>
    </w:p>
    <w:bookmarkEnd w:id="114"/>
    <w:bookmarkEnd w:id="133"/>
    <w:p w:rsidR="00766FA1" w:rsidRPr="0007144C" w:rsidRDefault="00766FA1" w:rsidP="0007144C"/>
    <w:p w:rsidR="00766FA1" w:rsidRDefault="00766FA1" w:rsidP="00964F98">
      <w:pPr>
        <w:pStyle w:val="Heading3"/>
      </w:pPr>
      <w:bookmarkStart w:id="134" w:name="_Toc339566020"/>
      <w:bookmarkStart w:id="135" w:name="_Toc346532931"/>
      <w:bookmarkStart w:id="136" w:name="_Toc346799525"/>
      <w:bookmarkStart w:id="137" w:name="_Toc374464076"/>
      <w:r>
        <w:t>Additional recommended application schemas</w:t>
      </w:r>
      <w:bookmarkEnd w:id="134"/>
      <w:bookmarkEnd w:id="135"/>
      <w:bookmarkEnd w:id="136"/>
      <w:bookmarkEnd w:id="137"/>
      <w:r>
        <w:t xml:space="preserve"> </w:t>
      </w:r>
    </w:p>
    <w:p w:rsidR="00766FA1" w:rsidRPr="006C310E" w:rsidRDefault="00766FA1" w:rsidP="00657B47"/>
    <w:p w:rsidR="00766FA1" w:rsidRDefault="00766FA1" w:rsidP="00797415">
      <w:pPr>
        <w:numPr>
          <w:ilvl w:val="0"/>
          <w:numId w:val="7"/>
        </w:numPr>
      </w:pPr>
      <w:r w:rsidRPr="00701270">
        <w:t xml:space="preserve">In </w:t>
      </w:r>
      <w:r>
        <w:t xml:space="preserve">addition to the application schemas listed above, the following additional application schema has been defined for the theme </w:t>
      </w:r>
      <w:r w:rsidR="00731DEE">
        <w:rPr>
          <w:i/>
        </w:rPr>
        <w:t>Natural Risk Zones</w:t>
      </w:r>
      <w:r>
        <w:rPr>
          <w:i/>
        </w:rPr>
        <w:t xml:space="preserve"> </w:t>
      </w:r>
      <w:r>
        <w:rPr>
          <w:rFonts w:ascii="ArialMT" w:hAnsi="ArialMT" w:cs="ArialMT"/>
          <w:color w:val="000000"/>
          <w:lang w:eastAsia="en-GB"/>
        </w:rPr>
        <w:t xml:space="preserve">(see Annex D): </w:t>
      </w:r>
    </w:p>
    <w:p w:rsidR="00766FA1" w:rsidRPr="00F32F97" w:rsidRDefault="00766FA1" w:rsidP="00C60A5F"/>
    <w:p w:rsidR="00766FA1" w:rsidRDefault="00766FA1" w:rsidP="00657B47">
      <w:pPr>
        <w:tabs>
          <w:tab w:val="clear" w:pos="567"/>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cs="Arial"/>
        </w:rPr>
      </w:pPr>
      <w:r w:rsidRPr="00F32F97">
        <w:rPr>
          <w:rFonts w:cs="Arial"/>
          <w:b/>
          <w:bCs/>
        </w:rPr>
        <w:t xml:space="preserve">The Floods_Example_Model </w:t>
      </w:r>
      <w:r w:rsidRPr="00F32F97">
        <w:rPr>
          <w:rFonts w:cs="Arial"/>
        </w:rPr>
        <w:t>application schema represents the extension of the core NZ application schema (NaturalRiskZones) as one possible example of how Floods Directive requirements could be addressed.</w:t>
      </w:r>
    </w:p>
    <w:p w:rsidR="00766FA1" w:rsidRPr="00F32F97" w:rsidRDefault="00766FA1" w:rsidP="00657B47">
      <w:pPr>
        <w:tabs>
          <w:tab w:val="clear" w:pos="567"/>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p w:rsidR="00766FA1" w:rsidRPr="00701270" w:rsidRDefault="00766FA1" w:rsidP="00657B47">
      <w:pPr>
        <w:shd w:val="clear" w:color="auto" w:fill="E6E6E6"/>
      </w:pPr>
      <w:r>
        <w:t>These additional application schemas are not included in the IRs. They typically address requirements from specific (groups of) use cases and/or may be used to provide additional information. They are included in this specification in order to improve interoperability also for these additional aspects and to illustrate the extensibility of the application schemas included in the IRs.</w:t>
      </w:r>
    </w:p>
    <w:p w:rsidR="00766FA1" w:rsidRDefault="00766FA1" w:rsidP="00657B47"/>
    <w:p w:rsidR="00766FA1" w:rsidRDefault="00766FA1" w:rsidP="00E63FA6">
      <w:pPr>
        <w:pStyle w:val="Recommendationgrey"/>
      </w:pPr>
      <w:bookmarkStart w:id="138" w:name="_Ref326223837"/>
      <w:r>
        <w:t xml:space="preserve">Additional and/or use case-specific information related to the theme </w:t>
      </w:r>
      <w:r w:rsidR="00731DEE">
        <w:t>Natural Risk Zones</w:t>
      </w:r>
      <w:r w:rsidRPr="00E63FA6">
        <w:t xml:space="preserve"> </w:t>
      </w:r>
      <w:r>
        <w:t xml:space="preserve">should be made available using </w:t>
      </w:r>
      <w:r w:rsidRPr="009D1219">
        <w:t xml:space="preserve">the spatial object types and data types specified in </w:t>
      </w:r>
      <w:r>
        <w:t xml:space="preserve">the </w:t>
      </w:r>
      <w:r w:rsidRPr="00975F7B">
        <w:t>following</w:t>
      </w:r>
      <w:r>
        <w:t xml:space="preserve"> application schema(s): Floods_Example_Model</w:t>
      </w:r>
      <w:bookmarkEnd w:id="138"/>
    </w:p>
    <w:p w:rsidR="00766FA1" w:rsidRPr="001F2531" w:rsidRDefault="00766FA1" w:rsidP="00EF78AD"/>
    <w:p w:rsidR="00766FA1" w:rsidRDefault="00766FA1" w:rsidP="00EF78AD">
      <w:pPr>
        <w:rPr>
          <w:lang w:eastAsia="it-IT"/>
        </w:rPr>
      </w:pPr>
    </w:p>
    <w:p w:rsidR="00731DEE" w:rsidRPr="00C02837" w:rsidRDefault="00766FA1" w:rsidP="00731DEE">
      <w:pPr>
        <w:pStyle w:val="Heading2"/>
        <w:shd w:val="clear" w:color="auto" w:fill="E6E6E6"/>
        <w:tabs>
          <w:tab w:val="left" w:pos="709"/>
        </w:tabs>
      </w:pPr>
      <w:r>
        <w:br w:type="page"/>
      </w:r>
      <w:bookmarkStart w:id="139" w:name="_Toc374464077"/>
      <w:bookmarkStart w:id="140" w:name="stereotypes"/>
      <w:bookmarkStart w:id="141" w:name="_Toc234052486"/>
      <w:bookmarkStart w:id="142" w:name="_Toc233005425"/>
      <w:r w:rsidR="00731DEE" w:rsidRPr="00C02837">
        <w:lastRenderedPageBreak/>
        <w:t>Basic notions</w:t>
      </w:r>
      <w:bookmarkEnd w:id="139"/>
      <w:bookmarkEnd w:id="141"/>
      <w:bookmarkEnd w:id="142"/>
    </w:p>
    <w:p w:rsidR="00731DEE" w:rsidRPr="008B3241" w:rsidRDefault="00731DEE" w:rsidP="008A7730">
      <w:pPr>
        <w:shd w:val="clear" w:color="auto" w:fill="E6E6E6"/>
      </w:pPr>
    </w:p>
    <w:p w:rsidR="00731DEE" w:rsidRPr="008B3241" w:rsidRDefault="00731DEE" w:rsidP="008A7730">
      <w:pPr>
        <w:shd w:val="clear" w:color="auto" w:fill="E6E6E6"/>
      </w:pPr>
      <w:r w:rsidRPr="008B3241">
        <w:t>This section explains some of the basic notions used in the INSPIRE application schemas. These explanations are based on the GCM [DS-D2.5].</w:t>
      </w:r>
    </w:p>
    <w:p w:rsidR="00731DEE" w:rsidRDefault="00731DEE" w:rsidP="008A7730">
      <w:pPr>
        <w:pStyle w:val="Heading3"/>
        <w:shd w:val="clear" w:color="auto" w:fill="E6E6E6"/>
      </w:pPr>
      <w:bookmarkStart w:id="143" w:name="_Toc374464078"/>
      <w:r>
        <w:t>Notation</w:t>
      </w:r>
      <w:bookmarkEnd w:id="143"/>
    </w:p>
    <w:p w:rsidR="00731DEE" w:rsidRDefault="00731DEE" w:rsidP="008A7730">
      <w:pPr>
        <w:keepNext/>
        <w:shd w:val="clear" w:color="auto" w:fill="E6E6E6"/>
      </w:pPr>
    </w:p>
    <w:p w:rsidR="00731DEE" w:rsidRDefault="00731DEE" w:rsidP="008A7730">
      <w:pPr>
        <w:pStyle w:val="Heading4"/>
        <w:shd w:val="clear" w:color="auto" w:fill="E6E6E6"/>
      </w:pPr>
      <w:r>
        <w:t>Unified Modeling Language (UML)</w:t>
      </w:r>
    </w:p>
    <w:p w:rsidR="00731DEE" w:rsidRDefault="00731DEE" w:rsidP="008A7730">
      <w:pPr>
        <w:keepNext/>
        <w:shd w:val="clear" w:color="auto" w:fill="E6E6E6"/>
      </w:pPr>
    </w:p>
    <w:p w:rsidR="00731DEE" w:rsidRDefault="00731DEE" w:rsidP="008A7730">
      <w:pPr>
        <w:shd w:val="clear" w:color="auto" w:fill="E6E6E6"/>
      </w:pPr>
      <w:bookmarkStart w:id="144" w:name="_Toc196816173"/>
      <w:r>
        <w:t xml:space="preserve">The </w:t>
      </w:r>
      <w:r w:rsidRPr="000D411F">
        <w:t>application schema</w:t>
      </w:r>
      <w:r>
        <w:t xml:space="preserve">s included in this section are </w:t>
      </w:r>
      <w:r w:rsidRPr="000D411F">
        <w:t>specified in UML, version 2.1.</w:t>
      </w:r>
      <w:bookmarkEnd w:id="144"/>
      <w:r>
        <w:t xml:space="preserve"> </w:t>
      </w:r>
      <w:bookmarkStart w:id="145" w:name="_Toc196816174"/>
      <w:r>
        <w:t xml:space="preserve">The </w:t>
      </w:r>
      <w:r w:rsidRPr="000D411F">
        <w:t>spatial object type</w:t>
      </w:r>
      <w:r>
        <w:t>s, their</w:t>
      </w:r>
      <w:r w:rsidRPr="000D411F">
        <w:t xml:space="preserve"> properties </w:t>
      </w:r>
      <w:r>
        <w:t xml:space="preserve">and associated types are </w:t>
      </w:r>
      <w:r w:rsidRPr="000D411F">
        <w:t xml:space="preserve">shown in </w:t>
      </w:r>
      <w:r>
        <w:t xml:space="preserve">UML </w:t>
      </w:r>
      <w:r w:rsidRPr="000D411F">
        <w:t>class diagrams</w:t>
      </w:r>
      <w:bookmarkEnd w:id="145"/>
      <w:r>
        <w:t>.</w:t>
      </w:r>
    </w:p>
    <w:p w:rsidR="00731DEE" w:rsidRDefault="00731DEE" w:rsidP="008A7730">
      <w:pPr>
        <w:shd w:val="clear" w:color="auto" w:fill="E6E6E6"/>
      </w:pPr>
    </w:p>
    <w:p w:rsidR="00731DEE" w:rsidRDefault="00731DEE" w:rsidP="008A7730">
      <w:pPr>
        <w:shd w:val="clear" w:color="auto" w:fill="E6E6E6"/>
        <w:tabs>
          <w:tab w:val="clear" w:pos="284"/>
          <w:tab w:val="clear" w:pos="567"/>
        </w:tabs>
      </w:pPr>
      <w:r>
        <w:t>NOTE</w:t>
      </w:r>
      <w:r>
        <w:tab/>
        <w:t>For an overview of the UML notation, see Annex D in [ISO 19103].</w:t>
      </w:r>
    </w:p>
    <w:p w:rsidR="00731DEE" w:rsidRDefault="00731DEE" w:rsidP="008A7730">
      <w:pPr>
        <w:shd w:val="clear" w:color="auto" w:fill="E6E6E6"/>
      </w:pPr>
    </w:p>
    <w:p w:rsidR="00731DEE" w:rsidRPr="000D411F" w:rsidRDefault="00731DEE" w:rsidP="008A7730">
      <w:pPr>
        <w:shd w:val="clear" w:color="auto" w:fill="E6E6E6"/>
      </w:pPr>
      <w:r w:rsidRPr="000D411F">
        <w:t>The use of a common conceptual schema language (i.e. UML) allows for an automated processing of application schemas and the encoding, querying and updating of data based on the application schema – across different themes and different levels of detail.</w:t>
      </w:r>
    </w:p>
    <w:p w:rsidR="00731DEE" w:rsidRPr="000D411F" w:rsidRDefault="00731DEE" w:rsidP="008A7730">
      <w:pPr>
        <w:shd w:val="clear" w:color="auto" w:fill="E6E6E6"/>
      </w:pPr>
    </w:p>
    <w:p w:rsidR="00731DEE" w:rsidRDefault="00731DEE" w:rsidP="008A7730">
      <w:pPr>
        <w:shd w:val="clear" w:color="auto" w:fill="E6E6E6"/>
      </w:pPr>
      <w:r>
        <w:t>The following important rules related to class inheritance and abstract classes are included in the IRs.</w:t>
      </w:r>
    </w:p>
    <w:p w:rsidR="00731DEE" w:rsidRDefault="00731DEE" w:rsidP="008A7730">
      <w:pPr>
        <w:shd w:val="clear" w:color="auto" w:fill="E6E6E6"/>
      </w:pPr>
    </w:p>
    <w:p w:rsidR="00731DEE" w:rsidRPr="000C628D" w:rsidRDefault="00731DEE" w:rsidP="008A7730">
      <w:pPr>
        <w:pStyle w:val="IRrequirementgrey"/>
        <w:jc w:val="center"/>
        <w:rPr>
          <w:b/>
          <w:color w:val="FF0000"/>
        </w:rPr>
      </w:pPr>
      <w:r w:rsidRPr="000C628D">
        <w:rPr>
          <w:b/>
          <w:color w:val="FF0000"/>
        </w:rPr>
        <w:t>IR Requirement</w:t>
      </w:r>
    </w:p>
    <w:p w:rsidR="00731DEE" w:rsidRPr="000C628D" w:rsidRDefault="00731DEE" w:rsidP="008A7730">
      <w:pPr>
        <w:pStyle w:val="IRrequirementgrey"/>
        <w:jc w:val="center"/>
      </w:pPr>
      <w:r w:rsidRPr="000C628D">
        <w:t>Article 5</w:t>
      </w:r>
    </w:p>
    <w:p w:rsidR="00731DEE" w:rsidRPr="000C628D" w:rsidRDefault="00731DEE" w:rsidP="008A7730">
      <w:pPr>
        <w:pStyle w:val="IRrequirementgrey"/>
        <w:jc w:val="center"/>
        <w:rPr>
          <w:b/>
        </w:rPr>
      </w:pPr>
      <w:r w:rsidRPr="000C628D">
        <w:rPr>
          <w:b/>
        </w:rPr>
        <w:t>Types</w:t>
      </w:r>
    </w:p>
    <w:p w:rsidR="00731DEE" w:rsidRPr="000C628D" w:rsidRDefault="00731DEE" w:rsidP="008A7730">
      <w:pPr>
        <w:pStyle w:val="IRrequirementgrey"/>
      </w:pPr>
    </w:p>
    <w:p w:rsidR="00731DEE" w:rsidRPr="000C628D" w:rsidRDefault="00731DEE" w:rsidP="008A7730">
      <w:pPr>
        <w:pStyle w:val="IRrequirementgrey"/>
      </w:pPr>
      <w:r w:rsidRPr="000C628D">
        <w:t>(…)</w:t>
      </w:r>
    </w:p>
    <w:p w:rsidR="00731DEE" w:rsidRDefault="00731DEE" w:rsidP="008A7730">
      <w:pPr>
        <w:pStyle w:val="IRrequirementgrey"/>
      </w:pPr>
    </w:p>
    <w:p w:rsidR="00731DEE" w:rsidRDefault="00731DEE" w:rsidP="008A7730">
      <w:pPr>
        <w:pStyle w:val="IRrequirementgrey"/>
        <w:tabs>
          <w:tab w:val="left" w:pos="426"/>
        </w:tabs>
        <w:ind w:left="426" w:hanging="313"/>
      </w:pPr>
      <w:r>
        <w:t>2.</w:t>
      </w:r>
      <w:r>
        <w:tab/>
      </w:r>
      <w:r w:rsidRPr="00114BCA">
        <w:t>Types that are a sub-type of another type shall also include all this type’s attributes and association roles.</w:t>
      </w:r>
    </w:p>
    <w:p w:rsidR="00731DEE" w:rsidRPr="00114BCA" w:rsidRDefault="00731DEE" w:rsidP="008A7730">
      <w:pPr>
        <w:pStyle w:val="IRrequirementgrey"/>
        <w:tabs>
          <w:tab w:val="left" w:pos="426"/>
        </w:tabs>
        <w:ind w:left="426" w:hanging="313"/>
      </w:pPr>
    </w:p>
    <w:p w:rsidR="00731DEE" w:rsidRDefault="00731DEE" w:rsidP="008A7730">
      <w:pPr>
        <w:pStyle w:val="IRrequirementgrey"/>
        <w:tabs>
          <w:tab w:val="left" w:pos="426"/>
        </w:tabs>
        <w:ind w:left="426" w:hanging="313"/>
      </w:pPr>
      <w:r>
        <w:t>3.</w:t>
      </w:r>
      <w:r>
        <w:tab/>
      </w:r>
      <w:r w:rsidRPr="00114BCA">
        <w:t>Abstract types shall not be instantiated.</w:t>
      </w:r>
    </w:p>
    <w:p w:rsidR="00731DEE" w:rsidRPr="000D411F" w:rsidRDefault="00731DEE" w:rsidP="008A7730">
      <w:pPr>
        <w:shd w:val="clear" w:color="auto" w:fill="E6E6E6"/>
      </w:pPr>
    </w:p>
    <w:p w:rsidR="00731DEE" w:rsidRPr="000D411F" w:rsidRDefault="00731DEE" w:rsidP="008A7730">
      <w:pPr>
        <w:shd w:val="clear" w:color="auto" w:fill="E6E6E6"/>
      </w:pPr>
      <w:bookmarkStart w:id="146" w:name="_Toc196816175"/>
      <w:r w:rsidRPr="000D411F">
        <w:t>The use of UML conform</w:t>
      </w:r>
      <w:r>
        <w:t>s</w:t>
      </w:r>
      <w:r w:rsidRPr="000D411F">
        <w:t xml:space="preserve"> to ISO 19109 8.3 and ISO/TS 19103 with the exception that UML 2.1 instead of ISO/IEC 19501 </w:t>
      </w:r>
      <w:r>
        <w:t>is being</w:t>
      </w:r>
      <w:r w:rsidRPr="000D411F">
        <w:t xml:space="preserve"> used.</w:t>
      </w:r>
      <w:bookmarkEnd w:id="146"/>
      <w:r>
        <w:t xml:space="preserve"> T</w:t>
      </w:r>
      <w:r w:rsidRPr="000D411F">
        <w:t xml:space="preserve">he use of UML </w:t>
      </w:r>
      <w:r>
        <w:t xml:space="preserve">also </w:t>
      </w:r>
      <w:r w:rsidRPr="000D411F">
        <w:t xml:space="preserve">conforms </w:t>
      </w:r>
      <w:r>
        <w:t xml:space="preserve">to </w:t>
      </w:r>
      <w:r w:rsidRPr="000D411F">
        <w:t>ISO 19136 E.2.1.1.1-E.2.1.1.4.</w:t>
      </w:r>
    </w:p>
    <w:p w:rsidR="00731DEE" w:rsidRPr="000D411F" w:rsidRDefault="00731DEE" w:rsidP="008A7730">
      <w:pPr>
        <w:shd w:val="clear" w:color="auto" w:fill="E6E6E6"/>
      </w:pPr>
    </w:p>
    <w:p w:rsidR="00731DEE" w:rsidRPr="000D411F" w:rsidRDefault="00731DEE" w:rsidP="008A7730">
      <w:pPr>
        <w:shd w:val="clear" w:color="auto" w:fill="E6E6E6"/>
        <w:tabs>
          <w:tab w:val="clear" w:pos="284"/>
          <w:tab w:val="clear" w:pos="567"/>
        </w:tabs>
      </w:pPr>
      <w:r w:rsidRPr="000D411F">
        <w:t>NOTE</w:t>
      </w:r>
      <w:r>
        <w:tab/>
      </w:r>
      <w:r w:rsidRPr="000D411F">
        <w:t>ISO/TS 19103 and ISO 19109 specify a profile of UML to be used in conjunction with the ISO 19100 series. This includes in particular a list of stereotypes and basic types to be used in application schemas. ISO 19136 specifies a more restricted UML profile that allows for a direct encoding in XML Schema for data transfer purposes.</w:t>
      </w:r>
    </w:p>
    <w:p w:rsidR="00731DEE" w:rsidRPr="000D411F" w:rsidRDefault="00731DEE" w:rsidP="008A7730">
      <w:pPr>
        <w:shd w:val="clear" w:color="auto" w:fill="E6E6E6"/>
      </w:pPr>
    </w:p>
    <w:p w:rsidR="00731DEE" w:rsidRPr="000D411F" w:rsidRDefault="00731DEE" w:rsidP="008A7730">
      <w:pPr>
        <w:shd w:val="clear" w:color="auto" w:fill="E6E6E6"/>
      </w:pPr>
      <w:bookmarkStart w:id="147" w:name="_Toc196816177"/>
      <w:r w:rsidRPr="000D411F">
        <w:t xml:space="preserve">To model constraints on the spatial object types and their properties, in particular to express data/data set consistency rules, OCL </w:t>
      </w:r>
      <w:r>
        <w:t>(Object Constraint Language) is</w:t>
      </w:r>
      <w:r w:rsidRPr="000D411F">
        <w:t xml:space="preserve"> used as described in ISO/TS 19103</w:t>
      </w:r>
      <w:r>
        <w:t>, whenever possible</w:t>
      </w:r>
      <w:r w:rsidRPr="000D411F">
        <w:t xml:space="preserve">. In addition, all constraints </w:t>
      </w:r>
      <w:r>
        <w:t>are</w:t>
      </w:r>
      <w:r w:rsidRPr="000D411F">
        <w:t xml:space="preserve"> described in the </w:t>
      </w:r>
      <w:r>
        <w:t>feature catalogue</w:t>
      </w:r>
      <w:r w:rsidRPr="000D411F">
        <w:t xml:space="preserve"> in English, too.</w:t>
      </w:r>
      <w:bookmarkEnd w:id="147"/>
    </w:p>
    <w:p w:rsidR="00731DEE" w:rsidRDefault="00731DEE" w:rsidP="008A7730">
      <w:pPr>
        <w:shd w:val="clear" w:color="auto" w:fill="E6E6E6"/>
      </w:pPr>
    </w:p>
    <w:p w:rsidR="00731DEE" w:rsidRDefault="00731DEE" w:rsidP="008A7730">
      <w:pPr>
        <w:shd w:val="clear" w:color="auto" w:fill="E6E6E6"/>
        <w:tabs>
          <w:tab w:val="clear" w:pos="284"/>
          <w:tab w:val="clear" w:pos="567"/>
        </w:tabs>
      </w:pPr>
      <w:r>
        <w:t>NOTE</w:t>
      </w:r>
      <w:r>
        <w:tab/>
        <w:t xml:space="preserve">Since “void” is not a concept supported by OCL, OCL constraints cannot include expressions to test whether a value is a </w:t>
      </w:r>
      <w:r w:rsidRPr="00867057">
        <w:rPr>
          <w:i/>
        </w:rPr>
        <w:t>void</w:t>
      </w:r>
      <w:r>
        <w:t xml:space="preserve"> value. Such constraints may only be expressed in natural language. </w:t>
      </w:r>
    </w:p>
    <w:p w:rsidR="00731DEE" w:rsidRPr="001F50F4" w:rsidRDefault="00731DEE" w:rsidP="008A7730">
      <w:pPr>
        <w:shd w:val="clear" w:color="auto" w:fill="E6E6E6"/>
      </w:pPr>
    </w:p>
    <w:p w:rsidR="00731DEE" w:rsidRPr="00C02837" w:rsidRDefault="00731DEE" w:rsidP="008A7730">
      <w:pPr>
        <w:pStyle w:val="Heading4"/>
        <w:shd w:val="clear" w:color="auto" w:fill="E6E6E6"/>
      </w:pPr>
      <w:r w:rsidRPr="00C02837">
        <w:t>Stereotypes</w:t>
      </w:r>
    </w:p>
    <w:p w:rsidR="00731DEE" w:rsidRPr="008B3241" w:rsidRDefault="00731DEE" w:rsidP="008A7730">
      <w:pPr>
        <w:keepNext/>
        <w:shd w:val="clear" w:color="auto" w:fill="E6E6E6"/>
      </w:pPr>
    </w:p>
    <w:p w:rsidR="00731DEE" w:rsidRPr="008B3241" w:rsidRDefault="00731DEE" w:rsidP="008A7730">
      <w:pPr>
        <w:shd w:val="clear" w:color="auto" w:fill="E6E6E6"/>
      </w:pPr>
      <w:r w:rsidRPr="008B3241">
        <w:t>In the appl</w:t>
      </w:r>
      <w:r>
        <w:t>ication schemas in this section</w:t>
      </w:r>
      <w:r w:rsidRPr="008B3241">
        <w:t xml:space="preserve"> several stereotypes are used that have been defined as part of a UML profile for use in INSPIRE [</w:t>
      </w:r>
      <w:r w:rsidRPr="008B3241">
        <w:rPr>
          <w:rFonts w:cs="Arial"/>
          <w:lang w:eastAsia="en-US"/>
        </w:rPr>
        <w:t>DS-D2.5</w:t>
      </w:r>
      <w:r w:rsidRPr="008B3241">
        <w:t xml:space="preserve">]. These are explained in </w:t>
      </w:r>
      <w:r w:rsidR="00B9269E" w:rsidRPr="008B3241">
        <w:t xml:space="preserve">Table </w:t>
      </w:r>
      <w:r w:rsidR="00B9269E">
        <w:rPr>
          <w:noProof/>
        </w:rPr>
        <w:t>1</w:t>
      </w:r>
      <w:r w:rsidRPr="008B3241">
        <w:t xml:space="preserve"> below.</w:t>
      </w:r>
    </w:p>
    <w:p w:rsidR="00731DEE" w:rsidRPr="008B3241" w:rsidRDefault="00731DEE" w:rsidP="008A7730">
      <w:pPr>
        <w:shd w:val="clear" w:color="auto" w:fill="E6E6E6"/>
      </w:pPr>
    </w:p>
    <w:p w:rsidR="00731DEE" w:rsidRPr="00445FDB" w:rsidRDefault="00731DEE" w:rsidP="008A7730">
      <w:pPr>
        <w:pStyle w:val="Caption"/>
        <w:shd w:val="clear" w:color="auto" w:fill="E6E6E6"/>
      </w:pPr>
      <w:bookmarkStart w:id="148" w:name="_Ref210466072"/>
      <w:r w:rsidRPr="008B3241">
        <w:t xml:space="preserve">Table </w:t>
      </w:r>
      <w:r w:rsidR="00B9269E">
        <w:rPr>
          <w:noProof/>
        </w:rPr>
        <w:t>1</w:t>
      </w:r>
      <w:bookmarkEnd w:id="148"/>
      <w:r w:rsidRPr="008B3241">
        <w:t xml:space="preserve"> – Stereotypes (adapted from [</w:t>
      </w:r>
      <w:r w:rsidRPr="008B3241">
        <w:rPr>
          <w:rFonts w:cs="Arial"/>
          <w:lang w:eastAsia="en-US"/>
        </w:rPr>
        <w:t>DS-D2.5</w:t>
      </w:r>
      <w:r w:rsidRPr="008B3241">
        <w:t>])</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85"/>
        <w:gridCol w:w="1276"/>
        <w:gridCol w:w="5811"/>
      </w:tblGrid>
      <w:tr w:rsidR="00731DEE" w:rsidRPr="008B3241" w:rsidTr="008A7730">
        <w:trPr>
          <w:tblHeader/>
        </w:trPr>
        <w:tc>
          <w:tcPr>
            <w:tcW w:w="1985" w:type="dxa"/>
            <w:shd w:val="clear" w:color="auto" w:fill="E6E6E6"/>
            <w:vAlign w:val="center"/>
          </w:tcPr>
          <w:p w:rsidR="00731DEE" w:rsidRPr="008B3241" w:rsidRDefault="00731DEE" w:rsidP="008A7730">
            <w:pPr>
              <w:jc w:val="left"/>
              <w:rPr>
                <w:b/>
              </w:rPr>
            </w:pPr>
            <w:r w:rsidRPr="008B3241">
              <w:rPr>
                <w:b/>
              </w:rPr>
              <w:lastRenderedPageBreak/>
              <w:t>Stereotype</w:t>
            </w:r>
          </w:p>
        </w:tc>
        <w:tc>
          <w:tcPr>
            <w:tcW w:w="1276" w:type="dxa"/>
            <w:shd w:val="clear" w:color="auto" w:fill="E6E6E6"/>
            <w:vAlign w:val="center"/>
          </w:tcPr>
          <w:p w:rsidR="00731DEE" w:rsidRPr="008B3241" w:rsidRDefault="00731DEE" w:rsidP="008A7730">
            <w:pPr>
              <w:jc w:val="left"/>
              <w:rPr>
                <w:b/>
              </w:rPr>
            </w:pPr>
            <w:r w:rsidRPr="008B3241">
              <w:rPr>
                <w:b/>
              </w:rPr>
              <w:t>Model element</w:t>
            </w:r>
          </w:p>
        </w:tc>
        <w:tc>
          <w:tcPr>
            <w:tcW w:w="5811" w:type="dxa"/>
            <w:shd w:val="clear" w:color="auto" w:fill="E6E6E6"/>
            <w:vAlign w:val="center"/>
          </w:tcPr>
          <w:p w:rsidR="00731DEE" w:rsidRPr="008B3241" w:rsidRDefault="00731DEE" w:rsidP="008A7730">
            <w:pPr>
              <w:jc w:val="left"/>
              <w:rPr>
                <w:b/>
              </w:rPr>
            </w:pPr>
            <w:r w:rsidRPr="008B3241">
              <w:rPr>
                <w:b/>
              </w:rPr>
              <w:t>Description</w:t>
            </w:r>
          </w:p>
        </w:tc>
      </w:tr>
      <w:tr w:rsidR="00731DEE" w:rsidRPr="008B3241" w:rsidTr="008A7730">
        <w:trPr>
          <w:tblHeader/>
        </w:trPr>
        <w:tc>
          <w:tcPr>
            <w:tcW w:w="1985" w:type="dxa"/>
            <w:shd w:val="clear" w:color="auto" w:fill="E6E6E6"/>
          </w:tcPr>
          <w:p w:rsidR="00731DEE" w:rsidRPr="008B3241" w:rsidRDefault="00731DEE" w:rsidP="008A7730">
            <w:pPr>
              <w:keepNext/>
              <w:jc w:val="left"/>
            </w:pPr>
            <w:r w:rsidRPr="008B3241">
              <w:t>applicationSchema</w:t>
            </w:r>
          </w:p>
        </w:tc>
        <w:tc>
          <w:tcPr>
            <w:tcW w:w="1276" w:type="dxa"/>
            <w:shd w:val="clear" w:color="auto" w:fill="E6E6E6"/>
          </w:tcPr>
          <w:p w:rsidR="00731DEE" w:rsidRPr="008B3241" w:rsidRDefault="00731DEE" w:rsidP="008A7730">
            <w:pPr>
              <w:jc w:val="left"/>
            </w:pPr>
            <w:r w:rsidRPr="008B3241">
              <w:t>Package</w:t>
            </w:r>
          </w:p>
        </w:tc>
        <w:tc>
          <w:tcPr>
            <w:tcW w:w="5811" w:type="dxa"/>
            <w:shd w:val="clear" w:color="auto" w:fill="E6E6E6"/>
          </w:tcPr>
          <w:p w:rsidR="00731DEE" w:rsidRPr="008B3241" w:rsidRDefault="00731DEE" w:rsidP="008A7730">
            <w:pPr>
              <w:jc w:val="left"/>
            </w:pPr>
            <w:r w:rsidRPr="008B3241">
              <w:t>An INSPIRE application schema according to ISO 19109 and the Generic Conceptual Model.</w:t>
            </w:r>
          </w:p>
        </w:tc>
      </w:tr>
      <w:tr w:rsidR="00731DEE" w:rsidRPr="008B3241" w:rsidTr="008A7730">
        <w:trPr>
          <w:tblHeader/>
        </w:trPr>
        <w:tc>
          <w:tcPr>
            <w:tcW w:w="1985" w:type="dxa"/>
            <w:shd w:val="clear" w:color="auto" w:fill="E6E6E6"/>
          </w:tcPr>
          <w:p w:rsidR="00731DEE" w:rsidRPr="008B3241" w:rsidRDefault="00731DEE" w:rsidP="008A7730">
            <w:pPr>
              <w:keepNext/>
              <w:jc w:val="left"/>
            </w:pPr>
            <w:r>
              <w:t>leaf</w:t>
            </w:r>
          </w:p>
        </w:tc>
        <w:tc>
          <w:tcPr>
            <w:tcW w:w="1276" w:type="dxa"/>
            <w:shd w:val="clear" w:color="auto" w:fill="E6E6E6"/>
          </w:tcPr>
          <w:p w:rsidR="00731DEE" w:rsidRDefault="00731DEE" w:rsidP="008A7730">
            <w:pPr>
              <w:jc w:val="left"/>
            </w:pPr>
            <w:r>
              <w:t>Package</w:t>
            </w:r>
          </w:p>
          <w:p w:rsidR="00731DEE" w:rsidRPr="008B3241" w:rsidRDefault="00731DEE" w:rsidP="008A7730">
            <w:pPr>
              <w:jc w:val="left"/>
            </w:pPr>
          </w:p>
        </w:tc>
        <w:tc>
          <w:tcPr>
            <w:tcW w:w="5811" w:type="dxa"/>
            <w:shd w:val="clear" w:color="auto" w:fill="E6E6E6"/>
          </w:tcPr>
          <w:p w:rsidR="00731DEE" w:rsidRPr="008B3241" w:rsidRDefault="00731DEE" w:rsidP="008A7730">
            <w:pPr>
              <w:jc w:val="left"/>
            </w:pPr>
            <w:r>
              <w:t>A package that is not an application schema and contains no packages.</w:t>
            </w:r>
          </w:p>
        </w:tc>
      </w:tr>
      <w:tr w:rsidR="00731DEE" w:rsidRPr="008B3241" w:rsidTr="008A7730">
        <w:trPr>
          <w:tblHeader/>
        </w:trPr>
        <w:tc>
          <w:tcPr>
            <w:tcW w:w="1985" w:type="dxa"/>
            <w:shd w:val="clear" w:color="auto" w:fill="E6E6E6"/>
          </w:tcPr>
          <w:p w:rsidR="00731DEE" w:rsidRPr="008B3241" w:rsidRDefault="00731DEE" w:rsidP="008A7730">
            <w:pPr>
              <w:jc w:val="left"/>
            </w:pPr>
            <w:r w:rsidRPr="008B3241">
              <w:t>featureType</w:t>
            </w:r>
          </w:p>
        </w:tc>
        <w:tc>
          <w:tcPr>
            <w:tcW w:w="1276" w:type="dxa"/>
            <w:shd w:val="clear" w:color="auto" w:fill="E6E6E6"/>
          </w:tcPr>
          <w:p w:rsidR="00731DEE" w:rsidRPr="008B3241" w:rsidRDefault="00731DEE" w:rsidP="008A7730">
            <w:pPr>
              <w:jc w:val="left"/>
            </w:pPr>
            <w:r w:rsidRPr="008B3241">
              <w:t>Class</w:t>
            </w:r>
          </w:p>
        </w:tc>
        <w:tc>
          <w:tcPr>
            <w:tcW w:w="5811" w:type="dxa"/>
            <w:shd w:val="clear" w:color="auto" w:fill="E6E6E6"/>
          </w:tcPr>
          <w:p w:rsidR="00731DEE" w:rsidRPr="008B3241" w:rsidRDefault="00731DEE" w:rsidP="008A7730">
            <w:pPr>
              <w:jc w:val="left"/>
            </w:pPr>
            <w:r w:rsidRPr="008B3241">
              <w:t>A spatial object type.</w:t>
            </w:r>
          </w:p>
        </w:tc>
      </w:tr>
      <w:tr w:rsidR="00731DEE" w:rsidRPr="008B3241" w:rsidTr="008A7730">
        <w:trPr>
          <w:tblHeader/>
        </w:trPr>
        <w:tc>
          <w:tcPr>
            <w:tcW w:w="1985" w:type="dxa"/>
            <w:shd w:val="clear" w:color="auto" w:fill="E6E6E6"/>
          </w:tcPr>
          <w:p w:rsidR="00731DEE" w:rsidRPr="008B3241" w:rsidRDefault="00731DEE" w:rsidP="008A7730">
            <w:pPr>
              <w:jc w:val="left"/>
            </w:pPr>
            <w:r w:rsidRPr="008B3241">
              <w:t>type</w:t>
            </w:r>
          </w:p>
        </w:tc>
        <w:tc>
          <w:tcPr>
            <w:tcW w:w="1276" w:type="dxa"/>
            <w:shd w:val="clear" w:color="auto" w:fill="E6E6E6"/>
          </w:tcPr>
          <w:p w:rsidR="00731DEE" w:rsidRPr="008B3241" w:rsidRDefault="00731DEE" w:rsidP="008A7730">
            <w:pPr>
              <w:jc w:val="left"/>
            </w:pPr>
            <w:r w:rsidRPr="008B3241">
              <w:t>Class</w:t>
            </w:r>
          </w:p>
        </w:tc>
        <w:tc>
          <w:tcPr>
            <w:tcW w:w="5811" w:type="dxa"/>
            <w:shd w:val="clear" w:color="auto" w:fill="E6E6E6"/>
          </w:tcPr>
          <w:p w:rsidR="00731DEE" w:rsidRPr="008B3241" w:rsidRDefault="00731DEE" w:rsidP="008A7730">
            <w:pPr>
              <w:jc w:val="left"/>
            </w:pPr>
            <w:r w:rsidRPr="00445FDB">
              <w:t>A type that is not directly instantiable, but is used as an abstract collection of operation, attribute and relation signatures. This stereotype should usually not be used in INSPIRE application schemas as these are on a different conceptual level than classifiers with this stereotype.</w:t>
            </w:r>
          </w:p>
        </w:tc>
      </w:tr>
      <w:tr w:rsidR="00731DEE" w:rsidRPr="008B3241" w:rsidTr="008A7730">
        <w:trPr>
          <w:tblHeader/>
        </w:trPr>
        <w:tc>
          <w:tcPr>
            <w:tcW w:w="1985" w:type="dxa"/>
            <w:shd w:val="clear" w:color="auto" w:fill="E6E6E6"/>
          </w:tcPr>
          <w:p w:rsidR="00731DEE" w:rsidRPr="00445FDB" w:rsidRDefault="00731DEE" w:rsidP="008A7730">
            <w:pPr>
              <w:jc w:val="left"/>
            </w:pPr>
            <w:r w:rsidRPr="00445FDB">
              <w:t>dataType</w:t>
            </w:r>
          </w:p>
        </w:tc>
        <w:tc>
          <w:tcPr>
            <w:tcW w:w="1276" w:type="dxa"/>
            <w:shd w:val="clear" w:color="auto" w:fill="E6E6E6"/>
          </w:tcPr>
          <w:p w:rsidR="00731DEE" w:rsidRPr="00445FDB" w:rsidRDefault="00731DEE" w:rsidP="008A7730">
            <w:pPr>
              <w:jc w:val="left"/>
            </w:pPr>
            <w:r w:rsidRPr="00445FDB">
              <w:t>Class</w:t>
            </w:r>
          </w:p>
        </w:tc>
        <w:tc>
          <w:tcPr>
            <w:tcW w:w="5811" w:type="dxa"/>
            <w:shd w:val="clear" w:color="auto" w:fill="E6E6E6"/>
          </w:tcPr>
          <w:p w:rsidR="00731DEE" w:rsidRPr="008B3241" w:rsidRDefault="00731DEE" w:rsidP="008A7730">
            <w:pPr>
              <w:jc w:val="left"/>
            </w:pPr>
            <w:r w:rsidRPr="00445FDB">
              <w:t>A structured data type without identity.</w:t>
            </w:r>
          </w:p>
        </w:tc>
      </w:tr>
      <w:tr w:rsidR="00731DEE" w:rsidRPr="008B3241" w:rsidTr="008A7730">
        <w:trPr>
          <w:tblHeader/>
        </w:trPr>
        <w:tc>
          <w:tcPr>
            <w:tcW w:w="1985" w:type="dxa"/>
            <w:shd w:val="clear" w:color="auto" w:fill="E6E6E6"/>
          </w:tcPr>
          <w:p w:rsidR="00731DEE" w:rsidRPr="008B3241" w:rsidRDefault="00731DEE" w:rsidP="008A7730">
            <w:pPr>
              <w:jc w:val="left"/>
            </w:pPr>
            <w:r w:rsidRPr="008B3241">
              <w:t>union</w:t>
            </w:r>
          </w:p>
        </w:tc>
        <w:tc>
          <w:tcPr>
            <w:tcW w:w="1276" w:type="dxa"/>
            <w:shd w:val="clear" w:color="auto" w:fill="E6E6E6"/>
          </w:tcPr>
          <w:p w:rsidR="00731DEE" w:rsidRPr="008B3241" w:rsidRDefault="00731DEE" w:rsidP="008A7730">
            <w:pPr>
              <w:jc w:val="left"/>
            </w:pPr>
            <w:r w:rsidRPr="008B3241">
              <w:t>Class</w:t>
            </w:r>
          </w:p>
        </w:tc>
        <w:tc>
          <w:tcPr>
            <w:tcW w:w="5811" w:type="dxa"/>
            <w:shd w:val="clear" w:color="auto" w:fill="E6E6E6"/>
          </w:tcPr>
          <w:p w:rsidR="00731DEE" w:rsidRPr="008B3241" w:rsidRDefault="00731DEE" w:rsidP="008A7730">
            <w:pPr>
              <w:jc w:val="left"/>
            </w:pPr>
            <w:r w:rsidRPr="008B3241">
              <w:t>A structured data type without identity where exactly one of the properties of the type is present in any instance.</w:t>
            </w:r>
          </w:p>
        </w:tc>
      </w:tr>
      <w:tr w:rsidR="00731DEE" w:rsidRPr="008B3241" w:rsidTr="008A7730">
        <w:trPr>
          <w:tblHeader/>
        </w:trPr>
        <w:tc>
          <w:tcPr>
            <w:tcW w:w="1985" w:type="dxa"/>
            <w:shd w:val="clear" w:color="auto" w:fill="E6E6E6"/>
          </w:tcPr>
          <w:p w:rsidR="00731DEE" w:rsidRPr="008B3241" w:rsidRDefault="00731DEE" w:rsidP="008A7730">
            <w:pPr>
              <w:jc w:val="left"/>
            </w:pPr>
            <w:r w:rsidRPr="008B3241">
              <w:t>enumeration</w:t>
            </w:r>
          </w:p>
        </w:tc>
        <w:tc>
          <w:tcPr>
            <w:tcW w:w="1276" w:type="dxa"/>
            <w:shd w:val="clear" w:color="auto" w:fill="E6E6E6"/>
          </w:tcPr>
          <w:p w:rsidR="00731DEE" w:rsidRPr="008B3241" w:rsidRDefault="00731DEE" w:rsidP="008A7730">
            <w:pPr>
              <w:jc w:val="left"/>
            </w:pPr>
            <w:r w:rsidRPr="008B3241">
              <w:t>Class</w:t>
            </w:r>
          </w:p>
        </w:tc>
        <w:tc>
          <w:tcPr>
            <w:tcW w:w="5811" w:type="dxa"/>
            <w:shd w:val="clear" w:color="auto" w:fill="E6E6E6"/>
          </w:tcPr>
          <w:p w:rsidR="00731DEE" w:rsidRPr="008B3241" w:rsidRDefault="00731DEE" w:rsidP="008A7730">
            <w:pPr>
              <w:jc w:val="left"/>
            </w:pPr>
            <w:r>
              <w:rPr>
                <w:rFonts w:cs="Arial"/>
              </w:rPr>
              <w:t>An enumeration.</w:t>
            </w:r>
          </w:p>
        </w:tc>
      </w:tr>
      <w:tr w:rsidR="00731DEE" w:rsidRPr="008B3241" w:rsidTr="008A7730">
        <w:trPr>
          <w:tblHeader/>
        </w:trPr>
        <w:tc>
          <w:tcPr>
            <w:tcW w:w="1985" w:type="dxa"/>
            <w:shd w:val="clear" w:color="auto" w:fill="E6E6E6"/>
          </w:tcPr>
          <w:p w:rsidR="00731DEE" w:rsidRPr="008B3241" w:rsidRDefault="00731DEE" w:rsidP="008A7730">
            <w:pPr>
              <w:jc w:val="left"/>
            </w:pPr>
            <w:r w:rsidRPr="008B3241">
              <w:t>codeList</w:t>
            </w:r>
          </w:p>
        </w:tc>
        <w:tc>
          <w:tcPr>
            <w:tcW w:w="1276" w:type="dxa"/>
            <w:shd w:val="clear" w:color="auto" w:fill="E6E6E6"/>
          </w:tcPr>
          <w:p w:rsidR="00731DEE" w:rsidRPr="008B3241" w:rsidRDefault="00731DEE" w:rsidP="008A7730">
            <w:pPr>
              <w:jc w:val="left"/>
            </w:pPr>
            <w:r w:rsidRPr="008B3241">
              <w:t>Class</w:t>
            </w:r>
          </w:p>
        </w:tc>
        <w:tc>
          <w:tcPr>
            <w:tcW w:w="5811" w:type="dxa"/>
            <w:shd w:val="clear" w:color="auto" w:fill="E6E6E6"/>
          </w:tcPr>
          <w:p w:rsidR="00731DEE" w:rsidRPr="008B3241" w:rsidRDefault="00731DEE" w:rsidP="008A7730">
            <w:pPr>
              <w:jc w:val="left"/>
            </w:pPr>
            <w:r>
              <w:rPr>
                <w:rFonts w:cs="Arial"/>
              </w:rPr>
              <w:t>A code list</w:t>
            </w:r>
            <w:r w:rsidRPr="008B3241">
              <w:rPr>
                <w:rFonts w:cs="Arial"/>
              </w:rPr>
              <w:t>.</w:t>
            </w:r>
          </w:p>
        </w:tc>
      </w:tr>
      <w:tr w:rsidR="00731DEE" w:rsidRPr="008B3241" w:rsidTr="008A7730">
        <w:trPr>
          <w:tblHeader/>
        </w:trPr>
        <w:tc>
          <w:tcPr>
            <w:tcW w:w="1985" w:type="dxa"/>
            <w:shd w:val="clear" w:color="auto" w:fill="E6E6E6"/>
          </w:tcPr>
          <w:p w:rsidR="00731DEE" w:rsidRPr="008B3241" w:rsidRDefault="00731DEE" w:rsidP="008A7730">
            <w:pPr>
              <w:jc w:val="left"/>
            </w:pPr>
            <w:r>
              <w:t>import</w:t>
            </w:r>
          </w:p>
        </w:tc>
        <w:tc>
          <w:tcPr>
            <w:tcW w:w="1276" w:type="dxa"/>
            <w:shd w:val="clear" w:color="auto" w:fill="E6E6E6"/>
          </w:tcPr>
          <w:p w:rsidR="00731DEE" w:rsidRPr="008B3241" w:rsidRDefault="00731DEE" w:rsidP="008A7730">
            <w:pPr>
              <w:jc w:val="left"/>
            </w:pPr>
            <w:r>
              <w:t>Dependency</w:t>
            </w:r>
          </w:p>
        </w:tc>
        <w:tc>
          <w:tcPr>
            <w:tcW w:w="5811" w:type="dxa"/>
            <w:shd w:val="clear" w:color="auto" w:fill="E6E6E6"/>
          </w:tcPr>
          <w:p w:rsidR="00731DEE" w:rsidRDefault="00731DEE" w:rsidP="008A7730">
            <w:pPr>
              <w:tabs>
                <w:tab w:val="clear" w:pos="284"/>
                <w:tab w:val="clear" w:pos="567"/>
                <w:tab w:val="clear" w:pos="851"/>
                <w:tab w:val="clear" w:pos="1134"/>
                <w:tab w:val="left" w:pos="1624"/>
              </w:tabs>
              <w:jc w:val="left"/>
              <w:rPr>
                <w:rFonts w:cs="Arial"/>
              </w:rPr>
            </w:pPr>
            <w:r w:rsidRPr="00A25100">
              <w:rPr>
                <w:rFonts w:cs="Arial"/>
              </w:rPr>
              <w:t>The model elements of the supplier package are imported.</w:t>
            </w:r>
          </w:p>
        </w:tc>
      </w:tr>
      <w:tr w:rsidR="00731DEE" w:rsidRPr="008B3241" w:rsidTr="008A7730">
        <w:trPr>
          <w:tblHeader/>
        </w:trPr>
        <w:tc>
          <w:tcPr>
            <w:tcW w:w="1985" w:type="dxa"/>
            <w:shd w:val="clear" w:color="auto" w:fill="E6E6E6"/>
          </w:tcPr>
          <w:p w:rsidR="00731DEE" w:rsidRPr="008B3241" w:rsidRDefault="00731DEE" w:rsidP="008A7730">
            <w:pPr>
              <w:jc w:val="left"/>
            </w:pPr>
            <w:r w:rsidRPr="008B3241">
              <w:t>voidable</w:t>
            </w:r>
          </w:p>
        </w:tc>
        <w:tc>
          <w:tcPr>
            <w:tcW w:w="1276" w:type="dxa"/>
            <w:shd w:val="clear" w:color="auto" w:fill="E6E6E6"/>
          </w:tcPr>
          <w:p w:rsidR="00731DEE" w:rsidRPr="008B3241" w:rsidRDefault="00731DEE" w:rsidP="008A7730">
            <w:pPr>
              <w:jc w:val="left"/>
            </w:pPr>
            <w:r w:rsidRPr="008B3241">
              <w:t>Attribute, association role</w:t>
            </w:r>
          </w:p>
        </w:tc>
        <w:tc>
          <w:tcPr>
            <w:tcW w:w="5811" w:type="dxa"/>
            <w:shd w:val="clear" w:color="auto" w:fill="E6E6E6"/>
          </w:tcPr>
          <w:p w:rsidR="00731DEE" w:rsidRPr="008B3241" w:rsidRDefault="00731DEE" w:rsidP="008A7730">
            <w:r w:rsidRPr="008B3241">
              <w:t xml:space="preserve">A voidable attribute or association role (see section </w:t>
            </w:r>
            <w:r w:rsidR="00B9269E">
              <w:t>5.2.2</w:t>
            </w:r>
            <w:r w:rsidRPr="008B3241">
              <w:t>).</w:t>
            </w:r>
          </w:p>
        </w:tc>
      </w:tr>
      <w:tr w:rsidR="00731DEE" w:rsidRPr="008B3241" w:rsidTr="008A7730">
        <w:trPr>
          <w:tblHeader/>
        </w:trPr>
        <w:tc>
          <w:tcPr>
            <w:tcW w:w="1985" w:type="dxa"/>
            <w:shd w:val="clear" w:color="auto" w:fill="E6E6E6"/>
          </w:tcPr>
          <w:p w:rsidR="00731DEE" w:rsidRPr="008B3241" w:rsidRDefault="00731DEE" w:rsidP="008A7730">
            <w:pPr>
              <w:jc w:val="left"/>
            </w:pPr>
            <w:r w:rsidRPr="008B3241">
              <w:t>lifeCycleInfo</w:t>
            </w:r>
          </w:p>
        </w:tc>
        <w:tc>
          <w:tcPr>
            <w:tcW w:w="1276" w:type="dxa"/>
            <w:shd w:val="clear" w:color="auto" w:fill="E6E6E6"/>
          </w:tcPr>
          <w:p w:rsidR="00731DEE" w:rsidRPr="008B3241" w:rsidRDefault="00731DEE" w:rsidP="008A7730">
            <w:pPr>
              <w:jc w:val="left"/>
            </w:pPr>
            <w:r w:rsidRPr="008B3241">
              <w:t>Attribute, association role</w:t>
            </w:r>
          </w:p>
        </w:tc>
        <w:tc>
          <w:tcPr>
            <w:tcW w:w="5811" w:type="dxa"/>
            <w:shd w:val="clear" w:color="auto" w:fill="E6E6E6"/>
          </w:tcPr>
          <w:p w:rsidR="00731DEE" w:rsidRPr="008B3241" w:rsidRDefault="00731DEE" w:rsidP="008A7730">
            <w:pPr>
              <w:jc w:val="left"/>
            </w:pPr>
            <w:r w:rsidRPr="008B3241">
              <w:t>If in an application schema a property is considered to be part of the life-cycle information of a spatial object type, the property shall receive this stereotype.</w:t>
            </w:r>
          </w:p>
        </w:tc>
      </w:tr>
      <w:tr w:rsidR="00731DEE" w:rsidRPr="008B3241" w:rsidTr="008A7730">
        <w:trPr>
          <w:tblHeader/>
        </w:trPr>
        <w:tc>
          <w:tcPr>
            <w:tcW w:w="1985" w:type="dxa"/>
            <w:shd w:val="clear" w:color="auto" w:fill="E6E6E6"/>
          </w:tcPr>
          <w:p w:rsidR="00731DEE" w:rsidRPr="008B3241" w:rsidRDefault="00731DEE" w:rsidP="008A7730">
            <w:pPr>
              <w:jc w:val="left"/>
            </w:pPr>
            <w:r w:rsidRPr="008B3241">
              <w:t>version</w:t>
            </w:r>
          </w:p>
        </w:tc>
        <w:tc>
          <w:tcPr>
            <w:tcW w:w="1276" w:type="dxa"/>
            <w:shd w:val="clear" w:color="auto" w:fill="E6E6E6"/>
          </w:tcPr>
          <w:p w:rsidR="00731DEE" w:rsidRPr="008B3241" w:rsidRDefault="00731DEE" w:rsidP="008A7730">
            <w:pPr>
              <w:jc w:val="left"/>
            </w:pPr>
            <w:r w:rsidRPr="008B3241">
              <w:t>Association role</w:t>
            </w:r>
          </w:p>
        </w:tc>
        <w:tc>
          <w:tcPr>
            <w:tcW w:w="5811" w:type="dxa"/>
            <w:shd w:val="clear" w:color="auto" w:fill="E6E6E6"/>
          </w:tcPr>
          <w:p w:rsidR="00731DEE" w:rsidRPr="008B3241" w:rsidRDefault="00731DEE" w:rsidP="008A7730">
            <w:pPr>
              <w:jc w:val="left"/>
            </w:pPr>
            <w:r w:rsidRPr="008B3241">
              <w:t>If in an application schema an association role ends at a spatial object type, this stereotype denotes that the value of the property is meant to be a specific version of the spatial object, not the spatial object in general.</w:t>
            </w:r>
          </w:p>
        </w:tc>
      </w:tr>
    </w:tbl>
    <w:p w:rsidR="00731DEE" w:rsidRDefault="00731DEE" w:rsidP="008A7730">
      <w:pPr>
        <w:shd w:val="clear" w:color="auto" w:fill="E6E6E6"/>
      </w:pPr>
    </w:p>
    <w:bookmarkEnd w:id="140"/>
    <w:p w:rsidR="00766FA1" w:rsidRPr="00ED40DD" w:rsidRDefault="00766FA1" w:rsidP="00657B47">
      <w:pPr>
        <w:rPr>
          <w:bCs/>
        </w:rPr>
      </w:pPr>
    </w:p>
    <w:p w:rsidR="00731DEE" w:rsidRPr="00C02837" w:rsidRDefault="00731DEE" w:rsidP="008A7730">
      <w:pPr>
        <w:pStyle w:val="Heading3"/>
        <w:shd w:val="clear" w:color="auto" w:fill="E6E6E6"/>
        <w:rPr>
          <w:bCs/>
        </w:rPr>
      </w:pPr>
      <w:bookmarkStart w:id="149" w:name="_Toc374464079"/>
      <w:bookmarkStart w:id="150" w:name="voidable"/>
      <w:bookmarkStart w:id="151" w:name="_Ref255898151"/>
      <w:r w:rsidRPr="00C02837">
        <w:rPr>
          <w:bCs/>
        </w:rPr>
        <w:t>Voidable characteristics</w:t>
      </w:r>
      <w:bookmarkEnd w:id="149"/>
      <w:bookmarkEnd w:id="151"/>
    </w:p>
    <w:p w:rsidR="00731DEE" w:rsidRDefault="00731DEE" w:rsidP="008A7730">
      <w:pPr>
        <w:keepNext/>
        <w:shd w:val="clear" w:color="auto" w:fill="E6E6E6"/>
      </w:pPr>
    </w:p>
    <w:p w:rsidR="00731DEE" w:rsidRDefault="00731DEE" w:rsidP="009C5E5C">
      <w:pPr>
        <w:shd w:val="clear" w:color="auto" w:fill="E6E6E6"/>
      </w:pPr>
      <w:r>
        <w:t xml:space="preserve">The </w:t>
      </w:r>
      <w:r w:rsidRPr="008B3241">
        <w:rPr>
          <w:rFonts w:cs="Arial"/>
        </w:rPr>
        <w:t>«</w:t>
      </w:r>
      <w:r w:rsidRPr="008B3241">
        <w:t>voidable</w:t>
      </w:r>
      <w:r>
        <w:rPr>
          <w:rFonts w:cs="Arial"/>
        </w:rPr>
        <w:t xml:space="preserve">» </w:t>
      </w:r>
      <w:r>
        <w:t>stereotype is used to characterise those properties</w:t>
      </w:r>
      <w:r w:rsidRPr="008B3241">
        <w:t xml:space="preserve"> of a spatial object </w:t>
      </w:r>
      <w:r>
        <w:t xml:space="preserve">that may </w:t>
      </w:r>
      <w:r w:rsidRPr="008B3241">
        <w:t xml:space="preserve">not </w:t>
      </w:r>
      <w:r>
        <w:t xml:space="preserve">be </w:t>
      </w:r>
      <w:r w:rsidRPr="008B3241">
        <w:t xml:space="preserve">present in </w:t>
      </w:r>
      <w:r>
        <w:t xml:space="preserve">some </w:t>
      </w:r>
      <w:r w:rsidRPr="008B3241">
        <w:t>spatial data set</w:t>
      </w:r>
      <w:r>
        <w:t xml:space="preserve">s, even though they may be present or applicable in the real world. This does </w:t>
      </w:r>
      <w:r w:rsidRPr="00C35A45">
        <w:rPr>
          <w:i/>
        </w:rPr>
        <w:t>not</w:t>
      </w:r>
      <w:r>
        <w:t xml:space="preserve"> mean that it is optional to provide a value for those properties. </w:t>
      </w:r>
    </w:p>
    <w:p w:rsidR="00731DEE" w:rsidRDefault="00731DEE" w:rsidP="009C5E5C">
      <w:pPr>
        <w:shd w:val="clear" w:color="auto" w:fill="E6E6E6"/>
      </w:pPr>
    </w:p>
    <w:p w:rsidR="00731DEE" w:rsidRDefault="00731DEE" w:rsidP="009C5E5C">
      <w:pPr>
        <w:shd w:val="clear" w:color="auto" w:fill="E6E6E6"/>
      </w:pPr>
      <w:r>
        <w:t xml:space="preserve">For all </w:t>
      </w:r>
      <w:r w:rsidRPr="008B3241">
        <w:rPr>
          <w:rFonts w:cs="Arial"/>
        </w:rPr>
        <w:t>properties</w:t>
      </w:r>
      <w:r>
        <w:rPr>
          <w:rFonts w:cs="Arial"/>
        </w:rPr>
        <w:t xml:space="preserve"> defined for a spatial object, a value has </w:t>
      </w:r>
      <w:r w:rsidRPr="008B3241">
        <w:rPr>
          <w:rFonts w:cs="Arial"/>
        </w:rPr>
        <w:t xml:space="preserve">to be </w:t>
      </w:r>
      <w:r>
        <w:rPr>
          <w:rFonts w:cs="Arial"/>
        </w:rPr>
        <w:t>provided – either the corresponding</w:t>
      </w:r>
      <w:r w:rsidRPr="008B3241">
        <w:rPr>
          <w:rFonts w:cs="Arial"/>
        </w:rPr>
        <w:t xml:space="preserve"> </w:t>
      </w:r>
      <w:r>
        <w:rPr>
          <w:rFonts w:cs="Arial"/>
        </w:rPr>
        <w:t xml:space="preserve">value (if available in the </w:t>
      </w:r>
      <w:r w:rsidRPr="008B3241">
        <w:rPr>
          <w:rFonts w:cs="Arial"/>
        </w:rPr>
        <w:t>data set</w:t>
      </w:r>
      <w:r w:rsidRPr="009C5E5C">
        <w:t xml:space="preserve"> </w:t>
      </w:r>
      <w:r w:rsidRPr="008B3241">
        <w:t>maintained by the data provider</w:t>
      </w:r>
      <w:r>
        <w:rPr>
          <w:rFonts w:cs="Arial"/>
        </w:rPr>
        <w:t>) or the</w:t>
      </w:r>
      <w:r w:rsidRPr="008B3241">
        <w:t xml:space="preserve"> value of </w:t>
      </w:r>
      <w:r w:rsidRPr="008B3241">
        <w:rPr>
          <w:i/>
        </w:rPr>
        <w:t>void</w:t>
      </w:r>
      <w:r>
        <w:rPr>
          <w:i/>
        </w:rPr>
        <w:t xml:space="preserve">. </w:t>
      </w:r>
      <w:r w:rsidRPr="008B3241">
        <w:t xml:space="preserve">A </w:t>
      </w:r>
      <w:r w:rsidRPr="008B3241">
        <w:rPr>
          <w:i/>
        </w:rPr>
        <w:t>void</w:t>
      </w:r>
      <w:r w:rsidRPr="008B3241">
        <w:t xml:space="preserve"> value shall imply that no corresponding value is contained in the</w:t>
      </w:r>
      <w:r>
        <w:t xml:space="preserve"> source</w:t>
      </w:r>
      <w:r w:rsidRPr="008B3241">
        <w:t xml:space="preserve"> spatial data set maintained by the data provider or no corresponding value can be derived from existing values at reasonable costs</w:t>
      </w:r>
      <w:r>
        <w:t>.</w:t>
      </w:r>
    </w:p>
    <w:p w:rsidR="00731DEE" w:rsidRDefault="00731DEE" w:rsidP="008A7730">
      <w:pPr>
        <w:shd w:val="clear" w:color="auto" w:fill="E6E6E6"/>
      </w:pPr>
    </w:p>
    <w:p w:rsidR="00731DEE" w:rsidRPr="00A36A9C" w:rsidRDefault="00731DEE" w:rsidP="006B7A07">
      <w:pPr>
        <w:pStyle w:val="Recommendationgrey"/>
      </w:pPr>
      <w:r w:rsidRPr="00A36A9C">
        <w:t xml:space="preserve">The reason for a </w:t>
      </w:r>
      <w:r w:rsidRPr="000C5A96">
        <w:rPr>
          <w:i/>
        </w:rPr>
        <w:t>void</w:t>
      </w:r>
      <w:r w:rsidRPr="00A36A9C">
        <w:t xml:space="preserve"> value should be provided where possible using a listed value from the VoidReasonValue code list to indicate the reason for the missing value.</w:t>
      </w:r>
    </w:p>
    <w:p w:rsidR="00731DEE" w:rsidRPr="008B3241" w:rsidRDefault="00731DEE" w:rsidP="008A7730">
      <w:pPr>
        <w:shd w:val="clear" w:color="auto" w:fill="E6E6E6"/>
      </w:pPr>
    </w:p>
    <w:p w:rsidR="00731DEE" w:rsidRPr="008B3241" w:rsidRDefault="00731DEE" w:rsidP="008A7730">
      <w:pPr>
        <w:shd w:val="clear" w:color="auto" w:fill="E6E6E6"/>
      </w:pPr>
      <w:r w:rsidRPr="008B3241">
        <w:t>The VoidReason</w:t>
      </w:r>
      <w:r>
        <w:t>Value</w:t>
      </w:r>
      <w:r w:rsidRPr="008B3241">
        <w:t xml:space="preserve"> type is a code list, which includes the following pre-defined values: </w:t>
      </w:r>
    </w:p>
    <w:p w:rsidR="00731DEE" w:rsidRPr="008B3241" w:rsidRDefault="00731DEE" w:rsidP="00731DEE">
      <w:pPr>
        <w:numPr>
          <w:ilvl w:val="0"/>
          <w:numId w:val="7"/>
        </w:numPr>
        <w:shd w:val="clear" w:color="auto" w:fill="E6E6E6"/>
        <w:tabs>
          <w:tab w:val="clear" w:pos="284"/>
          <w:tab w:val="clear" w:pos="851"/>
          <w:tab w:val="clear" w:pos="1134"/>
        </w:tabs>
      </w:pPr>
      <w:r w:rsidRPr="008B3241">
        <w:rPr>
          <w:i/>
        </w:rPr>
        <w:t>Unpopulated</w:t>
      </w:r>
      <w:r w:rsidRPr="008B3241">
        <w:t xml:space="preserve">: The </w:t>
      </w:r>
      <w:r>
        <w:t>property</w:t>
      </w:r>
      <w:r w:rsidRPr="008B3241">
        <w:t xml:space="preserve"> is not part of the dataset maintained by the data provider. However, the characteristic may exist in the real world. For example when the “elevation of the water body above the sea level” has not been included in a dataset containing lake spatial objects, then the reason for a void value of this property would be ‘Unpopulated’. The </w:t>
      </w:r>
      <w:r>
        <w:t>property</w:t>
      </w:r>
      <w:r w:rsidRPr="008B3241">
        <w:t xml:space="preserve"> receives this value for al</w:t>
      </w:r>
      <w:r>
        <w:t>l spatial</w:t>
      </w:r>
      <w:r w:rsidRPr="008B3241">
        <w:t xml:space="preserve"> objects in the spatial data set.</w:t>
      </w:r>
    </w:p>
    <w:p w:rsidR="00731DEE" w:rsidRDefault="00731DEE" w:rsidP="00731DEE">
      <w:pPr>
        <w:numPr>
          <w:ilvl w:val="0"/>
          <w:numId w:val="7"/>
        </w:numPr>
        <w:shd w:val="clear" w:color="auto" w:fill="E6E6E6"/>
        <w:tabs>
          <w:tab w:val="clear" w:pos="284"/>
          <w:tab w:val="clear" w:pos="851"/>
          <w:tab w:val="clear" w:pos="1134"/>
        </w:tabs>
      </w:pPr>
      <w:r w:rsidRPr="008B3241">
        <w:rPr>
          <w:i/>
        </w:rPr>
        <w:t>Unknown</w:t>
      </w:r>
      <w:r w:rsidRPr="008B3241">
        <w:t xml:space="preserve">: The correct value for the specific spatial object is not known to, and not computable by the data provider. However, a correct value may exist. For example when the “elevation of the water body above the sea level” </w:t>
      </w:r>
      <w:r w:rsidRPr="008B3241">
        <w:rPr>
          <w:i/>
        </w:rPr>
        <w:t>of a certain lake</w:t>
      </w:r>
      <w:r w:rsidRPr="008B3241">
        <w:t xml:space="preserve"> has not been measured, then the reason for a void value of this property would be ‘Unknown’. This value is applied on</w:t>
      </w:r>
      <w:r>
        <w:t>ly to those</w:t>
      </w:r>
      <w:r w:rsidRPr="008B3241">
        <w:t xml:space="preserve"> </w:t>
      </w:r>
      <w:r>
        <w:t xml:space="preserve">spatial </w:t>
      </w:r>
      <w:r w:rsidRPr="008B3241">
        <w:t>object</w:t>
      </w:r>
      <w:r>
        <w:t>s where the property in question is not known.</w:t>
      </w:r>
    </w:p>
    <w:p w:rsidR="00731DEE" w:rsidRPr="008B3241" w:rsidRDefault="00731DEE" w:rsidP="00731DEE">
      <w:pPr>
        <w:numPr>
          <w:ilvl w:val="0"/>
          <w:numId w:val="7"/>
        </w:numPr>
        <w:shd w:val="clear" w:color="auto" w:fill="E6E6E6"/>
        <w:tabs>
          <w:tab w:val="clear" w:pos="284"/>
          <w:tab w:val="clear" w:pos="851"/>
          <w:tab w:val="clear" w:pos="1134"/>
        </w:tabs>
      </w:pPr>
      <w:r>
        <w:rPr>
          <w:i/>
        </w:rPr>
        <w:t>Withheld</w:t>
      </w:r>
      <w:r w:rsidRPr="006B7A07">
        <w:t>:</w:t>
      </w:r>
      <w:r>
        <w:t xml:space="preserve"> </w:t>
      </w:r>
      <w:r w:rsidRPr="00BC76A4">
        <w:t xml:space="preserve">The characteristic </w:t>
      </w:r>
      <w:r>
        <w:t xml:space="preserve">may exist, but </w:t>
      </w:r>
      <w:r w:rsidRPr="00BC76A4">
        <w:t xml:space="preserve">is </w:t>
      </w:r>
      <w:r>
        <w:t xml:space="preserve">confidential and </w:t>
      </w:r>
      <w:r w:rsidRPr="00BC76A4">
        <w:t xml:space="preserve">not </w:t>
      </w:r>
      <w:r>
        <w:t>divulged by the data provider</w:t>
      </w:r>
      <w:r w:rsidRPr="00BC76A4">
        <w:t>.</w:t>
      </w:r>
    </w:p>
    <w:p w:rsidR="00731DEE" w:rsidRPr="008B3241" w:rsidRDefault="00731DEE" w:rsidP="008A7730">
      <w:pPr>
        <w:shd w:val="clear" w:color="auto" w:fill="E6E6E6"/>
      </w:pPr>
    </w:p>
    <w:p w:rsidR="00731DEE" w:rsidRPr="008B3241" w:rsidRDefault="00731DEE" w:rsidP="008A7730">
      <w:pPr>
        <w:shd w:val="clear" w:color="auto" w:fill="E6E6E6"/>
        <w:tabs>
          <w:tab w:val="clear" w:pos="284"/>
          <w:tab w:val="clear" w:pos="567"/>
        </w:tabs>
        <w:jc w:val="left"/>
      </w:pPr>
      <w:r w:rsidRPr="008B3241">
        <w:t>NOTE</w:t>
      </w:r>
      <w:r w:rsidRPr="008B3241">
        <w:tab/>
        <w:t xml:space="preserve">It is </w:t>
      </w:r>
      <w:r>
        <w:t>possible</w:t>
      </w:r>
      <w:r w:rsidRPr="008B3241">
        <w:t xml:space="preserve"> that additional reasons will be identified in the future, in particular to support reasons / special values in coverage ranges.</w:t>
      </w:r>
    </w:p>
    <w:p w:rsidR="00731DEE" w:rsidRPr="008B3241" w:rsidRDefault="00731DEE" w:rsidP="008A7730">
      <w:pPr>
        <w:shd w:val="clear" w:color="auto" w:fill="E6E6E6"/>
        <w:tabs>
          <w:tab w:val="left" w:pos="780"/>
        </w:tabs>
        <w:jc w:val="left"/>
      </w:pPr>
    </w:p>
    <w:p w:rsidR="00731DEE" w:rsidRPr="008B3241" w:rsidRDefault="00731DEE" w:rsidP="008A7730">
      <w:pPr>
        <w:shd w:val="clear" w:color="auto" w:fill="E6E6E6"/>
        <w:tabs>
          <w:tab w:val="left" w:pos="780"/>
        </w:tabs>
        <w:jc w:val="left"/>
        <w:rPr>
          <w:rFonts w:cs="Arial"/>
        </w:rPr>
      </w:pPr>
      <w:r w:rsidRPr="008B3241">
        <w:t xml:space="preserve">The </w:t>
      </w:r>
      <w:r w:rsidRPr="008B3241">
        <w:rPr>
          <w:rFonts w:cs="Arial"/>
        </w:rPr>
        <w:t>«</w:t>
      </w:r>
      <w:r w:rsidRPr="008B3241">
        <w:t>voidable</w:t>
      </w:r>
      <w:r w:rsidRPr="008B3241">
        <w:rPr>
          <w:rFonts w:cs="Arial"/>
        </w:rPr>
        <w:t>» stereotype does not give any information on whether or not a characteristic exists in the real world. This is expressed using the multiplicity:</w:t>
      </w:r>
    </w:p>
    <w:p w:rsidR="00731DEE" w:rsidRPr="007B797F" w:rsidRDefault="00731DEE" w:rsidP="00731DEE">
      <w:pPr>
        <w:numPr>
          <w:ilvl w:val="0"/>
          <w:numId w:val="7"/>
        </w:numPr>
        <w:shd w:val="clear" w:color="auto" w:fill="E6E6E6"/>
        <w:tabs>
          <w:tab w:val="clear" w:pos="284"/>
          <w:tab w:val="clear" w:pos="851"/>
          <w:tab w:val="clear" w:pos="1134"/>
          <w:tab w:val="left" w:pos="567"/>
        </w:tabs>
      </w:pPr>
      <w:r w:rsidRPr="007B797F">
        <w:t xml:space="preserve">If a characteristic may or may not exist in the real world, its minimum cardinality shall be defined as 0. For example, </w:t>
      </w:r>
      <w:r>
        <w:t xml:space="preserve">if </w:t>
      </w:r>
      <w:r w:rsidRPr="007B797F">
        <w:t xml:space="preserve">an Address may or may not have a house number, the multiplicity of the corresponding property shall be 0..1. </w:t>
      </w:r>
    </w:p>
    <w:p w:rsidR="00731DEE" w:rsidRDefault="00731DEE" w:rsidP="00731DEE">
      <w:pPr>
        <w:numPr>
          <w:ilvl w:val="0"/>
          <w:numId w:val="7"/>
        </w:numPr>
        <w:shd w:val="clear" w:color="auto" w:fill="E6E6E6"/>
        <w:tabs>
          <w:tab w:val="clear" w:pos="284"/>
          <w:tab w:val="clear" w:pos="851"/>
          <w:tab w:val="clear" w:pos="1134"/>
          <w:tab w:val="left" w:pos="567"/>
        </w:tabs>
      </w:pPr>
      <w:r w:rsidRPr="007B797F">
        <w:t>If at least one value for a certain characteristic exists in the real world, the minimum cardinality shall be defined as 1. For example, if an Administrative Unit always has at least one name, the multiplicity of the corresponding property shall be 1..*.</w:t>
      </w:r>
    </w:p>
    <w:p w:rsidR="00731DEE" w:rsidRPr="007B797F" w:rsidRDefault="00731DEE" w:rsidP="008A7730">
      <w:pPr>
        <w:shd w:val="clear" w:color="auto" w:fill="E6E6E6"/>
      </w:pPr>
    </w:p>
    <w:p w:rsidR="00731DEE" w:rsidRDefault="00731DEE" w:rsidP="008A7730">
      <w:pPr>
        <w:shd w:val="clear" w:color="auto" w:fill="E6E6E6"/>
        <w:rPr>
          <w:rFonts w:cs="Arial"/>
        </w:rPr>
      </w:pPr>
      <w:r w:rsidRPr="008B3241">
        <w:t xml:space="preserve">In both cases, the </w:t>
      </w:r>
      <w:r w:rsidRPr="008B3241">
        <w:rPr>
          <w:rFonts w:cs="Arial"/>
        </w:rPr>
        <w:t>«</w:t>
      </w:r>
      <w:r w:rsidRPr="008B3241">
        <w:t>voidable</w:t>
      </w:r>
      <w:r w:rsidRPr="008B3241">
        <w:rPr>
          <w:rFonts w:cs="Arial"/>
        </w:rPr>
        <w:t xml:space="preserve">» stereotype can be applied. </w:t>
      </w:r>
      <w:r>
        <w:rPr>
          <w:rFonts w:cs="Arial"/>
        </w:rPr>
        <w:t>In cases where the minimum multiplicity is 0, the absence of a value indicates that it is known that no value exists, whereas a value of void indicates that it is not known whether a value exists or not.</w:t>
      </w:r>
    </w:p>
    <w:p w:rsidR="00731DEE" w:rsidRDefault="00731DEE" w:rsidP="008A7730">
      <w:pPr>
        <w:shd w:val="clear" w:color="auto" w:fill="E6E6E6"/>
        <w:rPr>
          <w:rFonts w:cs="Arial"/>
        </w:rPr>
      </w:pPr>
    </w:p>
    <w:p w:rsidR="00731DEE" w:rsidRPr="009C5E5C" w:rsidRDefault="00731DEE" w:rsidP="008A7730">
      <w:pPr>
        <w:shd w:val="clear" w:color="auto" w:fill="E6E6E6"/>
        <w:rPr>
          <w:rFonts w:cs="Arial"/>
        </w:rPr>
      </w:pPr>
      <w:r>
        <w:rPr>
          <w:rFonts w:cs="Arial"/>
        </w:rPr>
        <w:t>EXAMPLE</w:t>
      </w:r>
      <w:r>
        <w:rPr>
          <w:rFonts w:cs="Arial"/>
        </w:rPr>
        <w:tab/>
        <w:t xml:space="preserve">If an address does not have a house number, the corresponding Address object should not have any value for the </w:t>
      </w:r>
      <w:r w:rsidRPr="008B3241">
        <w:rPr>
          <w:rFonts w:cs="Arial"/>
        </w:rPr>
        <w:t>«</w:t>
      </w:r>
      <w:r w:rsidRPr="008B3241">
        <w:t>voidable</w:t>
      </w:r>
      <w:r w:rsidRPr="008B3241">
        <w:rPr>
          <w:rFonts w:cs="Arial"/>
        </w:rPr>
        <w:t xml:space="preserve">» </w:t>
      </w:r>
      <w:r>
        <w:rPr>
          <w:rFonts w:cs="Arial"/>
        </w:rPr>
        <w:t xml:space="preserve">attribute house number. If the house number is simply not known or not populated in the data set, the Address object should receive a value of </w:t>
      </w:r>
      <w:r>
        <w:rPr>
          <w:rFonts w:cs="Arial"/>
          <w:i/>
        </w:rPr>
        <w:t>void</w:t>
      </w:r>
      <w:r>
        <w:rPr>
          <w:rFonts w:cs="Arial"/>
        </w:rPr>
        <w:t xml:space="preserve"> (with the corresponding void reason) for the house number attribute.</w:t>
      </w:r>
    </w:p>
    <w:p w:rsidR="00731DEE" w:rsidRDefault="00731DEE" w:rsidP="008A7730">
      <w:pPr>
        <w:shd w:val="clear" w:color="auto" w:fill="E6E6E6"/>
        <w:rPr>
          <w:rFonts w:cs="Arial"/>
        </w:rPr>
      </w:pPr>
    </w:p>
    <w:bookmarkEnd w:id="150"/>
    <w:p w:rsidR="00766FA1" w:rsidRDefault="00766FA1" w:rsidP="00657B47"/>
    <w:p w:rsidR="00731DEE" w:rsidRDefault="00731DEE" w:rsidP="008A7730">
      <w:pPr>
        <w:pStyle w:val="Heading3"/>
        <w:shd w:val="clear" w:color="auto" w:fill="E6E6E6"/>
      </w:pPr>
      <w:bookmarkStart w:id="152" w:name="_Toc374464080"/>
      <w:bookmarkStart w:id="153" w:name="enumerations_codelists"/>
      <w:bookmarkStart w:id="154" w:name="_Toc234052490"/>
      <w:bookmarkStart w:id="155" w:name="_Toc233005429"/>
      <w:r>
        <w:t>Enumerations</w:t>
      </w:r>
      <w:bookmarkEnd w:id="152"/>
      <w:bookmarkEnd w:id="154"/>
      <w:bookmarkEnd w:id="155"/>
    </w:p>
    <w:p w:rsidR="00731DEE" w:rsidRDefault="00731DEE" w:rsidP="008A7730">
      <w:pPr>
        <w:keepNext/>
        <w:shd w:val="clear" w:color="auto" w:fill="E6E6E6"/>
      </w:pPr>
    </w:p>
    <w:p w:rsidR="00731DEE" w:rsidRPr="008B3241" w:rsidRDefault="00731DEE" w:rsidP="008A7730">
      <w:pPr>
        <w:shd w:val="clear" w:color="auto" w:fill="E6E6E6"/>
      </w:pPr>
      <w:r>
        <w:t xml:space="preserve">Enumerations are modelled as classes in the application schemas. Their values are modelled as attributes of the enumeration class using the </w:t>
      </w:r>
      <w:r w:rsidRPr="008B3241">
        <w:t>following modelling style:</w:t>
      </w:r>
    </w:p>
    <w:p w:rsidR="00731DEE" w:rsidRDefault="00731DEE" w:rsidP="00731DEE">
      <w:pPr>
        <w:numPr>
          <w:ilvl w:val="0"/>
          <w:numId w:val="7"/>
        </w:numPr>
        <w:shd w:val="clear" w:color="auto" w:fill="E6E6E6"/>
        <w:tabs>
          <w:tab w:val="clear" w:pos="284"/>
          <w:tab w:val="clear" w:pos="851"/>
          <w:tab w:val="clear" w:pos="1134"/>
        </w:tabs>
      </w:pPr>
      <w:r w:rsidRPr="008B3241">
        <w:t xml:space="preserve">No initial value, but only the attribute name part, </w:t>
      </w:r>
      <w:r>
        <w:t xml:space="preserve">is </w:t>
      </w:r>
      <w:r w:rsidRPr="008B3241">
        <w:t>used.</w:t>
      </w:r>
    </w:p>
    <w:p w:rsidR="00731DEE" w:rsidRPr="008B3241" w:rsidRDefault="00731DEE" w:rsidP="00731DEE">
      <w:pPr>
        <w:numPr>
          <w:ilvl w:val="0"/>
          <w:numId w:val="7"/>
        </w:numPr>
        <w:shd w:val="clear" w:color="auto" w:fill="E6E6E6"/>
        <w:tabs>
          <w:tab w:val="clear" w:pos="284"/>
          <w:tab w:val="clear" w:pos="851"/>
          <w:tab w:val="clear" w:pos="1134"/>
        </w:tabs>
      </w:pPr>
      <w:r w:rsidRPr="008B3241">
        <w:t>The attribute name conform</w:t>
      </w:r>
      <w:r>
        <w:t>s</w:t>
      </w:r>
      <w:r w:rsidRPr="008B3241">
        <w:t xml:space="preserve"> to the rules for attributes names, i.e. is a lowerCamelCase name. Exceptions are words that consist of all uppercase letters (acronyms).</w:t>
      </w:r>
    </w:p>
    <w:p w:rsidR="00731DEE" w:rsidRDefault="00731DEE" w:rsidP="008A7730">
      <w:pPr>
        <w:shd w:val="clear" w:color="auto" w:fill="E6E6E6"/>
      </w:pPr>
    </w:p>
    <w:p w:rsidR="00731DEE" w:rsidRPr="000C628D" w:rsidRDefault="00731DEE" w:rsidP="008A7730">
      <w:pPr>
        <w:pStyle w:val="IRrequirementgrey"/>
        <w:jc w:val="center"/>
        <w:rPr>
          <w:b/>
          <w:color w:val="FF0000"/>
        </w:rPr>
      </w:pPr>
      <w:r w:rsidRPr="000C628D">
        <w:rPr>
          <w:b/>
          <w:color w:val="FF0000"/>
        </w:rPr>
        <w:t>IR Requirement</w:t>
      </w:r>
    </w:p>
    <w:p w:rsidR="00731DEE" w:rsidRDefault="00731DEE" w:rsidP="008A7730">
      <w:pPr>
        <w:pStyle w:val="IRrequirementgrey"/>
        <w:jc w:val="center"/>
      </w:pPr>
      <w:r>
        <w:t>Article 6</w:t>
      </w:r>
    </w:p>
    <w:p w:rsidR="00731DEE" w:rsidRDefault="00731DEE" w:rsidP="008A7730">
      <w:pPr>
        <w:pStyle w:val="IRrequirementgrey"/>
        <w:jc w:val="center"/>
        <w:rPr>
          <w:b/>
          <w:bCs/>
        </w:rPr>
      </w:pPr>
      <w:r>
        <w:rPr>
          <w:b/>
          <w:bCs/>
        </w:rPr>
        <w:t>Code Lists and Enumerations</w:t>
      </w:r>
    </w:p>
    <w:p w:rsidR="00731DEE" w:rsidRDefault="00731DEE" w:rsidP="008A7730">
      <w:pPr>
        <w:pStyle w:val="IRrequirementgrey"/>
        <w:jc w:val="center"/>
      </w:pPr>
    </w:p>
    <w:p w:rsidR="00731DEE" w:rsidRDefault="00731DEE" w:rsidP="008A7730">
      <w:pPr>
        <w:pStyle w:val="IRrequirementgrey"/>
      </w:pPr>
      <w:r>
        <w:t>(…)</w:t>
      </w:r>
    </w:p>
    <w:p w:rsidR="00731DEE" w:rsidRDefault="00731DEE" w:rsidP="008A7730">
      <w:pPr>
        <w:pStyle w:val="IRrequirementgrey"/>
      </w:pPr>
    </w:p>
    <w:p w:rsidR="00731DEE" w:rsidRPr="002D5278" w:rsidRDefault="00731DEE" w:rsidP="008A7730">
      <w:pPr>
        <w:pStyle w:val="IRrequirementgrey"/>
        <w:tabs>
          <w:tab w:val="left" w:pos="426"/>
        </w:tabs>
        <w:ind w:left="426" w:hanging="313"/>
      </w:pPr>
      <w:r>
        <w:t>5)</w:t>
      </w:r>
      <w:r>
        <w:tab/>
      </w:r>
      <w:r w:rsidRPr="002D5278">
        <w:t>Attributes or assoc</w:t>
      </w:r>
      <w:r>
        <w:t>iation roles of spatial object t</w:t>
      </w:r>
      <w:r w:rsidRPr="002D5278">
        <w:t>ypes or data types that have an enumeration type may only take values from the lists specified for the enumeration type.”</w:t>
      </w:r>
    </w:p>
    <w:p w:rsidR="00731DEE" w:rsidRDefault="00731DEE" w:rsidP="008A7730">
      <w:pPr>
        <w:shd w:val="clear" w:color="auto" w:fill="E6E6E6"/>
      </w:pPr>
    </w:p>
    <w:p w:rsidR="00731DEE" w:rsidRPr="008B3241" w:rsidRDefault="00731DEE" w:rsidP="008A7730">
      <w:pPr>
        <w:pStyle w:val="Heading3"/>
        <w:shd w:val="clear" w:color="auto" w:fill="E6E6E6"/>
      </w:pPr>
      <w:bookmarkStart w:id="156" w:name="_Toc374464081"/>
      <w:r>
        <w:t>Co</w:t>
      </w:r>
      <w:r w:rsidRPr="008B3241">
        <w:t>de lists</w:t>
      </w:r>
      <w:bookmarkEnd w:id="156"/>
    </w:p>
    <w:p w:rsidR="00731DEE" w:rsidRDefault="00731DEE" w:rsidP="008A7730">
      <w:pPr>
        <w:keepNext/>
        <w:shd w:val="clear" w:color="auto" w:fill="E6E6E6"/>
      </w:pPr>
    </w:p>
    <w:p w:rsidR="00731DEE" w:rsidRDefault="00731DEE" w:rsidP="008A7730">
      <w:pPr>
        <w:shd w:val="clear" w:color="auto" w:fill="E6E6E6"/>
      </w:pPr>
      <w:r>
        <w:t>Code lists are modelled as classes in the application schemas. Their values, however, are managed outside of the application schema.</w:t>
      </w:r>
    </w:p>
    <w:p w:rsidR="00731DEE" w:rsidRDefault="00731DEE" w:rsidP="008A7730">
      <w:pPr>
        <w:shd w:val="clear" w:color="auto" w:fill="E6E6E6"/>
      </w:pPr>
    </w:p>
    <w:p w:rsidR="00731DEE" w:rsidRDefault="00731DEE" w:rsidP="008A7730">
      <w:pPr>
        <w:pStyle w:val="Heading4"/>
        <w:shd w:val="clear" w:color="auto" w:fill="E6E6E6"/>
      </w:pPr>
      <w:r>
        <w:t>Code list types</w:t>
      </w:r>
    </w:p>
    <w:p w:rsidR="00731DEE" w:rsidRDefault="00731DEE" w:rsidP="008A7730">
      <w:pPr>
        <w:keepNext/>
        <w:shd w:val="clear" w:color="auto" w:fill="E6E6E6"/>
      </w:pPr>
    </w:p>
    <w:p w:rsidR="00731DEE" w:rsidRDefault="00731DEE" w:rsidP="008A7730">
      <w:pPr>
        <w:shd w:val="clear" w:color="auto" w:fill="E6E6E6"/>
      </w:pPr>
      <w:r>
        <w:t>The IRs distinguish the following types of code lists.</w:t>
      </w:r>
    </w:p>
    <w:p w:rsidR="00731DEE" w:rsidRDefault="00731DEE" w:rsidP="008A7730">
      <w:pPr>
        <w:shd w:val="clear" w:color="auto" w:fill="E6E6E6"/>
      </w:pPr>
    </w:p>
    <w:p w:rsidR="00731DEE" w:rsidRPr="000C628D" w:rsidRDefault="00731DEE" w:rsidP="00184C9D">
      <w:pPr>
        <w:pStyle w:val="IRrequirementgrey"/>
        <w:jc w:val="center"/>
        <w:rPr>
          <w:b/>
          <w:color w:val="FF0000"/>
        </w:rPr>
      </w:pPr>
      <w:r w:rsidRPr="000C628D">
        <w:rPr>
          <w:b/>
          <w:color w:val="FF0000"/>
        </w:rPr>
        <w:lastRenderedPageBreak/>
        <w:t>IR Requirement</w:t>
      </w:r>
    </w:p>
    <w:p w:rsidR="00731DEE" w:rsidRDefault="00731DEE" w:rsidP="00184C9D">
      <w:pPr>
        <w:pStyle w:val="IRrequirementgrey"/>
        <w:jc w:val="center"/>
      </w:pPr>
      <w:r>
        <w:t>Article 6</w:t>
      </w:r>
    </w:p>
    <w:p w:rsidR="00731DEE" w:rsidRDefault="00731DEE" w:rsidP="00184C9D">
      <w:pPr>
        <w:pStyle w:val="IRrequirementgrey"/>
        <w:jc w:val="center"/>
        <w:rPr>
          <w:b/>
          <w:bCs/>
        </w:rPr>
      </w:pPr>
      <w:r>
        <w:rPr>
          <w:b/>
          <w:bCs/>
        </w:rPr>
        <w:t>Code Lists and Enumerations</w:t>
      </w:r>
    </w:p>
    <w:p w:rsidR="00731DEE" w:rsidRDefault="00731DEE" w:rsidP="00184C9D">
      <w:pPr>
        <w:pStyle w:val="IRrequirementgrey"/>
        <w:jc w:val="center"/>
      </w:pPr>
    </w:p>
    <w:p w:rsidR="00731DEE" w:rsidRPr="002D5278" w:rsidRDefault="00731DEE" w:rsidP="00184C9D">
      <w:pPr>
        <w:pStyle w:val="IRrequirementgrey"/>
        <w:tabs>
          <w:tab w:val="left" w:pos="426"/>
        </w:tabs>
      </w:pPr>
      <w:r>
        <w:t>1)</w:t>
      </w:r>
      <w:r>
        <w:tab/>
      </w:r>
      <w:r w:rsidRPr="002D5278">
        <w:t>Code lists shall be of one of the following types, as specified in the Annexes:</w:t>
      </w:r>
    </w:p>
    <w:p w:rsidR="00731DEE" w:rsidRPr="002D5278" w:rsidRDefault="00731DEE" w:rsidP="00184C9D">
      <w:pPr>
        <w:pStyle w:val="IRrequirementgrey"/>
        <w:tabs>
          <w:tab w:val="left" w:pos="426"/>
          <w:tab w:val="left" w:pos="709"/>
        </w:tabs>
        <w:ind w:left="709" w:hanging="596"/>
      </w:pPr>
      <w:r>
        <w:tab/>
        <w:t>a)</w:t>
      </w:r>
      <w:r>
        <w:tab/>
      </w:r>
      <w:r w:rsidRPr="002D5278">
        <w:t>code lists whose allowed values comprise only the values specified in this Regulation;</w:t>
      </w:r>
    </w:p>
    <w:p w:rsidR="00731DEE" w:rsidRPr="002D5278" w:rsidRDefault="00731DEE" w:rsidP="00184C9D">
      <w:pPr>
        <w:pStyle w:val="IRrequirementgrey"/>
        <w:tabs>
          <w:tab w:val="left" w:pos="426"/>
          <w:tab w:val="left" w:pos="709"/>
        </w:tabs>
        <w:ind w:left="709" w:hanging="596"/>
      </w:pPr>
      <w:r>
        <w:tab/>
        <w:t>b)</w:t>
      </w:r>
      <w:r>
        <w:tab/>
      </w:r>
      <w:r w:rsidRPr="002D5278">
        <w:t>code lists whose allowed values comprise the values specified in this Regulation and narrower values defined by data providers;</w:t>
      </w:r>
    </w:p>
    <w:p w:rsidR="00731DEE" w:rsidRPr="002D5278" w:rsidRDefault="00731DEE" w:rsidP="00184C9D">
      <w:pPr>
        <w:pStyle w:val="IRrequirementgrey"/>
        <w:tabs>
          <w:tab w:val="left" w:pos="426"/>
          <w:tab w:val="left" w:pos="709"/>
        </w:tabs>
        <w:ind w:left="709" w:hanging="596"/>
      </w:pPr>
      <w:r>
        <w:tab/>
        <w:t>c)</w:t>
      </w:r>
      <w:r>
        <w:tab/>
      </w:r>
      <w:r w:rsidRPr="002D5278">
        <w:t>code lists whose allowed values comprise the values specified in this Regulation and additional values at any level defined by data providers;</w:t>
      </w:r>
    </w:p>
    <w:p w:rsidR="00731DEE" w:rsidRPr="002D5278" w:rsidRDefault="00731DEE" w:rsidP="00184C9D">
      <w:pPr>
        <w:pStyle w:val="IRrequirementgrey"/>
        <w:tabs>
          <w:tab w:val="left" w:pos="426"/>
          <w:tab w:val="left" w:pos="709"/>
        </w:tabs>
        <w:ind w:left="709" w:hanging="596"/>
      </w:pPr>
      <w:r>
        <w:tab/>
        <w:t>d)</w:t>
      </w:r>
      <w:r>
        <w:tab/>
      </w:r>
      <w:r w:rsidRPr="002D5278">
        <w:t>code lists, whose allowed values comprise any values defined by data providers.</w:t>
      </w:r>
    </w:p>
    <w:p w:rsidR="00731DEE" w:rsidRDefault="00731DEE" w:rsidP="00184C9D">
      <w:pPr>
        <w:pStyle w:val="IRrequirementgrey"/>
        <w:tabs>
          <w:tab w:val="left" w:pos="426"/>
        </w:tabs>
      </w:pPr>
    </w:p>
    <w:p w:rsidR="00731DEE" w:rsidRDefault="00731DEE" w:rsidP="008A7730">
      <w:pPr>
        <w:pStyle w:val="IRrequirementgrey"/>
        <w:tabs>
          <w:tab w:val="left" w:pos="426"/>
        </w:tabs>
        <w:ind w:left="426" w:hanging="313"/>
      </w:pPr>
      <w:r>
        <w:tab/>
      </w:r>
      <w:r w:rsidRPr="002D5278">
        <w:t>For the purposes of point</w:t>
      </w:r>
      <w:r>
        <w:t xml:space="preserve">s (b), (c) and </w:t>
      </w:r>
      <w:r w:rsidRPr="002D5278">
        <w:t xml:space="preserve">(d), </w:t>
      </w:r>
      <w:r>
        <w:t xml:space="preserve">in addition to the allowed values, </w:t>
      </w:r>
      <w:r w:rsidRPr="002D5278">
        <w:t>data providers may use the values specified in the relevant INSPIRE Technical Guidance document available on the INSPIRE web site of the Joint Research Centre.</w:t>
      </w:r>
    </w:p>
    <w:p w:rsidR="00731DEE" w:rsidRPr="00184C9D" w:rsidRDefault="00731DEE" w:rsidP="008A7730">
      <w:pPr>
        <w:shd w:val="clear" w:color="auto" w:fill="E6E6E6"/>
        <w:rPr>
          <w:lang w:val="en-US"/>
        </w:rPr>
      </w:pPr>
    </w:p>
    <w:p w:rsidR="00731DEE" w:rsidRDefault="00731DEE" w:rsidP="008A7730">
      <w:pPr>
        <w:shd w:val="clear" w:color="auto" w:fill="E6E6E6"/>
      </w:pPr>
      <w:r>
        <w:t xml:space="preserve">The type of code list is represented in the UML model through the tagged value </w:t>
      </w:r>
      <w:r>
        <w:rPr>
          <w:i/>
        </w:rPr>
        <w:t>extensibility</w:t>
      </w:r>
      <w:r>
        <w:t>, which can take the following values:</w:t>
      </w:r>
    </w:p>
    <w:p w:rsidR="00731DEE" w:rsidRPr="006A0536" w:rsidRDefault="00731DEE" w:rsidP="00731DEE">
      <w:pPr>
        <w:numPr>
          <w:ilvl w:val="0"/>
          <w:numId w:val="7"/>
        </w:numPr>
        <w:shd w:val="clear" w:color="auto" w:fill="E6E6E6"/>
        <w:tabs>
          <w:tab w:val="clear" w:pos="284"/>
          <w:tab w:val="clear" w:pos="851"/>
          <w:tab w:val="clear" w:pos="1134"/>
        </w:tabs>
      </w:pPr>
      <w:r>
        <w:rPr>
          <w:i/>
        </w:rPr>
        <w:t>none</w:t>
      </w:r>
      <w:r>
        <w:t xml:space="preserve">, representing code lists </w:t>
      </w:r>
      <w:r w:rsidRPr="002D5278">
        <w:t>whose allowed values comprise only the values specified in th</w:t>
      </w:r>
      <w:r>
        <w:t>e IRs (type a);</w:t>
      </w:r>
    </w:p>
    <w:p w:rsidR="00731DEE" w:rsidRPr="006A0536" w:rsidRDefault="00731DEE" w:rsidP="00731DEE">
      <w:pPr>
        <w:numPr>
          <w:ilvl w:val="0"/>
          <w:numId w:val="7"/>
        </w:numPr>
        <w:shd w:val="clear" w:color="auto" w:fill="E6E6E6"/>
        <w:tabs>
          <w:tab w:val="clear" w:pos="284"/>
          <w:tab w:val="clear" w:pos="851"/>
          <w:tab w:val="clear" w:pos="1134"/>
        </w:tabs>
      </w:pPr>
      <w:r>
        <w:rPr>
          <w:i/>
        </w:rPr>
        <w:t>narrower</w:t>
      </w:r>
      <w:r>
        <w:t xml:space="preserve">, representing code lists </w:t>
      </w:r>
      <w:r w:rsidRPr="002D5278">
        <w:t xml:space="preserve">whose allowed values comprise the values specified in </w:t>
      </w:r>
      <w:r>
        <w:t>the IRs</w:t>
      </w:r>
      <w:r w:rsidRPr="002D5278">
        <w:t xml:space="preserve"> and narrower values defined by data providers </w:t>
      </w:r>
      <w:r>
        <w:t>(type b);</w:t>
      </w:r>
    </w:p>
    <w:p w:rsidR="00731DEE" w:rsidRPr="006A0536" w:rsidRDefault="00731DEE" w:rsidP="00731DEE">
      <w:pPr>
        <w:numPr>
          <w:ilvl w:val="0"/>
          <w:numId w:val="7"/>
        </w:numPr>
        <w:shd w:val="clear" w:color="auto" w:fill="E6E6E6"/>
        <w:tabs>
          <w:tab w:val="clear" w:pos="284"/>
          <w:tab w:val="clear" w:pos="851"/>
          <w:tab w:val="clear" w:pos="1134"/>
        </w:tabs>
      </w:pPr>
      <w:r>
        <w:rPr>
          <w:i/>
        </w:rPr>
        <w:t>open</w:t>
      </w:r>
      <w:r>
        <w:t xml:space="preserve">, representing code lists </w:t>
      </w:r>
      <w:r w:rsidRPr="002D5278">
        <w:t xml:space="preserve">whose allowed values comprise the values specified in </w:t>
      </w:r>
      <w:r>
        <w:t>the IRs</w:t>
      </w:r>
      <w:r w:rsidRPr="002D5278">
        <w:t xml:space="preserve"> and additional values at any level defined by data providers</w:t>
      </w:r>
      <w:r>
        <w:t xml:space="preserve"> (type c); and</w:t>
      </w:r>
    </w:p>
    <w:p w:rsidR="00731DEE" w:rsidRDefault="00731DEE" w:rsidP="00731DEE">
      <w:pPr>
        <w:numPr>
          <w:ilvl w:val="0"/>
          <w:numId w:val="7"/>
        </w:numPr>
        <w:shd w:val="clear" w:color="auto" w:fill="E6E6E6"/>
        <w:tabs>
          <w:tab w:val="clear" w:pos="284"/>
          <w:tab w:val="clear" w:pos="851"/>
          <w:tab w:val="clear" w:pos="1134"/>
        </w:tabs>
      </w:pPr>
      <w:r>
        <w:rPr>
          <w:i/>
        </w:rPr>
        <w:t>any</w:t>
      </w:r>
      <w:r>
        <w:t xml:space="preserve">, representing </w:t>
      </w:r>
      <w:r w:rsidRPr="002D5278">
        <w:t xml:space="preserve">code lists, </w:t>
      </w:r>
      <w:r>
        <w:t>for which the IRs do not specify any</w:t>
      </w:r>
      <w:r w:rsidRPr="002D5278">
        <w:t xml:space="preserve"> allowed values</w:t>
      </w:r>
      <w:r>
        <w:t>, i.e. whose allowed values</w:t>
      </w:r>
      <w:r w:rsidRPr="002D5278">
        <w:t xml:space="preserve"> comprise any values defined by data providers</w:t>
      </w:r>
      <w:r>
        <w:t xml:space="preserve"> (type d).</w:t>
      </w:r>
    </w:p>
    <w:p w:rsidR="00731DEE" w:rsidRDefault="00731DEE" w:rsidP="008A7730">
      <w:pPr>
        <w:shd w:val="clear" w:color="auto" w:fill="E6E6E6"/>
        <w:tabs>
          <w:tab w:val="clear" w:pos="284"/>
          <w:tab w:val="clear" w:pos="567"/>
          <w:tab w:val="clear" w:pos="851"/>
          <w:tab w:val="clear" w:pos="1134"/>
        </w:tabs>
      </w:pPr>
    </w:p>
    <w:p w:rsidR="00731DEE" w:rsidRDefault="00731DEE" w:rsidP="008A7730">
      <w:pPr>
        <w:pStyle w:val="Recommendationgrey"/>
      </w:pPr>
      <w:r>
        <w:t>Additional values defined by data providers should not replace or redefine any value already specified in the IRs.</w:t>
      </w:r>
    </w:p>
    <w:p w:rsidR="00731DEE" w:rsidRDefault="00731DEE" w:rsidP="008A7730">
      <w:pPr>
        <w:shd w:val="clear" w:color="auto" w:fill="E6E6E6"/>
        <w:tabs>
          <w:tab w:val="clear" w:pos="284"/>
          <w:tab w:val="clear" w:pos="567"/>
          <w:tab w:val="clear" w:pos="851"/>
          <w:tab w:val="clear" w:pos="1134"/>
        </w:tabs>
      </w:pPr>
    </w:p>
    <w:p w:rsidR="00731DEE" w:rsidRDefault="00731DEE" w:rsidP="008A7730">
      <w:pPr>
        <w:shd w:val="clear" w:color="auto" w:fill="E6E6E6"/>
        <w:tabs>
          <w:tab w:val="clear" w:pos="284"/>
          <w:tab w:val="clear" w:pos="567"/>
          <w:tab w:val="clear" w:pos="851"/>
          <w:tab w:val="clear" w:pos="1134"/>
        </w:tabs>
      </w:pPr>
      <w:r>
        <w:t>NOTE</w:t>
      </w:r>
      <w:r>
        <w:tab/>
        <w:t xml:space="preserve">This data specification may specify recommended values for some of the code lists of type (b), (c) and (d) (see section </w:t>
      </w:r>
      <w:r w:rsidR="00B9269E">
        <w:t>5.2.4.3</w:t>
      </w:r>
      <w:r>
        <w:t>). These recommended values are specified in a dedicated Annex.</w:t>
      </w:r>
    </w:p>
    <w:p w:rsidR="00731DEE" w:rsidRDefault="00731DEE" w:rsidP="008A7730">
      <w:pPr>
        <w:shd w:val="clear" w:color="auto" w:fill="E6E6E6"/>
        <w:tabs>
          <w:tab w:val="clear" w:pos="284"/>
          <w:tab w:val="clear" w:pos="567"/>
          <w:tab w:val="clear" w:pos="851"/>
          <w:tab w:val="clear" w:pos="1134"/>
        </w:tabs>
        <w:rPr>
          <w:i/>
        </w:rPr>
      </w:pPr>
    </w:p>
    <w:p w:rsidR="00731DEE" w:rsidRDefault="00731DEE" w:rsidP="008A7730">
      <w:pPr>
        <w:shd w:val="clear" w:color="auto" w:fill="E6E6E6"/>
        <w:tabs>
          <w:tab w:val="clear" w:pos="284"/>
          <w:tab w:val="clear" w:pos="567"/>
          <w:tab w:val="clear" w:pos="851"/>
          <w:tab w:val="clear" w:pos="1134"/>
        </w:tabs>
      </w:pPr>
      <w:r>
        <w:t>In addition, code lists can be hierarchical, as explained in Article 6(2) of the IRs.</w:t>
      </w:r>
    </w:p>
    <w:p w:rsidR="00731DEE" w:rsidRDefault="00731DEE" w:rsidP="008A7730">
      <w:pPr>
        <w:shd w:val="clear" w:color="auto" w:fill="E6E6E6"/>
        <w:tabs>
          <w:tab w:val="clear" w:pos="284"/>
          <w:tab w:val="clear" w:pos="567"/>
          <w:tab w:val="clear" w:pos="851"/>
          <w:tab w:val="clear" w:pos="1134"/>
        </w:tabs>
      </w:pPr>
    </w:p>
    <w:p w:rsidR="00731DEE" w:rsidRPr="000C628D" w:rsidRDefault="00731DEE" w:rsidP="002763C8">
      <w:pPr>
        <w:pStyle w:val="IRrequirementgrey"/>
        <w:jc w:val="center"/>
        <w:rPr>
          <w:b/>
          <w:color w:val="FF0000"/>
        </w:rPr>
      </w:pPr>
      <w:r w:rsidRPr="000C628D">
        <w:rPr>
          <w:b/>
          <w:color w:val="FF0000"/>
        </w:rPr>
        <w:t>IR Requirement</w:t>
      </w:r>
    </w:p>
    <w:p w:rsidR="00731DEE" w:rsidRDefault="00731DEE" w:rsidP="002763C8">
      <w:pPr>
        <w:pStyle w:val="IRrequirementgrey"/>
        <w:jc w:val="center"/>
      </w:pPr>
      <w:r>
        <w:t>Article 6</w:t>
      </w:r>
    </w:p>
    <w:p w:rsidR="00731DEE" w:rsidRDefault="00731DEE" w:rsidP="002763C8">
      <w:pPr>
        <w:pStyle w:val="IRrequirementgrey"/>
        <w:jc w:val="center"/>
      </w:pPr>
      <w:r>
        <w:rPr>
          <w:b/>
          <w:bCs/>
        </w:rPr>
        <w:t>Code Lists and Enumerations</w:t>
      </w:r>
    </w:p>
    <w:p w:rsidR="00731DEE" w:rsidRDefault="00731DEE" w:rsidP="002763C8">
      <w:pPr>
        <w:pStyle w:val="IRrequirementgrey"/>
      </w:pPr>
      <w:r>
        <w:t>(…)</w:t>
      </w:r>
    </w:p>
    <w:p w:rsidR="00731DEE" w:rsidRDefault="00731DEE" w:rsidP="002763C8">
      <w:pPr>
        <w:pStyle w:val="IRrequirementgrey"/>
      </w:pPr>
    </w:p>
    <w:p w:rsidR="00731DEE" w:rsidRPr="002D5278" w:rsidRDefault="00731DEE" w:rsidP="002763C8">
      <w:pPr>
        <w:pStyle w:val="IRrequirementgrey"/>
        <w:tabs>
          <w:tab w:val="left" w:pos="426"/>
        </w:tabs>
        <w:ind w:left="426" w:hanging="313"/>
      </w:pPr>
      <w:r>
        <w:t>2)</w:t>
      </w:r>
      <w:r>
        <w:tab/>
      </w:r>
      <w:r w:rsidRPr="002D5278">
        <w:t>Code lists may be hierarchical. Values of hierarchical code lists may have a more generic parent value. Where the valid values of a hierarchical code list are specified in a table in this Regulation, the parent values are listed in the last column.</w:t>
      </w:r>
    </w:p>
    <w:p w:rsidR="00731DEE" w:rsidRPr="002763C8" w:rsidRDefault="00731DEE" w:rsidP="008A7730">
      <w:pPr>
        <w:shd w:val="clear" w:color="auto" w:fill="E6E6E6"/>
        <w:tabs>
          <w:tab w:val="clear" w:pos="284"/>
          <w:tab w:val="clear" w:pos="567"/>
          <w:tab w:val="clear" w:pos="851"/>
          <w:tab w:val="clear" w:pos="1134"/>
        </w:tabs>
        <w:rPr>
          <w:lang w:val="en-US"/>
        </w:rPr>
      </w:pPr>
    </w:p>
    <w:p w:rsidR="00731DEE" w:rsidRDefault="00731DEE" w:rsidP="008A7730">
      <w:pPr>
        <w:shd w:val="clear" w:color="auto" w:fill="E6E6E6"/>
        <w:tabs>
          <w:tab w:val="clear" w:pos="284"/>
          <w:tab w:val="clear" w:pos="567"/>
          <w:tab w:val="clear" w:pos="851"/>
          <w:tab w:val="clear" w:pos="1134"/>
        </w:tabs>
      </w:pPr>
      <w:r>
        <w:t xml:space="preserve">The type of code list and whether it is hierarchical or not is also indicated in the feature catalogues. </w:t>
      </w:r>
    </w:p>
    <w:p w:rsidR="00731DEE" w:rsidRDefault="00731DEE" w:rsidP="008A7730">
      <w:pPr>
        <w:shd w:val="clear" w:color="auto" w:fill="E6E6E6"/>
        <w:tabs>
          <w:tab w:val="clear" w:pos="284"/>
          <w:tab w:val="clear" w:pos="567"/>
          <w:tab w:val="clear" w:pos="851"/>
          <w:tab w:val="clear" w:pos="1134"/>
        </w:tabs>
      </w:pPr>
    </w:p>
    <w:p w:rsidR="00731DEE" w:rsidRDefault="00731DEE" w:rsidP="008A7730">
      <w:pPr>
        <w:pStyle w:val="Heading4"/>
        <w:shd w:val="clear" w:color="auto" w:fill="E6E6E6"/>
      </w:pPr>
      <w:bookmarkStart w:id="157" w:name="_Ref339038263"/>
      <w:r>
        <w:lastRenderedPageBreak/>
        <w:t>Obligations on data providers</w:t>
      </w:r>
      <w:bookmarkEnd w:id="157"/>
    </w:p>
    <w:p w:rsidR="00731DEE" w:rsidRDefault="00731DEE" w:rsidP="008A7730">
      <w:pPr>
        <w:keepNext/>
        <w:shd w:val="clear" w:color="auto" w:fill="E6E6E6"/>
      </w:pPr>
    </w:p>
    <w:p w:rsidR="00731DEE" w:rsidRPr="000C628D" w:rsidRDefault="00731DEE" w:rsidP="007A7D3D">
      <w:pPr>
        <w:pStyle w:val="IRrequirementgrey"/>
        <w:jc w:val="center"/>
        <w:rPr>
          <w:b/>
          <w:color w:val="FF0000"/>
        </w:rPr>
      </w:pPr>
      <w:r w:rsidRPr="000C628D">
        <w:rPr>
          <w:b/>
          <w:color w:val="FF0000"/>
        </w:rPr>
        <w:t>IR Requirement</w:t>
      </w:r>
    </w:p>
    <w:p w:rsidR="00731DEE" w:rsidRDefault="00731DEE" w:rsidP="007A7D3D">
      <w:pPr>
        <w:pStyle w:val="IRrequirementgrey"/>
        <w:jc w:val="center"/>
      </w:pPr>
      <w:r>
        <w:t>Article 6</w:t>
      </w:r>
    </w:p>
    <w:p w:rsidR="00731DEE" w:rsidRDefault="00731DEE" w:rsidP="007A7D3D">
      <w:pPr>
        <w:pStyle w:val="IRrequirementgrey"/>
        <w:jc w:val="center"/>
        <w:rPr>
          <w:b/>
          <w:bCs/>
        </w:rPr>
      </w:pPr>
      <w:r>
        <w:rPr>
          <w:b/>
          <w:bCs/>
        </w:rPr>
        <w:t>Code Lists and Enumerations</w:t>
      </w:r>
    </w:p>
    <w:p w:rsidR="00731DEE" w:rsidRDefault="00731DEE" w:rsidP="007A7D3D">
      <w:pPr>
        <w:pStyle w:val="IRrequirementgrey"/>
        <w:jc w:val="center"/>
      </w:pPr>
    </w:p>
    <w:p w:rsidR="00731DEE" w:rsidRDefault="00731DEE" w:rsidP="007A7D3D">
      <w:pPr>
        <w:pStyle w:val="IRrequirementgrey"/>
        <w:tabs>
          <w:tab w:val="left" w:pos="426"/>
        </w:tabs>
        <w:ind w:left="426" w:hanging="313"/>
      </w:pPr>
      <w:r>
        <w:t>(….)</w:t>
      </w:r>
    </w:p>
    <w:p w:rsidR="00731DEE" w:rsidRDefault="00731DEE" w:rsidP="007A7D3D">
      <w:pPr>
        <w:pStyle w:val="IRrequirementgrey"/>
        <w:tabs>
          <w:tab w:val="left" w:pos="426"/>
        </w:tabs>
        <w:ind w:left="426" w:hanging="313"/>
      </w:pPr>
    </w:p>
    <w:p w:rsidR="00731DEE" w:rsidRDefault="00731DEE" w:rsidP="007A7D3D">
      <w:pPr>
        <w:pStyle w:val="IRrequirementgrey"/>
        <w:tabs>
          <w:tab w:val="left" w:pos="426"/>
        </w:tabs>
        <w:ind w:left="426" w:hanging="313"/>
      </w:pPr>
      <w:r>
        <w:t>3)</w:t>
      </w:r>
      <w:r>
        <w:tab/>
        <w:t>Where, for an attribute whose type is a code list as referred to in points (b), (c) or (d) of paragraph 1, a data provider provides a value that is not specified in this Regulation, that value and its definition shall be made available in a register.</w:t>
      </w:r>
    </w:p>
    <w:p w:rsidR="00731DEE" w:rsidRDefault="00731DEE" w:rsidP="007A7D3D">
      <w:pPr>
        <w:pStyle w:val="IRrequirementgrey"/>
        <w:tabs>
          <w:tab w:val="left" w:pos="426"/>
        </w:tabs>
        <w:ind w:left="426" w:hanging="313"/>
      </w:pPr>
    </w:p>
    <w:p w:rsidR="00731DEE" w:rsidRPr="007A7D3D" w:rsidRDefault="00731DEE" w:rsidP="007A7D3D">
      <w:pPr>
        <w:pStyle w:val="IRrequirementgrey"/>
        <w:tabs>
          <w:tab w:val="left" w:pos="426"/>
        </w:tabs>
        <w:ind w:left="426" w:hanging="313"/>
      </w:pPr>
      <w:r w:rsidRPr="007A7D3D">
        <w:t>4)</w:t>
      </w:r>
      <w:r>
        <w:tab/>
      </w:r>
      <w:r w:rsidRPr="007A7D3D">
        <w:t>Attributes or association roles of spatial object types or data types whose type is a code list may only take values that are allowed according to the specification of the code list.</w:t>
      </w:r>
    </w:p>
    <w:p w:rsidR="00731DEE" w:rsidRDefault="00731DEE" w:rsidP="007A7D3D">
      <w:pPr>
        <w:shd w:val="clear" w:color="auto" w:fill="E6E6E6"/>
      </w:pPr>
    </w:p>
    <w:p w:rsidR="00731DEE" w:rsidRDefault="00731DEE" w:rsidP="007A7D3D">
      <w:pPr>
        <w:shd w:val="clear" w:color="auto" w:fill="E6E6E6"/>
      </w:pPr>
      <w:r>
        <w:t xml:space="preserve">Article 6(4) obliges data providers to use only values that are </w:t>
      </w:r>
      <w:r w:rsidRPr="007A7D3D">
        <w:t>allowed according to the specification of the code list</w:t>
      </w:r>
      <w:r>
        <w:t>. The “all</w:t>
      </w:r>
      <w:r w:rsidRPr="007A7D3D">
        <w:t xml:space="preserve">owed </w:t>
      </w:r>
      <w:r>
        <w:t xml:space="preserve">values </w:t>
      </w:r>
      <w:r w:rsidRPr="007A7D3D">
        <w:t>according to the specification of the code list</w:t>
      </w:r>
      <w:r>
        <w:t>” are the values explicitly defined in the IRs plus (in the case of code lists of type (b), (c) and (d)) additional values defined by data providers.</w:t>
      </w:r>
    </w:p>
    <w:p w:rsidR="00731DEE" w:rsidRDefault="00731DEE" w:rsidP="007A7D3D">
      <w:pPr>
        <w:shd w:val="clear" w:color="auto" w:fill="E6E6E6"/>
        <w:tabs>
          <w:tab w:val="clear" w:pos="284"/>
          <w:tab w:val="clear" w:pos="567"/>
          <w:tab w:val="clear" w:pos="851"/>
          <w:tab w:val="clear" w:pos="1134"/>
        </w:tabs>
      </w:pPr>
    </w:p>
    <w:p w:rsidR="00731DEE" w:rsidRDefault="00731DEE" w:rsidP="007A7D3D">
      <w:pPr>
        <w:shd w:val="clear" w:color="auto" w:fill="E6E6E6"/>
        <w:tabs>
          <w:tab w:val="clear" w:pos="284"/>
          <w:tab w:val="clear" w:pos="567"/>
          <w:tab w:val="clear" w:pos="851"/>
          <w:tab w:val="clear" w:pos="1134"/>
        </w:tabs>
      </w:pPr>
      <w:r>
        <w:t>For attributes whose type is a code list of type (b), (c) or (d) data providers may use additional values that are not defined in the IRs. Article 6(3) requires that such additional values and their definition be made available in a register. This enables users of the data to look up the meaning of the additional values used in a data set, and also facilitates the re-use of additional values by other data providers (potentially across Member States).</w:t>
      </w:r>
    </w:p>
    <w:p w:rsidR="00731DEE" w:rsidRDefault="00731DEE" w:rsidP="007A7D3D">
      <w:pPr>
        <w:shd w:val="clear" w:color="auto" w:fill="E6E6E6"/>
        <w:tabs>
          <w:tab w:val="clear" w:pos="284"/>
          <w:tab w:val="clear" w:pos="567"/>
          <w:tab w:val="clear" w:pos="851"/>
          <w:tab w:val="clear" w:pos="1134"/>
        </w:tabs>
      </w:pPr>
    </w:p>
    <w:p w:rsidR="00731DEE" w:rsidRDefault="00731DEE" w:rsidP="007A7D3D">
      <w:pPr>
        <w:shd w:val="clear" w:color="auto" w:fill="E6E6E6"/>
        <w:tabs>
          <w:tab w:val="clear" w:pos="284"/>
          <w:tab w:val="clear" w:pos="567"/>
          <w:tab w:val="clear" w:pos="851"/>
          <w:tab w:val="clear" w:pos="1134"/>
        </w:tabs>
      </w:pPr>
      <w:r>
        <w:t>NOTE</w:t>
      </w:r>
      <w:r>
        <w:tab/>
        <w:t xml:space="preserve">Guidelines for setting up registers for additional values and how to register additional values in these registers is still an open discussion point between Member States and the Commission. </w:t>
      </w:r>
    </w:p>
    <w:p w:rsidR="00731DEE" w:rsidRDefault="00731DEE" w:rsidP="008A7730">
      <w:pPr>
        <w:shd w:val="clear" w:color="auto" w:fill="E6E6E6"/>
        <w:rPr>
          <w:rFonts w:eastAsia="Times New Roman"/>
          <w:lang w:val="en-US" w:eastAsia="it-IT"/>
        </w:rPr>
      </w:pPr>
    </w:p>
    <w:p w:rsidR="00731DEE" w:rsidRDefault="00731DEE" w:rsidP="008A7730">
      <w:pPr>
        <w:pStyle w:val="Heading4"/>
        <w:shd w:val="clear" w:color="auto" w:fill="E6E6E6"/>
        <w:rPr>
          <w:lang w:val="en-US" w:eastAsia="it-IT"/>
        </w:rPr>
      </w:pPr>
      <w:bookmarkStart w:id="158" w:name="_Ref339277640"/>
      <w:r>
        <w:rPr>
          <w:lang w:val="en-US" w:eastAsia="it-IT"/>
        </w:rPr>
        <w:t>Recommended code list values</w:t>
      </w:r>
      <w:bookmarkEnd w:id="158"/>
    </w:p>
    <w:p w:rsidR="00731DEE" w:rsidRDefault="00731DEE" w:rsidP="008A7730">
      <w:pPr>
        <w:keepNext/>
        <w:shd w:val="clear" w:color="auto" w:fill="E6E6E6"/>
        <w:rPr>
          <w:rFonts w:eastAsia="Times New Roman"/>
          <w:lang w:val="en-US" w:eastAsia="it-IT"/>
        </w:rPr>
      </w:pPr>
    </w:p>
    <w:p w:rsidR="00731DEE" w:rsidRDefault="00731DEE" w:rsidP="008A7730">
      <w:pPr>
        <w:shd w:val="clear" w:color="auto" w:fill="E6E6E6"/>
        <w:rPr>
          <w:rFonts w:eastAsia="Times New Roman"/>
          <w:lang w:val="en-US" w:eastAsia="it-IT"/>
        </w:rPr>
      </w:pPr>
      <w:r>
        <w:rPr>
          <w:rFonts w:eastAsia="Times New Roman"/>
          <w:lang w:val="en-US" w:eastAsia="it-IT"/>
        </w:rPr>
        <w:t xml:space="preserve">For code lists of type (b), (c) and (d), this data specification may propose additional values as a recommendation (in a dedicated Annex). These values will be included in the INSPIRE code list register. This will facilitate and encourage the usage of the recommended values by data providers since the obligation to make additional values defined by data providers available in a register (see section </w:t>
      </w:r>
      <w:r w:rsidR="00B9269E">
        <w:rPr>
          <w:rFonts w:eastAsia="Times New Roman"/>
          <w:lang w:val="en-US" w:eastAsia="it-IT"/>
        </w:rPr>
        <w:t>5.2.4.2</w:t>
      </w:r>
      <w:r>
        <w:rPr>
          <w:rFonts w:eastAsia="Times New Roman"/>
          <w:lang w:val="en-US" w:eastAsia="it-IT"/>
        </w:rPr>
        <w:t xml:space="preserve">) is already met.  </w:t>
      </w:r>
    </w:p>
    <w:p w:rsidR="00731DEE" w:rsidRDefault="00731DEE" w:rsidP="008A7730">
      <w:pPr>
        <w:shd w:val="clear" w:color="auto" w:fill="E6E6E6"/>
        <w:rPr>
          <w:rFonts w:eastAsia="Times New Roman"/>
          <w:lang w:val="en-US" w:eastAsia="it-IT"/>
        </w:rPr>
      </w:pPr>
    </w:p>
    <w:p w:rsidR="00731DEE" w:rsidRDefault="00731DEE" w:rsidP="008A7730">
      <w:pPr>
        <w:pStyle w:val="Recommendationgrey"/>
      </w:pPr>
      <w:r>
        <w:t xml:space="preserve">Where these Technical </w:t>
      </w:r>
      <w:r w:rsidRPr="007B6715">
        <w:t>Guid</w:t>
      </w:r>
      <w:r>
        <w:t>elines</w:t>
      </w:r>
      <w:r w:rsidRPr="007B6715">
        <w:t xml:space="preserve"> </w:t>
      </w:r>
      <w:r>
        <w:t>recommend values for a code list in addition to those specified in the IRs, these values should be used.</w:t>
      </w:r>
    </w:p>
    <w:p w:rsidR="00731DEE" w:rsidRDefault="00731DEE" w:rsidP="008A7730">
      <w:pPr>
        <w:shd w:val="clear" w:color="auto" w:fill="E6E6E6"/>
      </w:pPr>
    </w:p>
    <w:p w:rsidR="00731DEE" w:rsidRDefault="00731DEE" w:rsidP="008A7730">
      <w:pPr>
        <w:shd w:val="clear" w:color="auto" w:fill="E6E6E6"/>
        <w:tabs>
          <w:tab w:val="clear" w:pos="284"/>
          <w:tab w:val="clear" w:pos="567"/>
        </w:tabs>
      </w:pPr>
      <w:r>
        <w:t>NOTE</w:t>
      </w:r>
      <w:r>
        <w:tab/>
        <w:t xml:space="preserve">For some code lists of type (d), no values may be specified in these Technical </w:t>
      </w:r>
      <w:r w:rsidRPr="007B6715">
        <w:t>Guid</w:t>
      </w:r>
      <w:r>
        <w:t>elines. In these cases, any additional value defined by data providers</w:t>
      </w:r>
      <w:r w:rsidRPr="00F4689B">
        <w:t xml:space="preserve"> </w:t>
      </w:r>
      <w:r>
        <w:t>may be used.</w:t>
      </w:r>
    </w:p>
    <w:p w:rsidR="00731DEE" w:rsidRDefault="00731DEE" w:rsidP="008A7730">
      <w:pPr>
        <w:shd w:val="clear" w:color="auto" w:fill="E6E6E6"/>
        <w:tabs>
          <w:tab w:val="clear" w:pos="284"/>
          <w:tab w:val="clear" w:pos="567"/>
        </w:tabs>
      </w:pPr>
    </w:p>
    <w:p w:rsidR="00731DEE" w:rsidRPr="008B3241" w:rsidRDefault="00731DEE" w:rsidP="008A7730">
      <w:pPr>
        <w:pStyle w:val="Heading4"/>
        <w:shd w:val="clear" w:color="auto" w:fill="E6E6E6"/>
      </w:pPr>
      <w:bookmarkStart w:id="159" w:name="_Ref315091311"/>
      <w:r w:rsidRPr="008B3241">
        <w:t>Governance</w:t>
      </w:r>
      <w:bookmarkEnd w:id="159"/>
    </w:p>
    <w:p w:rsidR="00731DEE" w:rsidRPr="008B3241" w:rsidRDefault="00731DEE" w:rsidP="008A7730">
      <w:pPr>
        <w:keepNext/>
        <w:shd w:val="clear" w:color="auto" w:fill="E6E6E6"/>
      </w:pPr>
    </w:p>
    <w:p w:rsidR="00731DEE" w:rsidRPr="008B3241" w:rsidRDefault="00731DEE" w:rsidP="008A7730">
      <w:pPr>
        <w:shd w:val="clear" w:color="auto" w:fill="E6E6E6"/>
      </w:pPr>
      <w:r w:rsidRPr="008B3241">
        <w:t>T</w:t>
      </w:r>
      <w:r>
        <w:t>he following t</w:t>
      </w:r>
      <w:r w:rsidRPr="008B3241">
        <w:t xml:space="preserve">wo types of code lists </w:t>
      </w:r>
      <w:r>
        <w:t>are distinguished in INSPIRE:</w:t>
      </w:r>
    </w:p>
    <w:p w:rsidR="00731DEE" w:rsidRDefault="00731DEE" w:rsidP="00731DEE">
      <w:pPr>
        <w:numPr>
          <w:ilvl w:val="0"/>
          <w:numId w:val="7"/>
        </w:numPr>
        <w:shd w:val="clear" w:color="auto" w:fill="E6E6E6"/>
        <w:tabs>
          <w:tab w:val="clear" w:pos="284"/>
          <w:tab w:val="clear" w:pos="851"/>
          <w:tab w:val="clear" w:pos="1134"/>
        </w:tabs>
      </w:pPr>
      <w:r w:rsidRPr="001B7940">
        <w:rPr>
          <w:i/>
        </w:rPr>
        <w:t>Code lists that are governed by INSPIRE (INSPIRE-governed code lists).</w:t>
      </w:r>
      <w:r>
        <w:t xml:space="preserve"> These code lists will be </w:t>
      </w:r>
      <w:r w:rsidRPr="008B3241">
        <w:t>managed centrally in the INSPIRE code list register</w:t>
      </w:r>
      <w:r>
        <w:t xml:space="preserve">. Change requests to these code lists (e.g. to add, deprecate or supersede values) are processed and decided upon using the </w:t>
      </w:r>
      <w:r w:rsidRPr="008B3241">
        <w:t>INSPIRE code list register</w:t>
      </w:r>
      <w:r>
        <w:t>’s maintenance workflows.</w:t>
      </w:r>
    </w:p>
    <w:p w:rsidR="00731DEE" w:rsidRDefault="00731DEE" w:rsidP="008A7730">
      <w:pPr>
        <w:shd w:val="clear" w:color="auto" w:fill="E6E6E6"/>
        <w:tabs>
          <w:tab w:val="clear" w:pos="284"/>
          <w:tab w:val="clear" w:pos="567"/>
          <w:tab w:val="clear" w:pos="851"/>
          <w:tab w:val="clear" w:pos="1134"/>
        </w:tabs>
        <w:ind w:left="284"/>
      </w:pPr>
    </w:p>
    <w:p w:rsidR="00731DEE" w:rsidRDefault="00731DEE" w:rsidP="008A7730">
      <w:pPr>
        <w:shd w:val="clear" w:color="auto" w:fill="E6E6E6"/>
        <w:tabs>
          <w:tab w:val="clear" w:pos="284"/>
          <w:tab w:val="clear" w:pos="567"/>
          <w:tab w:val="clear" w:pos="851"/>
          <w:tab w:val="clear" w:pos="1134"/>
        </w:tabs>
        <w:ind w:left="567"/>
      </w:pPr>
      <w:r>
        <w:t xml:space="preserve">INSPIRE-governed code lists will be made available in the INSPIRE code list register at </w:t>
      </w:r>
      <w:r w:rsidRPr="00E772A7">
        <w:rPr>
          <w:i/>
        </w:rPr>
        <w:t>http://inspire.ec.europa.eu/codelist/&lt;CodeListName</w:t>
      </w:r>
      <w:r>
        <w:t xml:space="preserve">&gt;. They will be available in SKOS/RDF, XML and HTML. The maintenance will follow the procedures defined in ISO 19135. This means that the only allowed changes to a code list are the addition, deprecation or supersession of values, i.e. no value will ever be deleted, but only receive different statuses (valid, deprecated, </w:t>
      </w:r>
      <w:r>
        <w:lastRenderedPageBreak/>
        <w:t xml:space="preserve">superseded). Identifiers for values of INSPIRE-governed code lists are constructed using the pattern </w:t>
      </w:r>
      <w:r w:rsidRPr="00A15E78">
        <w:rPr>
          <w:i/>
        </w:rPr>
        <w:t>http://inspire.ec.europa.eu/</w:t>
      </w:r>
      <w:r>
        <w:rPr>
          <w:i/>
        </w:rPr>
        <w:t>codelist</w:t>
      </w:r>
      <w:r w:rsidRPr="00A15E78">
        <w:rPr>
          <w:i/>
        </w:rPr>
        <w:t>/&lt;CodeListName</w:t>
      </w:r>
      <w:r>
        <w:t>&gt;/&lt;value&gt;.</w:t>
      </w:r>
    </w:p>
    <w:p w:rsidR="00731DEE" w:rsidRDefault="00731DEE" w:rsidP="008A7730">
      <w:pPr>
        <w:shd w:val="clear" w:color="auto" w:fill="E6E6E6"/>
        <w:tabs>
          <w:tab w:val="clear" w:pos="284"/>
          <w:tab w:val="clear" w:pos="567"/>
          <w:tab w:val="clear" w:pos="851"/>
          <w:tab w:val="clear" w:pos="1134"/>
        </w:tabs>
      </w:pPr>
    </w:p>
    <w:p w:rsidR="00731DEE" w:rsidRDefault="00731DEE" w:rsidP="00731DEE">
      <w:pPr>
        <w:numPr>
          <w:ilvl w:val="0"/>
          <w:numId w:val="7"/>
        </w:numPr>
        <w:shd w:val="clear" w:color="auto" w:fill="E6E6E6"/>
        <w:tabs>
          <w:tab w:val="clear" w:pos="284"/>
          <w:tab w:val="clear" w:pos="851"/>
          <w:tab w:val="clear" w:pos="1134"/>
        </w:tabs>
      </w:pPr>
      <w:r w:rsidRPr="007A4A40">
        <w:rPr>
          <w:i/>
        </w:rPr>
        <w:t xml:space="preserve">Code lists that are governed </w:t>
      </w:r>
      <w:r>
        <w:rPr>
          <w:i/>
        </w:rPr>
        <w:t>by an organisation outside of</w:t>
      </w:r>
      <w:r w:rsidRPr="007A4A40">
        <w:rPr>
          <w:i/>
        </w:rPr>
        <w:t xml:space="preserve"> INSPIRE (</w:t>
      </w:r>
      <w:r>
        <w:rPr>
          <w:i/>
        </w:rPr>
        <w:t xml:space="preserve">externally </w:t>
      </w:r>
      <w:r w:rsidRPr="007A4A40">
        <w:rPr>
          <w:i/>
        </w:rPr>
        <w:t>governed code lists).</w:t>
      </w:r>
      <w:r w:rsidRPr="007A4A40">
        <w:t xml:space="preserve"> </w:t>
      </w:r>
      <w:r>
        <w:t xml:space="preserve">These code lists are </w:t>
      </w:r>
      <w:r w:rsidRPr="008B3241">
        <w:t xml:space="preserve">managed </w:t>
      </w:r>
      <w:r>
        <w:t>by an organisation outside of INSPIRE, e.g. the World Meteorological Organization (WMO) or the World Health Organization (WHO). Change requests to these code lists follow the maintenance workflows defined by the maintaining organisations. Note that in some cases, no such workflows may be formally defined.</w:t>
      </w:r>
    </w:p>
    <w:p w:rsidR="00731DEE" w:rsidRDefault="00731DEE" w:rsidP="008A7730">
      <w:pPr>
        <w:shd w:val="clear" w:color="auto" w:fill="E6E6E6"/>
        <w:tabs>
          <w:tab w:val="clear" w:pos="284"/>
          <w:tab w:val="clear" w:pos="567"/>
          <w:tab w:val="clear" w:pos="851"/>
          <w:tab w:val="clear" w:pos="1134"/>
        </w:tabs>
        <w:ind w:left="567"/>
      </w:pPr>
    </w:p>
    <w:p w:rsidR="00731DEE" w:rsidRDefault="00731DEE" w:rsidP="008A7730">
      <w:pPr>
        <w:shd w:val="clear" w:color="auto" w:fill="E6E6E6"/>
        <w:tabs>
          <w:tab w:val="clear" w:pos="284"/>
          <w:tab w:val="clear" w:pos="567"/>
          <w:tab w:val="clear" w:pos="851"/>
          <w:tab w:val="clear" w:pos="1134"/>
        </w:tabs>
        <w:ind w:left="567"/>
      </w:pPr>
      <w:r>
        <w:t xml:space="preserve">Since the updates of externally governed code lists is outside the control of INSPIRE, the IRs and these Technical </w:t>
      </w:r>
      <w:r w:rsidRPr="007B6715">
        <w:t>Guid</w:t>
      </w:r>
      <w:r>
        <w:t>elines reference a specific version</w:t>
      </w:r>
      <w:r w:rsidRPr="004A7DB0">
        <w:t xml:space="preserve"> </w:t>
      </w:r>
      <w:r>
        <w:t>for such code lists.</w:t>
      </w:r>
    </w:p>
    <w:p w:rsidR="00731DEE" w:rsidRDefault="00731DEE" w:rsidP="008A7730">
      <w:pPr>
        <w:shd w:val="clear" w:color="auto" w:fill="E6E6E6"/>
        <w:tabs>
          <w:tab w:val="clear" w:pos="284"/>
          <w:tab w:val="clear" w:pos="567"/>
          <w:tab w:val="clear" w:pos="851"/>
          <w:tab w:val="clear" w:pos="1134"/>
        </w:tabs>
        <w:ind w:left="567"/>
      </w:pPr>
    </w:p>
    <w:p w:rsidR="00731DEE" w:rsidRDefault="00731DEE" w:rsidP="008A7730">
      <w:pPr>
        <w:shd w:val="clear" w:color="auto" w:fill="E6E6E6"/>
        <w:tabs>
          <w:tab w:val="clear" w:pos="284"/>
          <w:tab w:val="clear" w:pos="567"/>
          <w:tab w:val="clear" w:pos="851"/>
          <w:tab w:val="clear" w:pos="1134"/>
        </w:tabs>
        <w:ind w:left="567"/>
      </w:pPr>
      <w:r>
        <w:t>The tables describing externally governed code lists in this section contain the following columns:</w:t>
      </w:r>
    </w:p>
    <w:p w:rsidR="00731DEE" w:rsidRDefault="00731DEE" w:rsidP="00731DEE">
      <w:pPr>
        <w:numPr>
          <w:ilvl w:val="0"/>
          <w:numId w:val="17"/>
        </w:numPr>
        <w:shd w:val="clear" w:color="auto" w:fill="E6E6E6"/>
        <w:tabs>
          <w:tab w:val="clear" w:pos="284"/>
          <w:tab w:val="clear" w:pos="567"/>
          <w:tab w:val="clear" w:pos="851"/>
          <w:tab w:val="clear" w:pos="1134"/>
        </w:tabs>
        <w:ind w:left="1134" w:hanging="283"/>
      </w:pPr>
      <w:r w:rsidRPr="007F6737">
        <w:t xml:space="preserve">The </w:t>
      </w:r>
      <w:r w:rsidRPr="007F6737">
        <w:rPr>
          <w:i/>
        </w:rPr>
        <w:t>Governance</w:t>
      </w:r>
      <w:r>
        <w:rPr>
          <w:i/>
        </w:rPr>
        <w:t xml:space="preserve"> </w:t>
      </w:r>
      <w:r>
        <w:t>column describes the external organisation that is responsible for maintaining the code list.</w:t>
      </w:r>
    </w:p>
    <w:p w:rsidR="00731DEE" w:rsidRDefault="00731DEE" w:rsidP="00731DEE">
      <w:pPr>
        <w:numPr>
          <w:ilvl w:val="0"/>
          <w:numId w:val="17"/>
        </w:numPr>
        <w:shd w:val="clear" w:color="auto" w:fill="E6E6E6"/>
        <w:tabs>
          <w:tab w:val="clear" w:pos="284"/>
          <w:tab w:val="clear" w:pos="567"/>
          <w:tab w:val="clear" w:pos="851"/>
          <w:tab w:val="clear" w:pos="1134"/>
        </w:tabs>
        <w:ind w:left="1134" w:hanging="283"/>
      </w:pPr>
      <w:r>
        <w:t xml:space="preserve">The </w:t>
      </w:r>
      <w:r w:rsidRPr="00242E01">
        <w:rPr>
          <w:i/>
        </w:rPr>
        <w:t>Source</w:t>
      </w:r>
      <w:r>
        <w:t xml:space="preserve"> column specifies a citation for the authoritative source for the values of the code list. For code lists, whose values are mandated in the IRs, this citation should include the version of the code list used in INSPIRE. The version can be specified using a version number or the publication date. For code list values recommended in these Technical </w:t>
      </w:r>
      <w:r w:rsidRPr="007B6715">
        <w:t>Guid</w:t>
      </w:r>
      <w:r>
        <w:t xml:space="preserve">elines, the citation may refer to the “latest available version”. </w:t>
      </w:r>
    </w:p>
    <w:p w:rsidR="00731DEE" w:rsidRDefault="00731DEE" w:rsidP="00731DEE">
      <w:pPr>
        <w:numPr>
          <w:ilvl w:val="0"/>
          <w:numId w:val="17"/>
        </w:numPr>
        <w:shd w:val="clear" w:color="auto" w:fill="E6E6E6"/>
        <w:tabs>
          <w:tab w:val="clear" w:pos="284"/>
          <w:tab w:val="clear" w:pos="567"/>
          <w:tab w:val="clear" w:pos="851"/>
          <w:tab w:val="clear" w:pos="1134"/>
        </w:tabs>
        <w:ind w:left="1134" w:hanging="283"/>
      </w:pPr>
      <w:r>
        <w:t xml:space="preserve">In some cases, for INSPIRE only a subset of an externally governed code list is relevant. The subset is specified using the </w:t>
      </w:r>
      <w:r w:rsidRPr="007F6737">
        <w:rPr>
          <w:i/>
        </w:rPr>
        <w:t>Subset</w:t>
      </w:r>
      <w:r>
        <w:t xml:space="preserve"> column.</w:t>
      </w:r>
    </w:p>
    <w:p w:rsidR="00731DEE" w:rsidRDefault="00731DEE" w:rsidP="00731DEE">
      <w:pPr>
        <w:numPr>
          <w:ilvl w:val="0"/>
          <w:numId w:val="17"/>
        </w:numPr>
        <w:shd w:val="clear" w:color="auto" w:fill="E6E6E6"/>
        <w:tabs>
          <w:tab w:val="clear" w:pos="284"/>
          <w:tab w:val="clear" w:pos="567"/>
          <w:tab w:val="clear" w:pos="851"/>
          <w:tab w:val="clear" w:pos="1134"/>
        </w:tabs>
        <w:ind w:left="1134" w:hanging="283"/>
      </w:pPr>
      <w:r w:rsidRPr="007F6737">
        <w:t xml:space="preserve">The </w:t>
      </w:r>
      <w:r w:rsidRPr="007F6737">
        <w:rPr>
          <w:i/>
        </w:rPr>
        <w:t>Availability</w:t>
      </w:r>
      <w:r>
        <w:rPr>
          <w:i/>
        </w:rPr>
        <w:t xml:space="preserve"> </w:t>
      </w:r>
      <w:r>
        <w:t>column specifies from where (e.g. URL) the values of the externally governed code list are available, and in which formats. Formats can include machine-readable (e.g. SKOS/RDF, XML) or human-readable (e.g. HTML, PDF) ones.</w:t>
      </w:r>
    </w:p>
    <w:p w:rsidR="00731DEE" w:rsidRDefault="00731DEE" w:rsidP="008A7730">
      <w:pPr>
        <w:shd w:val="clear" w:color="auto" w:fill="E6E6E6"/>
        <w:tabs>
          <w:tab w:val="clear" w:pos="284"/>
          <w:tab w:val="clear" w:pos="567"/>
          <w:tab w:val="clear" w:pos="851"/>
          <w:tab w:val="clear" w:pos="1134"/>
        </w:tabs>
        <w:ind w:left="851"/>
      </w:pPr>
    </w:p>
    <w:p w:rsidR="00731DEE" w:rsidRDefault="00731DEE" w:rsidP="008A7730">
      <w:pPr>
        <w:shd w:val="clear" w:color="auto" w:fill="E6E6E6"/>
        <w:tabs>
          <w:tab w:val="clear" w:pos="284"/>
          <w:tab w:val="clear" w:pos="567"/>
          <w:tab w:val="clear" w:pos="851"/>
          <w:tab w:val="clear" w:pos="1134"/>
        </w:tabs>
        <w:ind w:left="567"/>
      </w:pPr>
      <w:r>
        <w:t>Code list values are encoded using http URIs and labels. Rules for generating these URIs and labels are specified in a separate table.</w:t>
      </w:r>
    </w:p>
    <w:p w:rsidR="00731DEE" w:rsidRDefault="00731DEE" w:rsidP="008A7730">
      <w:pPr>
        <w:shd w:val="clear" w:color="auto" w:fill="E6E6E6"/>
        <w:tabs>
          <w:tab w:val="clear" w:pos="284"/>
          <w:tab w:val="clear" w:pos="567"/>
          <w:tab w:val="clear" w:pos="851"/>
          <w:tab w:val="clear" w:pos="1134"/>
        </w:tabs>
        <w:ind w:left="567"/>
      </w:pPr>
    </w:p>
    <w:p w:rsidR="00731DEE" w:rsidRDefault="00731DEE" w:rsidP="008A7730">
      <w:pPr>
        <w:pStyle w:val="Recommendationgrey"/>
      </w:pPr>
      <w:r>
        <w:rPr>
          <w:lang w:val="en-GB"/>
        </w:rPr>
        <w:t xml:space="preserve">The http URIs and labels used for encoding code list values should be taken from the INSPIRE code list registry for INSPIRE-governed code lists and generated according to the relevant </w:t>
      </w:r>
      <w:r>
        <w:t>rules specified for externally governed code lists.</w:t>
      </w:r>
    </w:p>
    <w:p w:rsidR="00731DEE" w:rsidRDefault="00731DEE" w:rsidP="008A7730">
      <w:pPr>
        <w:shd w:val="clear" w:color="auto" w:fill="E6E6E6"/>
        <w:tabs>
          <w:tab w:val="clear" w:pos="284"/>
          <w:tab w:val="clear" w:pos="851"/>
          <w:tab w:val="clear" w:pos="1134"/>
        </w:tabs>
        <w:rPr>
          <w:lang w:val="en-US"/>
        </w:rPr>
      </w:pPr>
    </w:p>
    <w:p w:rsidR="00731DEE" w:rsidRDefault="00731DEE" w:rsidP="00C25ECA">
      <w:pPr>
        <w:shd w:val="clear" w:color="auto" w:fill="E6E6E6"/>
        <w:tabs>
          <w:tab w:val="clear" w:pos="284"/>
          <w:tab w:val="clear" w:pos="567"/>
          <w:tab w:val="clear" w:pos="1134"/>
        </w:tabs>
        <w:rPr>
          <w:lang w:val="en-US"/>
        </w:rPr>
      </w:pPr>
      <w:r>
        <w:rPr>
          <w:lang w:val="en-US"/>
        </w:rPr>
        <w:t>NOTE</w:t>
      </w:r>
      <w:r>
        <w:rPr>
          <w:lang w:val="en-US"/>
        </w:rPr>
        <w:tab/>
        <w:t>Where practicable, the INSPIRE code list register could also provide http URIs and labels for externally governed code lists.</w:t>
      </w:r>
    </w:p>
    <w:p w:rsidR="00731DEE" w:rsidRPr="00C25ECA" w:rsidRDefault="00731DEE" w:rsidP="00C25ECA">
      <w:pPr>
        <w:shd w:val="clear" w:color="auto" w:fill="E6E6E6"/>
        <w:tabs>
          <w:tab w:val="clear" w:pos="284"/>
          <w:tab w:val="clear" w:pos="567"/>
          <w:tab w:val="clear" w:pos="1134"/>
        </w:tabs>
        <w:rPr>
          <w:lang w:val="en-US"/>
        </w:rPr>
      </w:pPr>
    </w:p>
    <w:p w:rsidR="00731DEE" w:rsidRDefault="00731DEE" w:rsidP="008A7730">
      <w:pPr>
        <w:pStyle w:val="Heading4"/>
        <w:shd w:val="clear" w:color="auto" w:fill="E6E6E6"/>
      </w:pPr>
      <w:r>
        <w:t>Vocabulary</w:t>
      </w:r>
    </w:p>
    <w:p w:rsidR="00731DEE" w:rsidRDefault="00731DEE" w:rsidP="008A7730">
      <w:pPr>
        <w:keepNext/>
        <w:shd w:val="clear" w:color="auto" w:fill="E6E6E6"/>
      </w:pPr>
    </w:p>
    <w:p w:rsidR="00731DEE" w:rsidRDefault="00731DEE" w:rsidP="008A7730">
      <w:pPr>
        <w:shd w:val="clear" w:color="auto" w:fill="E6E6E6"/>
      </w:pPr>
      <w:r>
        <w:t xml:space="preserve">For each code list, a tagged value called “vocabulary” is specified to define a URI identifying the values of the code list. For INSPIRE-governed code lists and externally governed code lists that do not have a persistent identifier, the URI is constructed following the pattern </w:t>
      </w:r>
      <w:r w:rsidRPr="00E772A7">
        <w:rPr>
          <w:i/>
        </w:rPr>
        <w:t>http://inspire.ec.europa.eu/codelist/&lt;UpperCamelCaseName</w:t>
      </w:r>
      <w:r w:rsidRPr="00585513">
        <w:rPr>
          <w:i/>
        </w:rPr>
        <w:t>&gt;</w:t>
      </w:r>
      <w:r>
        <w:t>.</w:t>
      </w:r>
    </w:p>
    <w:p w:rsidR="00731DEE" w:rsidRDefault="00731DEE" w:rsidP="008A7730">
      <w:pPr>
        <w:shd w:val="clear" w:color="auto" w:fill="E6E6E6"/>
      </w:pPr>
    </w:p>
    <w:p w:rsidR="00731DEE" w:rsidRDefault="00731DEE" w:rsidP="008A7730">
      <w:pPr>
        <w:shd w:val="clear" w:color="auto" w:fill="E6E6E6"/>
      </w:pPr>
      <w:r>
        <w:t>If the value is missing or empty, this indicates an empty code list. If no sub-classes are defined for this empty code list, this means that any code list may be used that meets the given definition.</w:t>
      </w:r>
    </w:p>
    <w:p w:rsidR="00731DEE" w:rsidRDefault="00731DEE" w:rsidP="008A7730">
      <w:pPr>
        <w:shd w:val="clear" w:color="auto" w:fill="E6E6E6"/>
      </w:pPr>
    </w:p>
    <w:p w:rsidR="00731DEE" w:rsidRDefault="00731DEE" w:rsidP="008A7730">
      <w:pPr>
        <w:shd w:val="clear" w:color="auto" w:fill="E6E6E6"/>
      </w:pPr>
      <w:r>
        <w:t>An empty code list may also be used as a super-class for a number of specific code lists whose values may be used to specify the attribute value. If the sub-classes specified in the model represent all valid extensions to the empty code list, the subtyping relationship is qualified with the standard UML constraint "{complete,disjoint}".</w:t>
      </w:r>
    </w:p>
    <w:p w:rsidR="00731DEE" w:rsidRPr="00661EE4" w:rsidRDefault="00731DEE" w:rsidP="008A7730">
      <w:pPr>
        <w:shd w:val="clear" w:color="auto" w:fill="E6E6E6"/>
      </w:pPr>
    </w:p>
    <w:bookmarkEnd w:id="153"/>
    <w:p w:rsidR="00766FA1" w:rsidRDefault="00766FA1" w:rsidP="00657B47"/>
    <w:p w:rsidR="00766FA1" w:rsidRDefault="00766FA1" w:rsidP="00657B47"/>
    <w:p w:rsidR="00766FA1" w:rsidRDefault="00766FA1" w:rsidP="00657B47"/>
    <w:p w:rsidR="00766FA1" w:rsidRDefault="00766FA1" w:rsidP="00657B47"/>
    <w:p w:rsidR="00766FA1" w:rsidRDefault="00766FA1" w:rsidP="00657B47"/>
    <w:p w:rsidR="00731DEE" w:rsidRDefault="00731DEE" w:rsidP="008A7730">
      <w:pPr>
        <w:pStyle w:val="Heading3"/>
        <w:shd w:val="clear" w:color="auto" w:fill="E6E6E6"/>
      </w:pPr>
      <w:bookmarkStart w:id="160" w:name="_Toc374464082"/>
      <w:bookmarkStart w:id="161" w:name="identifiers"/>
      <w:r w:rsidRPr="008B3241">
        <w:lastRenderedPageBreak/>
        <w:t>Identifier management</w:t>
      </w:r>
      <w:bookmarkEnd w:id="160"/>
    </w:p>
    <w:p w:rsidR="00731DEE" w:rsidRPr="00CF5B22" w:rsidRDefault="00731DEE" w:rsidP="008A7730">
      <w:pPr>
        <w:keepNext/>
        <w:shd w:val="clear" w:color="auto" w:fill="E6E6E6"/>
      </w:pPr>
    </w:p>
    <w:p w:rsidR="00731DEE" w:rsidRPr="00CF5B22" w:rsidRDefault="00731DEE" w:rsidP="008A7730">
      <w:pPr>
        <w:pStyle w:val="IRrequirementgrey"/>
        <w:jc w:val="center"/>
        <w:rPr>
          <w:b/>
          <w:color w:val="FF0000"/>
        </w:rPr>
      </w:pPr>
      <w:r w:rsidRPr="00CF5B22">
        <w:rPr>
          <w:b/>
          <w:color w:val="FF0000"/>
        </w:rPr>
        <w:t>IR Requirement</w:t>
      </w:r>
    </w:p>
    <w:p w:rsidR="00731DEE" w:rsidRPr="00CF5B22" w:rsidRDefault="00731DEE" w:rsidP="008A7730">
      <w:pPr>
        <w:pStyle w:val="IRrequirementgrey"/>
        <w:jc w:val="center"/>
        <w:rPr>
          <w:i/>
        </w:rPr>
      </w:pPr>
      <w:r w:rsidRPr="00CF5B22">
        <w:rPr>
          <w:i/>
        </w:rPr>
        <w:t>Article 9</w:t>
      </w:r>
    </w:p>
    <w:p w:rsidR="00731DEE" w:rsidRPr="00CF5B22" w:rsidRDefault="00731DEE" w:rsidP="008A7730">
      <w:pPr>
        <w:pStyle w:val="IRrequirementgrey"/>
        <w:jc w:val="center"/>
        <w:rPr>
          <w:b/>
        </w:rPr>
      </w:pPr>
      <w:r w:rsidRPr="00CF5B22">
        <w:rPr>
          <w:b/>
        </w:rPr>
        <w:t>Identifier Management</w:t>
      </w:r>
    </w:p>
    <w:p w:rsidR="00731DEE" w:rsidRDefault="00731DEE" w:rsidP="008A7730">
      <w:pPr>
        <w:pStyle w:val="IRrequirementgrey"/>
      </w:pPr>
    </w:p>
    <w:p w:rsidR="00731DEE" w:rsidRPr="00CF5B22" w:rsidRDefault="00731DEE" w:rsidP="008A7730">
      <w:pPr>
        <w:pStyle w:val="IRrequirementgrey"/>
        <w:tabs>
          <w:tab w:val="left" w:pos="426"/>
        </w:tabs>
        <w:ind w:left="426" w:hanging="313"/>
      </w:pPr>
      <w:r w:rsidRPr="00CF5B22">
        <w:t>1.</w:t>
      </w:r>
      <w:r>
        <w:tab/>
      </w:r>
      <w:r w:rsidRPr="00CF5B22">
        <w:t xml:space="preserve">The data type Identifier defined in Section 2.1 of Annex I shall be used as a type for the external object identifier of a spatial object. </w:t>
      </w:r>
    </w:p>
    <w:p w:rsidR="00731DEE" w:rsidRPr="00CF5B22" w:rsidRDefault="00731DEE" w:rsidP="00CF5B22">
      <w:pPr>
        <w:pStyle w:val="IRrequirementgrey"/>
        <w:tabs>
          <w:tab w:val="left" w:pos="426"/>
        </w:tabs>
        <w:ind w:left="426" w:hanging="313"/>
      </w:pPr>
      <w:r>
        <w:t>2.</w:t>
      </w:r>
      <w:r>
        <w:tab/>
      </w:r>
      <w:r w:rsidRPr="00CF5B22">
        <w:t>The external object identifier for the unique identification of spatial objects shall not be changed during the life-cycle of a spatial object.</w:t>
      </w:r>
    </w:p>
    <w:p w:rsidR="00731DEE" w:rsidRDefault="00731DEE" w:rsidP="008A7730">
      <w:pPr>
        <w:shd w:val="clear" w:color="auto" w:fill="E6E6E6"/>
      </w:pPr>
    </w:p>
    <w:p w:rsidR="00731DEE" w:rsidRDefault="00731DEE" w:rsidP="008A7730">
      <w:pPr>
        <w:shd w:val="clear" w:color="auto" w:fill="E6E6E6"/>
        <w:tabs>
          <w:tab w:val="clear" w:pos="284"/>
          <w:tab w:val="clear" w:pos="567"/>
        </w:tabs>
      </w:pPr>
      <w:r>
        <w:t>NOTE 1</w:t>
      </w:r>
      <w:r>
        <w:tab/>
        <w:t xml:space="preserve">An external object identifier is a unique object identifier which is published by the responsible body, which may be used by external applications to reference the spatial object. </w:t>
      </w:r>
      <w:r w:rsidRPr="008B3241">
        <w:rPr>
          <w:rFonts w:cs="Arial"/>
          <w:lang w:eastAsia="en-US"/>
        </w:rPr>
        <w:t>[DS-D2.5]</w:t>
      </w:r>
    </w:p>
    <w:p w:rsidR="00731DEE" w:rsidRDefault="00731DEE" w:rsidP="00CF5B22">
      <w:pPr>
        <w:shd w:val="clear" w:color="auto" w:fill="E6E6E6"/>
        <w:tabs>
          <w:tab w:val="clear" w:pos="284"/>
          <w:tab w:val="clear" w:pos="567"/>
        </w:tabs>
      </w:pPr>
    </w:p>
    <w:p w:rsidR="00731DEE" w:rsidRDefault="00731DEE" w:rsidP="00CF5B22">
      <w:pPr>
        <w:shd w:val="clear" w:color="auto" w:fill="E6E6E6"/>
        <w:tabs>
          <w:tab w:val="clear" w:pos="284"/>
          <w:tab w:val="clear" w:pos="567"/>
        </w:tabs>
      </w:pPr>
      <w:r>
        <w:t>NOTE 2</w:t>
      </w:r>
      <w:r>
        <w:tab/>
        <w:t xml:space="preserve">Article 9(1) is implemented in each application schema by including the attribute </w:t>
      </w:r>
      <w:r w:rsidRPr="00CF5B22">
        <w:rPr>
          <w:i/>
        </w:rPr>
        <w:t>inspireId</w:t>
      </w:r>
      <w:r>
        <w:t xml:space="preserve"> of type Identifier.</w:t>
      </w:r>
    </w:p>
    <w:p w:rsidR="00731DEE" w:rsidRDefault="00731DEE" w:rsidP="00CF5B22">
      <w:pPr>
        <w:shd w:val="clear" w:color="auto" w:fill="E6E6E6"/>
        <w:tabs>
          <w:tab w:val="clear" w:pos="284"/>
          <w:tab w:val="clear" w:pos="567"/>
        </w:tabs>
      </w:pPr>
    </w:p>
    <w:p w:rsidR="00731DEE" w:rsidRDefault="00731DEE" w:rsidP="00CF5B22">
      <w:pPr>
        <w:shd w:val="clear" w:color="auto" w:fill="E6E6E6"/>
        <w:tabs>
          <w:tab w:val="clear" w:pos="284"/>
          <w:tab w:val="clear" w:pos="567"/>
        </w:tabs>
      </w:pPr>
      <w:r>
        <w:t>NOTE 3</w:t>
      </w:r>
      <w:r>
        <w:tab/>
        <w:t>Article 9(2) is ensured if t</w:t>
      </w:r>
      <w:r w:rsidRPr="00D760DD">
        <w:t xml:space="preserve">he </w:t>
      </w:r>
      <w:r w:rsidRPr="00AC3674">
        <w:rPr>
          <w:i/>
        </w:rPr>
        <w:t>namespace</w:t>
      </w:r>
      <w:r w:rsidRPr="00D760DD">
        <w:t xml:space="preserve"> and </w:t>
      </w:r>
      <w:r w:rsidRPr="00AC3674">
        <w:rPr>
          <w:i/>
        </w:rPr>
        <w:t xml:space="preserve">localId </w:t>
      </w:r>
      <w:r w:rsidRPr="00D760DD">
        <w:t xml:space="preserve">attributes of the </w:t>
      </w:r>
      <w:r>
        <w:t>Identifier</w:t>
      </w:r>
      <w:r w:rsidRPr="00D760DD">
        <w:t xml:space="preserve"> remain</w:t>
      </w:r>
      <w:r>
        <w:t>s</w:t>
      </w:r>
      <w:r w:rsidRPr="00D760DD">
        <w:t xml:space="preserve"> the same for differe</w:t>
      </w:r>
      <w:r>
        <w:t xml:space="preserve">nt versions of a spatial object; the </w:t>
      </w:r>
      <w:r w:rsidRPr="00B96718">
        <w:rPr>
          <w:i/>
        </w:rPr>
        <w:t>version</w:t>
      </w:r>
      <w:r>
        <w:t xml:space="preserve"> attribute can of course change.</w:t>
      </w:r>
    </w:p>
    <w:p w:rsidR="00731DEE" w:rsidRDefault="00731DEE" w:rsidP="008A7730">
      <w:pPr>
        <w:shd w:val="clear" w:color="auto" w:fill="E6E6E6"/>
      </w:pPr>
    </w:p>
    <w:p w:rsidR="00731DEE" w:rsidRDefault="00731DEE" w:rsidP="008A7730">
      <w:pPr>
        <w:pStyle w:val="Heading3"/>
        <w:shd w:val="clear" w:color="auto" w:fill="E6E6E6"/>
      </w:pPr>
      <w:bookmarkStart w:id="162" w:name="_Toc374464083"/>
      <w:bookmarkStart w:id="163" w:name="geometry"/>
      <w:bookmarkEnd w:id="161"/>
      <w:r w:rsidRPr="008B3241">
        <w:t>Geometry representation</w:t>
      </w:r>
      <w:bookmarkEnd w:id="162"/>
    </w:p>
    <w:p w:rsidR="00731DEE" w:rsidRDefault="00731DEE" w:rsidP="008A7730">
      <w:pPr>
        <w:keepNext/>
        <w:shd w:val="clear" w:color="auto" w:fill="E6E6E6"/>
      </w:pPr>
    </w:p>
    <w:p w:rsidR="00731DEE" w:rsidRPr="00CF5B22" w:rsidRDefault="00731DEE" w:rsidP="00452942">
      <w:pPr>
        <w:pStyle w:val="IRrequirementgrey"/>
        <w:jc w:val="center"/>
        <w:rPr>
          <w:b/>
          <w:color w:val="FF0000"/>
        </w:rPr>
      </w:pPr>
      <w:r w:rsidRPr="00CF5B22">
        <w:rPr>
          <w:b/>
          <w:color w:val="FF0000"/>
        </w:rPr>
        <w:t>IR Requirement</w:t>
      </w:r>
    </w:p>
    <w:p w:rsidR="00731DEE" w:rsidRPr="00CF5B22" w:rsidRDefault="00731DEE" w:rsidP="00452942">
      <w:pPr>
        <w:pStyle w:val="IRrequirementgrey"/>
        <w:jc w:val="center"/>
        <w:rPr>
          <w:i/>
        </w:rPr>
      </w:pPr>
      <w:r>
        <w:rPr>
          <w:i/>
        </w:rPr>
        <w:t>Article 12</w:t>
      </w:r>
    </w:p>
    <w:p w:rsidR="00731DEE" w:rsidRPr="00452942" w:rsidRDefault="00731DEE" w:rsidP="00452942">
      <w:pPr>
        <w:pStyle w:val="IRrequirementgrey"/>
        <w:jc w:val="center"/>
        <w:rPr>
          <w:b/>
        </w:rPr>
      </w:pPr>
      <w:r w:rsidRPr="00452942">
        <w:rPr>
          <w:b/>
        </w:rPr>
        <w:t>Other Requirements &amp; Rules</w:t>
      </w:r>
    </w:p>
    <w:p w:rsidR="00731DEE" w:rsidRDefault="00731DEE" w:rsidP="00452942">
      <w:pPr>
        <w:pStyle w:val="IRrequirementgrey"/>
        <w:tabs>
          <w:tab w:val="left" w:pos="426"/>
        </w:tabs>
        <w:ind w:left="426" w:hanging="313"/>
      </w:pPr>
    </w:p>
    <w:p w:rsidR="00731DEE" w:rsidRDefault="00731DEE" w:rsidP="00452942">
      <w:pPr>
        <w:pStyle w:val="IRrequirementgrey"/>
        <w:tabs>
          <w:tab w:val="left" w:pos="426"/>
        </w:tabs>
        <w:ind w:left="426" w:hanging="313"/>
      </w:pPr>
      <w:r>
        <w:t>1.</w:t>
      </w:r>
      <w:r>
        <w:tab/>
        <w:t>The value domain of spatial properties defined in this Regulation shall be restricted to the Simple Feature spatial schema as defined in Herring, John R. (ed.), OpenGIS® Implementation Standard for Geographic information – Simple feature access – Part 1: Common architecture, version 1.2.1, Open Geospatial Consortium, 2011, unless specified otherwise for a specific spatial data theme or type.</w:t>
      </w:r>
    </w:p>
    <w:p w:rsidR="00731DEE" w:rsidRPr="008B3241" w:rsidRDefault="00731DEE" w:rsidP="008A7730">
      <w:pPr>
        <w:shd w:val="clear" w:color="auto" w:fill="E6E6E6"/>
      </w:pPr>
    </w:p>
    <w:p w:rsidR="00731DEE" w:rsidRPr="00D91C41" w:rsidRDefault="00731DEE" w:rsidP="00452942">
      <w:pPr>
        <w:shd w:val="clear" w:color="auto" w:fill="E6E6E6"/>
        <w:tabs>
          <w:tab w:val="clear" w:pos="284"/>
          <w:tab w:val="clear" w:pos="567"/>
        </w:tabs>
      </w:pPr>
      <w:r w:rsidRPr="00D91C41">
        <w:t>NOTE</w:t>
      </w:r>
      <w:r>
        <w:t xml:space="preserve"> 1</w:t>
      </w:r>
      <w:r w:rsidRPr="00D91C41">
        <w:tab/>
        <w:t>The specification restricts the spatial schema to 0-, 1-, 2-, and 2.5-dimensional geometries where all curve interpolations are linear and surface interpolations are performed by triangles.</w:t>
      </w:r>
    </w:p>
    <w:p w:rsidR="00731DEE" w:rsidRPr="008B3241" w:rsidRDefault="00731DEE" w:rsidP="008A7730">
      <w:pPr>
        <w:shd w:val="clear" w:color="auto" w:fill="E6E6E6"/>
        <w:tabs>
          <w:tab w:val="clear" w:pos="284"/>
          <w:tab w:val="clear" w:pos="567"/>
        </w:tabs>
        <w:rPr>
          <w:rStyle w:val="Instruction"/>
          <w:i w:val="0"/>
          <w:iCs/>
        </w:rPr>
      </w:pPr>
    </w:p>
    <w:p w:rsidR="00731DEE" w:rsidRPr="008B3241" w:rsidRDefault="00731DEE" w:rsidP="008A7730">
      <w:pPr>
        <w:shd w:val="clear" w:color="auto" w:fill="E6E6E6"/>
        <w:tabs>
          <w:tab w:val="clear" w:pos="284"/>
          <w:tab w:val="clear" w:pos="567"/>
        </w:tabs>
      </w:pPr>
      <w:r w:rsidRPr="008B3241">
        <w:t>NOTE</w:t>
      </w:r>
      <w:r>
        <w:t xml:space="preserve"> 2</w:t>
      </w:r>
      <w:r w:rsidRPr="008B3241">
        <w:tab/>
        <w:t xml:space="preserve">The topological relations of two spatial objects based on their specific geometry and topology properties can in principle be investigated by invoking the operations of the types defined in ISO 19107 (or the methods specified in </w:t>
      </w:r>
      <w:r>
        <w:t>EN ISO 19125-1</w:t>
      </w:r>
      <w:r w:rsidRPr="008B3241">
        <w:t>).</w:t>
      </w:r>
    </w:p>
    <w:bookmarkEnd w:id="163"/>
    <w:p w:rsidR="00766FA1" w:rsidRPr="009B0889" w:rsidRDefault="00766FA1" w:rsidP="00657B47"/>
    <w:p w:rsidR="00766FA1" w:rsidRPr="00A2758B" w:rsidRDefault="00766FA1" w:rsidP="00964F98">
      <w:pPr>
        <w:pStyle w:val="Heading3"/>
      </w:pPr>
      <w:r w:rsidRPr="00A2758B">
        <w:t xml:space="preserve"> </w:t>
      </w:r>
      <w:bookmarkStart w:id="164" w:name="_Toc339566028"/>
      <w:bookmarkStart w:id="165" w:name="_Toc346532939"/>
      <w:bookmarkStart w:id="166" w:name="_Toc346799533"/>
      <w:bookmarkStart w:id="167" w:name="_Toc374464084"/>
      <w:r w:rsidRPr="00A2758B">
        <w:t>Temporality representation</w:t>
      </w:r>
      <w:bookmarkEnd w:id="164"/>
      <w:bookmarkEnd w:id="165"/>
      <w:bookmarkEnd w:id="166"/>
      <w:bookmarkEnd w:id="167"/>
    </w:p>
    <w:p w:rsidR="00731DEE" w:rsidRPr="008B3241" w:rsidRDefault="00731DEE" w:rsidP="008A7730">
      <w:pPr>
        <w:shd w:val="clear" w:color="auto" w:fill="E6E6E6"/>
      </w:pPr>
      <w:bookmarkStart w:id="168" w:name="beginEndLifespanVersion"/>
      <w:r w:rsidRPr="008B3241">
        <w:t xml:space="preserve">The </w:t>
      </w:r>
      <w:r w:rsidRPr="00DD155D">
        <w:t>application schema(s) use(s) the derived</w:t>
      </w:r>
      <w:r w:rsidRPr="008B3241">
        <w:t xml:space="preserve"> attributes "beginLifespan</w:t>
      </w:r>
      <w:r>
        <w:t>Version</w:t>
      </w:r>
      <w:r w:rsidRPr="008B3241">
        <w:t>" and "endLifespan</w:t>
      </w:r>
      <w:r>
        <w:t>Version</w:t>
      </w:r>
      <w:r w:rsidRPr="008B3241">
        <w:t xml:space="preserve">" to record the lifespan of a spatial object. </w:t>
      </w:r>
    </w:p>
    <w:p w:rsidR="00731DEE" w:rsidRPr="008B3241" w:rsidRDefault="00731DEE" w:rsidP="008A7730">
      <w:pPr>
        <w:shd w:val="clear" w:color="auto" w:fill="E6E6E6"/>
      </w:pPr>
    </w:p>
    <w:p w:rsidR="00731DEE" w:rsidRPr="008B3241" w:rsidRDefault="00731DEE" w:rsidP="008A7730">
      <w:pPr>
        <w:shd w:val="clear" w:color="auto" w:fill="E6E6E6"/>
      </w:pPr>
      <w:r w:rsidRPr="008B3241">
        <w:t>The attributes "beginLifespanVersion" specifies the date and time at which this version of the spatial object was inserted or changed in the spatial data set. The attribute "endLifespanVersion" specifies the date and time at which this version of the spatial object was superseded or retired in the spatial data set.</w:t>
      </w:r>
    </w:p>
    <w:p w:rsidR="00731DEE" w:rsidRPr="008B3241" w:rsidRDefault="00731DEE" w:rsidP="008A7730">
      <w:pPr>
        <w:shd w:val="clear" w:color="auto" w:fill="E6E6E6"/>
      </w:pPr>
    </w:p>
    <w:p w:rsidR="00731DEE" w:rsidRPr="008B3241" w:rsidRDefault="00731DEE" w:rsidP="008A7730">
      <w:pPr>
        <w:shd w:val="clear" w:color="auto" w:fill="E6E6E6"/>
      </w:pPr>
      <w:r w:rsidRPr="008B3241">
        <w:t>NOTE 1</w:t>
      </w:r>
      <w:r w:rsidRPr="008B3241">
        <w:tab/>
        <w:t xml:space="preserve">The attributes specify the beginning of the lifespan of the version in the spatial data set itself, which is different from the temporal characteristics of the real-world phenomenon described by the spatial object. This lifespan information, if available, supports mainly two requirements: First, knowledge about the spatial data set content at a specific time; second, knowledge about changes to a data set in a specific time frame. The lifespan information should be as detailed as in the data set </w:t>
      </w:r>
      <w:r w:rsidRPr="008B3241">
        <w:lastRenderedPageBreak/>
        <w:t>(i.e., if the lifespan information in the data set includes seconds, the seconds should be represented in data published in INSPIRE) and include time zone information.</w:t>
      </w:r>
    </w:p>
    <w:p w:rsidR="00731DEE" w:rsidRPr="008B3241" w:rsidRDefault="00731DEE" w:rsidP="008A7730">
      <w:pPr>
        <w:shd w:val="clear" w:color="auto" w:fill="E6E6E6"/>
      </w:pPr>
    </w:p>
    <w:p w:rsidR="00731DEE" w:rsidRDefault="00731DEE" w:rsidP="008A7730">
      <w:pPr>
        <w:shd w:val="clear" w:color="auto" w:fill="E6E6E6"/>
      </w:pPr>
      <w:r w:rsidRPr="008B3241">
        <w:t>NOTE 2 Changes to the attribute "endLifespanVersion" does not trigger a change in the attribute "beginLifespanVersion".</w:t>
      </w:r>
    </w:p>
    <w:p w:rsidR="00731DEE" w:rsidRDefault="00731DEE" w:rsidP="008A7730">
      <w:pPr>
        <w:shd w:val="clear" w:color="auto" w:fill="E6E6E6"/>
      </w:pPr>
    </w:p>
    <w:p w:rsidR="00731DEE" w:rsidRPr="00CF5B22" w:rsidRDefault="00731DEE" w:rsidP="0072283A">
      <w:pPr>
        <w:pStyle w:val="IRrequirementgrey"/>
        <w:jc w:val="center"/>
        <w:rPr>
          <w:b/>
          <w:color w:val="FF0000"/>
        </w:rPr>
      </w:pPr>
      <w:r w:rsidRPr="00CF5B22">
        <w:rPr>
          <w:b/>
          <w:color w:val="FF0000"/>
        </w:rPr>
        <w:t>IR Requirement</w:t>
      </w:r>
    </w:p>
    <w:p w:rsidR="00731DEE" w:rsidRPr="00CF5B22" w:rsidRDefault="00731DEE" w:rsidP="0072283A">
      <w:pPr>
        <w:pStyle w:val="IRrequirementgrey"/>
        <w:jc w:val="center"/>
        <w:rPr>
          <w:i/>
        </w:rPr>
      </w:pPr>
      <w:r w:rsidRPr="0072283A">
        <w:rPr>
          <w:i/>
        </w:rPr>
        <w:t>Article 10</w:t>
      </w:r>
    </w:p>
    <w:p w:rsidR="00731DEE" w:rsidRPr="0072283A" w:rsidRDefault="00731DEE" w:rsidP="0072283A">
      <w:pPr>
        <w:pStyle w:val="IRrequirementgrey"/>
        <w:jc w:val="center"/>
        <w:rPr>
          <w:b/>
        </w:rPr>
      </w:pPr>
      <w:r w:rsidRPr="0072283A">
        <w:rPr>
          <w:b/>
        </w:rPr>
        <w:t>Life-cycle of Spatial Objects</w:t>
      </w:r>
    </w:p>
    <w:p w:rsidR="00731DEE" w:rsidRDefault="00731DEE" w:rsidP="0072283A">
      <w:pPr>
        <w:pStyle w:val="IRrequirementgrey"/>
        <w:tabs>
          <w:tab w:val="left" w:pos="426"/>
        </w:tabs>
        <w:ind w:left="426" w:hanging="313"/>
      </w:pPr>
    </w:p>
    <w:p w:rsidR="00731DEE" w:rsidRDefault="00731DEE" w:rsidP="0072283A">
      <w:pPr>
        <w:pStyle w:val="IRrequirementgrey"/>
        <w:tabs>
          <w:tab w:val="left" w:pos="426"/>
        </w:tabs>
        <w:ind w:left="426" w:hanging="313"/>
      </w:pPr>
      <w:r>
        <w:t>(…)</w:t>
      </w:r>
    </w:p>
    <w:p w:rsidR="00731DEE" w:rsidRDefault="00731DEE" w:rsidP="0072283A">
      <w:pPr>
        <w:pStyle w:val="IRrequirementgrey"/>
        <w:tabs>
          <w:tab w:val="left" w:pos="426"/>
        </w:tabs>
        <w:ind w:left="426" w:hanging="313"/>
      </w:pPr>
    </w:p>
    <w:p w:rsidR="00731DEE" w:rsidRDefault="00731DEE" w:rsidP="0072283A">
      <w:pPr>
        <w:pStyle w:val="IRrequirementgrey"/>
        <w:tabs>
          <w:tab w:val="left" w:pos="426"/>
        </w:tabs>
        <w:ind w:left="426" w:hanging="313"/>
      </w:pPr>
      <w:r>
        <w:t>3.</w:t>
      </w:r>
      <w:r>
        <w:tab/>
        <w:t>Where the attributes beginLifespanVersion and endLifespanVersion are used, the value of endLifespanVersion shall not be before the value of beginLifespanVersion.</w:t>
      </w:r>
    </w:p>
    <w:p w:rsidR="00731DEE" w:rsidRDefault="00731DEE" w:rsidP="008A7730">
      <w:pPr>
        <w:shd w:val="clear" w:color="auto" w:fill="E6E6E6"/>
      </w:pPr>
    </w:p>
    <w:p w:rsidR="00731DEE" w:rsidRDefault="00731DEE" w:rsidP="008A7730">
      <w:pPr>
        <w:shd w:val="clear" w:color="auto" w:fill="E6E6E6"/>
        <w:tabs>
          <w:tab w:val="clear" w:pos="284"/>
          <w:tab w:val="clear" w:pos="567"/>
        </w:tabs>
      </w:pPr>
      <w:r>
        <w:t>NOTE</w:t>
      </w:r>
      <w:r>
        <w:tab/>
        <w:t>The requirement expressed in the IR Requirement above will be included as constraints in the UML data models of all themes.</w:t>
      </w:r>
    </w:p>
    <w:p w:rsidR="00731DEE" w:rsidRPr="008B3241" w:rsidRDefault="00731DEE" w:rsidP="008A7730">
      <w:pPr>
        <w:shd w:val="clear" w:color="auto" w:fill="E6E6E6"/>
      </w:pPr>
    </w:p>
    <w:p w:rsidR="00731DEE" w:rsidRPr="008B3241" w:rsidRDefault="00731DEE" w:rsidP="008A7730">
      <w:pPr>
        <w:pStyle w:val="Recommendation"/>
        <w:shd w:val="clear" w:color="auto" w:fill="E6E6E6"/>
      </w:pPr>
      <w:r w:rsidRPr="008B3241">
        <w:t>If life-cycle information is not maintained as part of the spatial data set, all spatial objects belonging to this data set should provide a void value with a reason of "unpopulated".</w:t>
      </w:r>
    </w:p>
    <w:p w:rsidR="00731DEE" w:rsidRPr="0087049B" w:rsidRDefault="00731DEE" w:rsidP="0087049B">
      <w:pPr>
        <w:shd w:val="clear" w:color="auto" w:fill="E6E6E6"/>
      </w:pPr>
    </w:p>
    <w:bookmarkEnd w:id="168"/>
    <w:p w:rsidR="00766FA1" w:rsidRDefault="00766FA1" w:rsidP="00657B47"/>
    <w:p w:rsidR="00766FA1" w:rsidRDefault="00766FA1" w:rsidP="00657B47">
      <w:pPr>
        <w:shd w:val="clear" w:color="auto" w:fill="E6E6E6"/>
      </w:pPr>
    </w:p>
    <w:p w:rsidR="00731DEE" w:rsidRDefault="00731DEE" w:rsidP="008A7730">
      <w:pPr>
        <w:pStyle w:val="Heading4"/>
        <w:shd w:val="clear" w:color="auto" w:fill="E6E6E6"/>
      </w:pPr>
      <w:bookmarkStart w:id="169" w:name="validFromTo"/>
      <w:r>
        <w:t>V</w:t>
      </w:r>
      <w:r w:rsidRPr="0087049B">
        <w:t>alid</w:t>
      </w:r>
      <w:r>
        <w:t>ity of the real-world phenomena</w:t>
      </w:r>
    </w:p>
    <w:p w:rsidR="00731DEE" w:rsidRDefault="00731DEE" w:rsidP="008A7730">
      <w:pPr>
        <w:keepNext/>
        <w:shd w:val="clear" w:color="auto" w:fill="E6E6E6"/>
      </w:pPr>
    </w:p>
    <w:p w:rsidR="00731DEE" w:rsidRPr="008B3241" w:rsidRDefault="00731DEE" w:rsidP="008A7730">
      <w:pPr>
        <w:shd w:val="clear" w:color="auto" w:fill="E6E6E6"/>
      </w:pPr>
      <w:r>
        <w:t xml:space="preserve">The </w:t>
      </w:r>
      <w:r w:rsidRPr="00DD155D">
        <w:t xml:space="preserve">application schema(s) use(s) the </w:t>
      </w:r>
      <w:r w:rsidRPr="008B3241">
        <w:t>attributes "</w:t>
      </w:r>
      <w:r>
        <w:t>validFrom</w:t>
      </w:r>
      <w:r w:rsidRPr="008B3241">
        <w:t>" and "</w:t>
      </w:r>
      <w:r>
        <w:t>validTo</w:t>
      </w:r>
      <w:r w:rsidRPr="008B3241">
        <w:t xml:space="preserve">" to record the </w:t>
      </w:r>
      <w:r>
        <w:t>validity of the real-world phenomenon represented by a spatial object</w:t>
      </w:r>
      <w:r w:rsidRPr="008B3241">
        <w:t xml:space="preserve">. </w:t>
      </w:r>
    </w:p>
    <w:p w:rsidR="00731DEE" w:rsidRPr="008B3241" w:rsidRDefault="00731DEE" w:rsidP="008A7730">
      <w:pPr>
        <w:shd w:val="clear" w:color="auto" w:fill="E6E6E6"/>
      </w:pPr>
    </w:p>
    <w:p w:rsidR="00731DEE" w:rsidRDefault="00731DEE" w:rsidP="008A7730">
      <w:pPr>
        <w:shd w:val="clear" w:color="auto" w:fill="E6E6E6"/>
      </w:pPr>
      <w:r w:rsidRPr="008B3241">
        <w:t>The attributes "</w:t>
      </w:r>
      <w:r>
        <w:t>validFrom</w:t>
      </w:r>
      <w:r w:rsidRPr="008B3241">
        <w:t xml:space="preserve">" specifies the date and time at which </w:t>
      </w:r>
      <w:r>
        <w:t xml:space="preserve">the real-world phenomenon became valid in the real world. </w:t>
      </w:r>
      <w:r w:rsidRPr="008B3241">
        <w:t>The attribute "</w:t>
      </w:r>
      <w:r>
        <w:t>validTo</w:t>
      </w:r>
      <w:r w:rsidRPr="008B3241">
        <w:t xml:space="preserve">" specifies the date and time at which </w:t>
      </w:r>
      <w:r>
        <w:t>the real-world phenomenon is no longer valid in the real world</w:t>
      </w:r>
      <w:r w:rsidRPr="008B3241">
        <w:t>.</w:t>
      </w:r>
      <w:r>
        <w:t xml:space="preserve"> </w:t>
      </w:r>
    </w:p>
    <w:p w:rsidR="00731DEE" w:rsidRDefault="00731DEE" w:rsidP="008A7730">
      <w:pPr>
        <w:shd w:val="clear" w:color="auto" w:fill="E6E6E6"/>
      </w:pPr>
    </w:p>
    <w:p w:rsidR="00731DEE" w:rsidRDefault="00731DEE" w:rsidP="008A7730">
      <w:pPr>
        <w:shd w:val="clear" w:color="auto" w:fill="E6E6E6"/>
      </w:pPr>
      <w:r>
        <w:t>Specific application schemas may give examples what “being valid” means for a specific real-world phenomenon represented by a spatial object.</w:t>
      </w:r>
    </w:p>
    <w:p w:rsidR="00731DEE" w:rsidRDefault="00731DEE" w:rsidP="008A7730">
      <w:pPr>
        <w:shd w:val="clear" w:color="auto" w:fill="E6E6E6"/>
      </w:pPr>
    </w:p>
    <w:p w:rsidR="00731DEE" w:rsidRPr="00CF5B22" w:rsidRDefault="00731DEE" w:rsidP="0072283A">
      <w:pPr>
        <w:pStyle w:val="IRrequirementgrey"/>
        <w:jc w:val="center"/>
        <w:rPr>
          <w:b/>
          <w:color w:val="FF0000"/>
        </w:rPr>
      </w:pPr>
      <w:r w:rsidRPr="00CF5B22">
        <w:rPr>
          <w:b/>
          <w:color w:val="FF0000"/>
        </w:rPr>
        <w:t>IR Requirement</w:t>
      </w:r>
    </w:p>
    <w:p w:rsidR="00731DEE" w:rsidRPr="00CF5B22" w:rsidRDefault="00731DEE" w:rsidP="0072283A">
      <w:pPr>
        <w:pStyle w:val="IRrequirementgrey"/>
        <w:jc w:val="center"/>
        <w:rPr>
          <w:i/>
        </w:rPr>
      </w:pPr>
      <w:r>
        <w:rPr>
          <w:i/>
        </w:rPr>
        <w:t>Article 12</w:t>
      </w:r>
    </w:p>
    <w:p w:rsidR="00731DEE" w:rsidRPr="0072283A" w:rsidRDefault="00731DEE" w:rsidP="0072283A">
      <w:pPr>
        <w:pStyle w:val="IRrequirementgrey"/>
        <w:jc w:val="center"/>
        <w:rPr>
          <w:b/>
        </w:rPr>
      </w:pPr>
      <w:r w:rsidRPr="0072283A">
        <w:rPr>
          <w:b/>
        </w:rPr>
        <w:t>Other Requirements &amp; Rules</w:t>
      </w:r>
    </w:p>
    <w:p w:rsidR="00731DEE" w:rsidRDefault="00731DEE" w:rsidP="0072283A">
      <w:pPr>
        <w:pStyle w:val="IRrequirementgrey"/>
        <w:tabs>
          <w:tab w:val="left" w:pos="426"/>
        </w:tabs>
        <w:ind w:left="426" w:hanging="313"/>
      </w:pPr>
    </w:p>
    <w:p w:rsidR="00731DEE" w:rsidRDefault="00731DEE" w:rsidP="0072283A">
      <w:pPr>
        <w:pStyle w:val="IRrequirementgrey"/>
        <w:tabs>
          <w:tab w:val="left" w:pos="426"/>
        </w:tabs>
        <w:ind w:left="426" w:hanging="313"/>
      </w:pPr>
      <w:r>
        <w:t>(…)</w:t>
      </w:r>
    </w:p>
    <w:p w:rsidR="00731DEE" w:rsidRPr="0072283A" w:rsidRDefault="00731DEE" w:rsidP="0072283A">
      <w:pPr>
        <w:pStyle w:val="IRrequirementgrey"/>
        <w:tabs>
          <w:tab w:val="left" w:pos="426"/>
        </w:tabs>
        <w:ind w:left="426" w:hanging="313"/>
      </w:pPr>
    </w:p>
    <w:p w:rsidR="00731DEE" w:rsidRDefault="00731DEE" w:rsidP="0072283A">
      <w:pPr>
        <w:pStyle w:val="IRrequirementgrey"/>
        <w:tabs>
          <w:tab w:val="left" w:pos="426"/>
        </w:tabs>
        <w:ind w:left="426" w:hanging="313"/>
      </w:pPr>
      <w:r w:rsidRPr="0072283A">
        <w:t>3. Where the attributes validFrom and validTo are used, the value of validTo shall not be before the value of validFrom.</w:t>
      </w:r>
    </w:p>
    <w:p w:rsidR="00731DEE" w:rsidRDefault="00731DEE" w:rsidP="008A7730">
      <w:pPr>
        <w:shd w:val="clear" w:color="auto" w:fill="E6E6E6"/>
      </w:pPr>
    </w:p>
    <w:p w:rsidR="00731DEE" w:rsidRDefault="00731DEE" w:rsidP="008A7730">
      <w:pPr>
        <w:shd w:val="clear" w:color="auto" w:fill="E6E6E6"/>
        <w:tabs>
          <w:tab w:val="clear" w:pos="284"/>
          <w:tab w:val="clear" w:pos="567"/>
        </w:tabs>
      </w:pPr>
      <w:r>
        <w:t>NOTE</w:t>
      </w:r>
      <w:r>
        <w:tab/>
        <w:t>The requirement expressed in the IR Requirement above will be included as constraints in the UML data models of all themes.</w:t>
      </w:r>
    </w:p>
    <w:p w:rsidR="00731DEE" w:rsidRDefault="00731DEE" w:rsidP="008A7730">
      <w:pPr>
        <w:pStyle w:val="Heading3"/>
        <w:shd w:val="clear" w:color="auto" w:fill="E6E6E6"/>
      </w:pPr>
      <w:bookmarkStart w:id="170" w:name="_Toc374464085"/>
      <w:bookmarkStart w:id="171" w:name="coverages"/>
      <w:bookmarkEnd w:id="169"/>
      <w:r>
        <w:t>Coverages</w:t>
      </w:r>
      <w:bookmarkEnd w:id="170"/>
    </w:p>
    <w:p w:rsidR="00731DEE" w:rsidRPr="006E7122" w:rsidRDefault="00731DEE" w:rsidP="008A7730">
      <w:pPr>
        <w:keepNext/>
        <w:shd w:val="clear" w:color="auto" w:fill="E6E6E6"/>
      </w:pPr>
    </w:p>
    <w:p w:rsidR="00731DEE" w:rsidRDefault="00731DEE" w:rsidP="00C462CF">
      <w:pPr>
        <w:shd w:val="clear" w:color="auto" w:fill="E6E6E6"/>
      </w:pPr>
      <w:r w:rsidRPr="00F12A89">
        <w:t xml:space="preserve">Coverage functions are used to describe characteristics of real-world phenomena that vary over space and/or time. Typical examples are temperature, elevation, precipitation, imagery. A coverage contains a set of such values, each associated with one of the elements in a spatial, temporal or spatio-temporal domain. Typical spatial domains are point sets (e.g. sensor locations), curve sets (e.g. </w:t>
      </w:r>
      <w:r>
        <w:t>iso</w:t>
      </w:r>
      <w:r w:rsidRPr="00F12A89">
        <w:t xml:space="preserve">lines), grids (e.g. orthoimages, elevation models), etc. </w:t>
      </w:r>
    </w:p>
    <w:p w:rsidR="00731DEE" w:rsidRDefault="00731DEE" w:rsidP="00C462CF">
      <w:pPr>
        <w:shd w:val="clear" w:color="auto" w:fill="E6E6E6"/>
      </w:pPr>
    </w:p>
    <w:p w:rsidR="00731DEE" w:rsidRDefault="00731DEE" w:rsidP="00C462CF">
      <w:pPr>
        <w:keepNext/>
        <w:shd w:val="clear" w:color="auto" w:fill="E6E6E6"/>
      </w:pPr>
      <w:r>
        <w:lastRenderedPageBreak/>
        <w:t xml:space="preserve">In INSPIRE application schemas, </w:t>
      </w:r>
      <w:r w:rsidRPr="006E7122">
        <w:t>coverage</w:t>
      </w:r>
      <w:r w:rsidRPr="00F12A89">
        <w:t xml:space="preserve"> function</w:t>
      </w:r>
      <w:r>
        <w:t>s are defined as properties of</w:t>
      </w:r>
      <w:r w:rsidRPr="00F12A89">
        <w:t xml:space="preserve"> spatial object type</w:t>
      </w:r>
      <w:r>
        <w:t>s</w:t>
      </w:r>
      <w:r w:rsidRPr="00F12A89">
        <w:t xml:space="preserve"> where the type of the property value is a realisation of one of the types specified in ISO 19123</w:t>
      </w:r>
      <w:r>
        <w:t>.</w:t>
      </w:r>
    </w:p>
    <w:p w:rsidR="00731DEE" w:rsidRDefault="00731DEE" w:rsidP="00C462CF">
      <w:pPr>
        <w:keepNext/>
        <w:shd w:val="clear" w:color="auto" w:fill="E6E6E6"/>
      </w:pPr>
    </w:p>
    <w:p w:rsidR="00731DEE" w:rsidRDefault="00731DEE" w:rsidP="00C462CF">
      <w:pPr>
        <w:keepNext/>
        <w:shd w:val="clear" w:color="auto" w:fill="E6E6E6"/>
      </w:pPr>
      <w:r w:rsidRPr="00F12A89">
        <w:t xml:space="preserve">To improve alignment with coverage standards on the implementation level </w:t>
      </w:r>
      <w:r>
        <w:t xml:space="preserve">(e.g. </w:t>
      </w:r>
      <w:r w:rsidRPr="00C462CF">
        <w:t>ISO 19136 and the OGC Web Coverage Service</w:t>
      </w:r>
      <w:r>
        <w:t xml:space="preserve">) </w:t>
      </w:r>
      <w:r w:rsidRPr="00F12A89">
        <w:t>and to improve the cross-theme harmonisation on the use of coverages in INSPIRE</w:t>
      </w:r>
      <w:r>
        <w:t>,</w:t>
      </w:r>
      <w:r w:rsidRPr="00F12A89">
        <w:t xml:space="preserve"> an application schema for coverage types is included in the Gen</w:t>
      </w:r>
      <w:r>
        <w:t>eric Conceptual Model in 9.9.4. This application schema contains the following coverage types:</w:t>
      </w:r>
    </w:p>
    <w:p w:rsidR="00731DEE" w:rsidRDefault="00731DEE" w:rsidP="00C462CF">
      <w:pPr>
        <w:keepNext/>
        <w:shd w:val="clear" w:color="auto" w:fill="E6E6E6"/>
      </w:pPr>
    </w:p>
    <w:p w:rsidR="00731DEE" w:rsidRDefault="00731DEE" w:rsidP="00731DEE">
      <w:pPr>
        <w:numPr>
          <w:ilvl w:val="0"/>
          <w:numId w:val="7"/>
        </w:numPr>
        <w:shd w:val="clear" w:color="auto" w:fill="E6E6E6"/>
        <w:tabs>
          <w:tab w:val="clear" w:pos="284"/>
          <w:tab w:val="clear" w:pos="851"/>
          <w:tab w:val="clear" w:pos="1134"/>
        </w:tabs>
      </w:pPr>
      <w:r w:rsidRPr="00C462CF">
        <w:rPr>
          <w:i/>
        </w:rPr>
        <w:t>RectifiedGridCoverage</w:t>
      </w:r>
      <w:r>
        <w:t xml:space="preserve">: </w:t>
      </w:r>
      <w:r w:rsidRPr="00DE125C">
        <w:t>coverage whose domain consists of a rectified grid</w:t>
      </w:r>
      <w:r>
        <w:t xml:space="preserve"> – a grid for which there is an affine transformation between the grid coordinates and the coordinates of a coordinate reference system (see </w:t>
      </w:r>
      <w:r w:rsidR="00B9269E">
        <w:t xml:space="preserve">Figure </w:t>
      </w:r>
      <w:r w:rsidR="00B9269E">
        <w:rPr>
          <w:noProof/>
        </w:rPr>
        <w:t>4</w:t>
      </w:r>
      <w:r>
        <w:t>, left).</w:t>
      </w:r>
    </w:p>
    <w:p w:rsidR="00731DEE" w:rsidRDefault="00731DEE" w:rsidP="00731DEE">
      <w:pPr>
        <w:numPr>
          <w:ilvl w:val="0"/>
          <w:numId w:val="7"/>
        </w:numPr>
        <w:shd w:val="clear" w:color="auto" w:fill="E6E6E6"/>
        <w:tabs>
          <w:tab w:val="clear" w:pos="284"/>
          <w:tab w:val="clear" w:pos="851"/>
          <w:tab w:val="clear" w:pos="1134"/>
        </w:tabs>
      </w:pPr>
      <w:r w:rsidRPr="00123086">
        <w:rPr>
          <w:i/>
        </w:rPr>
        <w:t>ReferenceableGridCoverage</w:t>
      </w:r>
      <w:r>
        <w:t xml:space="preserve">: coverage whose domain consists of a referenceable grid – a grid associated with a transformation that can be used to convert grid coordinate values to values of coordinates referenced to a coordinate reference system (see </w:t>
      </w:r>
      <w:r w:rsidR="00B9269E">
        <w:t xml:space="preserve">Figure </w:t>
      </w:r>
      <w:r w:rsidR="00B9269E">
        <w:rPr>
          <w:noProof/>
        </w:rPr>
        <w:t>4</w:t>
      </w:r>
      <w:r>
        <w:t>, right).</w:t>
      </w:r>
    </w:p>
    <w:p w:rsidR="00731DEE" w:rsidRDefault="00731DEE" w:rsidP="008A7730">
      <w:pPr>
        <w:shd w:val="clear" w:color="auto" w:fill="E6E6E6"/>
        <w:tabs>
          <w:tab w:val="clear" w:pos="284"/>
          <w:tab w:val="clear" w:pos="567"/>
          <w:tab w:val="clear" w:pos="851"/>
          <w:tab w:val="clear" w:pos="1134"/>
        </w:tabs>
      </w:pPr>
    </w:p>
    <w:p w:rsidR="00731DEE" w:rsidRPr="00F12A89" w:rsidRDefault="00731DEE" w:rsidP="008A7730">
      <w:pPr>
        <w:shd w:val="clear" w:color="auto" w:fill="E6E6E6"/>
        <w:tabs>
          <w:tab w:val="clear" w:pos="284"/>
          <w:tab w:val="clear" w:pos="567"/>
          <w:tab w:val="clear" w:pos="851"/>
          <w:tab w:val="clear" w:pos="1134"/>
        </w:tabs>
      </w:pPr>
      <w:r>
        <w:t xml:space="preserve">In addition, some themes make reference to the </w:t>
      </w:r>
      <w:r w:rsidRPr="009E684A">
        <w:rPr>
          <w:noProof/>
        </w:rPr>
        <w:t>types</w:t>
      </w:r>
      <w:r>
        <w:rPr>
          <w:noProof/>
        </w:rPr>
        <w:t xml:space="preserve"> TimeValuePair and Timeseries</w:t>
      </w:r>
      <w:r w:rsidRPr="009E684A">
        <w:rPr>
          <w:noProof/>
        </w:rPr>
        <w:t xml:space="preserve"> </w:t>
      </w:r>
      <w:r>
        <w:rPr>
          <w:noProof/>
        </w:rPr>
        <w:t xml:space="preserve">defined </w:t>
      </w:r>
      <w:r w:rsidRPr="009E684A">
        <w:rPr>
          <w:noProof/>
        </w:rPr>
        <w:t xml:space="preserve">in </w:t>
      </w:r>
      <w:r w:rsidRPr="009E684A">
        <w:rPr>
          <w:lang w:val="en-US"/>
        </w:rPr>
        <w:t xml:space="preserve">Taylor, Peter (ed.), </w:t>
      </w:r>
      <w:r w:rsidRPr="009E684A">
        <w:rPr>
          <w:i/>
          <w:lang w:val="en-US"/>
        </w:rPr>
        <w:t>OGC</w:t>
      </w:r>
      <w:r w:rsidRPr="009E684A">
        <w:rPr>
          <w:i/>
          <w:vertAlign w:val="superscript"/>
          <w:lang w:val="en-US"/>
        </w:rPr>
        <w:t>®</w:t>
      </w:r>
      <w:r w:rsidRPr="009E684A">
        <w:rPr>
          <w:i/>
          <w:lang w:val="en-US"/>
        </w:rPr>
        <w:t xml:space="preserve"> WaterML 2.0: Part 1 – Timeseries, v2.0.0,</w:t>
      </w:r>
      <w:r w:rsidRPr="009E684A">
        <w:rPr>
          <w:noProof/>
        </w:rPr>
        <w:t xml:space="preserve"> </w:t>
      </w:r>
      <w:r w:rsidRPr="009E684A">
        <w:t>Open Geospatial Consortium, 2012</w:t>
      </w:r>
      <w:r>
        <w:t xml:space="preserve">. These provide a representation of the time instant/value pairs, i.e. time series (see </w:t>
      </w:r>
      <w:r w:rsidR="00B9269E">
        <w:t xml:space="preserve">Figure </w:t>
      </w:r>
      <w:r w:rsidR="00B9269E">
        <w:rPr>
          <w:noProof/>
        </w:rPr>
        <w:t>5</w:t>
      </w:r>
      <w:r>
        <w:t>).</w:t>
      </w:r>
    </w:p>
    <w:p w:rsidR="00731DEE" w:rsidRDefault="00731DEE" w:rsidP="008A7730">
      <w:pPr>
        <w:shd w:val="clear" w:color="auto" w:fill="E6E6E6"/>
        <w:tabs>
          <w:tab w:val="clear" w:pos="284"/>
          <w:tab w:val="clear" w:pos="567"/>
        </w:tabs>
      </w:pPr>
    </w:p>
    <w:p w:rsidR="00731DEE" w:rsidRDefault="00731DEE" w:rsidP="008A7730">
      <w:pPr>
        <w:shd w:val="clear" w:color="auto" w:fill="E6E6E6"/>
        <w:tabs>
          <w:tab w:val="clear" w:pos="284"/>
          <w:tab w:val="clear" w:pos="567"/>
        </w:tabs>
      </w:pPr>
      <w:r w:rsidRPr="00F4101E">
        <w:t>Where possible, only these coverage types (or a subtype thereof) are used in INSPIRE application schemas.</w:t>
      </w:r>
    </w:p>
    <w:p w:rsidR="00731DEE" w:rsidRDefault="00731DEE" w:rsidP="008A7730">
      <w:pPr>
        <w:shd w:val="clear" w:color="auto" w:fill="E6E6E6"/>
        <w:tabs>
          <w:tab w:val="clear" w:pos="284"/>
          <w:tab w:val="clear" w:pos="567"/>
        </w:tabs>
      </w:pPr>
    </w:p>
    <w:p w:rsidR="00731DEE" w:rsidRDefault="002E751E" w:rsidP="008A7730">
      <w:pPr>
        <w:shd w:val="clear" w:color="auto" w:fill="E6E6E6"/>
        <w:tabs>
          <w:tab w:val="clear" w:pos="284"/>
          <w:tab w:val="clear" w:pos="567"/>
          <w:tab w:val="left" w:pos="-6379"/>
          <w:tab w:val="right" w:pos="9070"/>
        </w:tabs>
      </w:pPr>
      <w:r>
        <w:rPr>
          <w:noProof/>
          <w:lang w:val="en-US" w:eastAsia="en-US"/>
        </w:rPr>
        <w:drawing>
          <wp:inline distT="0" distB="0" distL="0" distR="0" wp14:anchorId="426EDBA9" wp14:editId="31EDBEEF">
            <wp:extent cx="2118360" cy="19735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18360" cy="1973580"/>
                    </a:xfrm>
                    <a:prstGeom prst="rect">
                      <a:avLst/>
                    </a:prstGeom>
                    <a:noFill/>
                    <a:ln>
                      <a:noFill/>
                    </a:ln>
                  </pic:spPr>
                </pic:pic>
              </a:graphicData>
            </a:graphic>
          </wp:inline>
        </w:drawing>
      </w:r>
      <w:r w:rsidR="00731DEE">
        <w:rPr>
          <w:noProof/>
          <w:lang w:eastAsia="en-GB"/>
        </w:rPr>
        <w:tab/>
      </w:r>
      <w:r>
        <w:rPr>
          <w:noProof/>
          <w:lang w:val="en-US" w:eastAsia="en-US"/>
        </w:rPr>
        <w:drawing>
          <wp:inline distT="0" distB="0" distL="0" distR="0" wp14:anchorId="08C296D1" wp14:editId="2C20880C">
            <wp:extent cx="2941320" cy="1988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41320" cy="1988820"/>
                    </a:xfrm>
                    <a:prstGeom prst="rect">
                      <a:avLst/>
                    </a:prstGeom>
                    <a:noFill/>
                    <a:ln>
                      <a:noFill/>
                    </a:ln>
                  </pic:spPr>
                </pic:pic>
              </a:graphicData>
            </a:graphic>
          </wp:inline>
        </w:drawing>
      </w:r>
    </w:p>
    <w:p w:rsidR="00731DEE" w:rsidRDefault="00731DEE" w:rsidP="008A7730">
      <w:pPr>
        <w:shd w:val="clear" w:color="auto" w:fill="E6E6E6"/>
        <w:tabs>
          <w:tab w:val="clear" w:pos="284"/>
          <w:tab w:val="clear" w:pos="567"/>
          <w:tab w:val="clear" w:pos="851"/>
          <w:tab w:val="clear" w:pos="1134"/>
          <w:tab w:val="left" w:pos="-6379"/>
          <w:tab w:val="right" w:pos="3261"/>
          <w:tab w:val="right" w:pos="9072"/>
        </w:tabs>
        <w:spacing w:before="40"/>
        <w:jc w:val="left"/>
        <w:rPr>
          <w:sz w:val="16"/>
          <w:szCs w:val="16"/>
        </w:rPr>
      </w:pPr>
      <w:r>
        <w:tab/>
      </w:r>
      <w:r>
        <w:rPr>
          <w:sz w:val="16"/>
          <w:szCs w:val="16"/>
        </w:rPr>
        <w:t>(Source: ISO 19136:2007</w:t>
      </w:r>
      <w:r w:rsidRPr="004C713A">
        <w:rPr>
          <w:sz w:val="16"/>
          <w:szCs w:val="16"/>
        </w:rPr>
        <w:t>)</w:t>
      </w:r>
      <w:r>
        <w:tab/>
      </w:r>
      <w:r w:rsidRPr="004C713A">
        <w:rPr>
          <w:sz w:val="16"/>
          <w:szCs w:val="16"/>
        </w:rPr>
        <w:t>(Source: GML 3.3.0)</w:t>
      </w:r>
    </w:p>
    <w:p w:rsidR="00731DEE" w:rsidRDefault="00731DEE" w:rsidP="008A7730">
      <w:pPr>
        <w:pStyle w:val="Caption"/>
        <w:shd w:val="clear" w:color="auto" w:fill="E6E6E6"/>
      </w:pPr>
      <w:bookmarkStart w:id="172" w:name="_Ref317146687"/>
      <w:r>
        <w:t xml:space="preserve">Figure </w:t>
      </w:r>
      <w:r w:rsidR="00B9269E">
        <w:rPr>
          <w:noProof/>
        </w:rPr>
        <w:t>4</w:t>
      </w:r>
      <w:bookmarkEnd w:id="172"/>
      <w:r>
        <w:t xml:space="preserve"> – Examples of a rectified grid (left) and a referenceable grid (right)</w:t>
      </w:r>
    </w:p>
    <w:p w:rsidR="00731DEE" w:rsidRDefault="002E751E" w:rsidP="008A7730">
      <w:pPr>
        <w:shd w:val="clear" w:color="auto" w:fill="E6E6E6"/>
        <w:jc w:val="center"/>
        <w:rPr>
          <w:noProof/>
          <w:lang w:eastAsia="en-GB"/>
        </w:rPr>
      </w:pPr>
      <w:r>
        <w:rPr>
          <w:noProof/>
          <w:lang w:val="en-US" w:eastAsia="en-US"/>
        </w:rPr>
        <w:drawing>
          <wp:inline distT="0" distB="0" distL="0" distR="0" wp14:anchorId="77101012" wp14:editId="3E4568F7">
            <wp:extent cx="3813810" cy="2049145"/>
            <wp:effectExtent l="0" t="0" r="15240" b="27305"/>
            <wp:docPr id="6"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731DEE" w:rsidRDefault="00731DEE" w:rsidP="008A7730">
      <w:pPr>
        <w:pStyle w:val="Caption"/>
        <w:shd w:val="clear" w:color="auto" w:fill="E6E6E6"/>
      </w:pPr>
      <w:bookmarkStart w:id="173" w:name="_Ref317148012"/>
      <w:r>
        <w:t xml:space="preserve">Figure </w:t>
      </w:r>
      <w:r w:rsidR="00B9269E">
        <w:rPr>
          <w:noProof/>
        </w:rPr>
        <w:t>5</w:t>
      </w:r>
      <w:bookmarkEnd w:id="173"/>
      <w:r>
        <w:t xml:space="preserve"> – Example of a time series</w:t>
      </w:r>
    </w:p>
    <w:p w:rsidR="00731DEE" w:rsidRPr="00E0183E" w:rsidRDefault="00731DEE" w:rsidP="008A7730">
      <w:pPr>
        <w:shd w:val="clear" w:color="auto" w:fill="E6E6E6"/>
        <w:jc w:val="left"/>
      </w:pPr>
    </w:p>
    <w:bookmarkEnd w:id="171"/>
    <w:p w:rsidR="00766FA1" w:rsidRDefault="00766FA1" w:rsidP="00657B47"/>
    <w:p w:rsidR="00766FA1" w:rsidRPr="002A0C93" w:rsidRDefault="00766FA1" w:rsidP="00964F98">
      <w:pPr>
        <w:pStyle w:val="Heading2"/>
        <w:tabs>
          <w:tab w:val="left" w:pos="851"/>
        </w:tabs>
        <w:spacing w:after="60"/>
        <w:ind w:left="851" w:hanging="851"/>
      </w:pPr>
      <w:bookmarkStart w:id="174" w:name="_Toc233005431"/>
      <w:bookmarkStart w:id="175" w:name="_Ref250450156"/>
      <w:bookmarkStart w:id="176" w:name="_Ref339031101"/>
      <w:bookmarkStart w:id="177" w:name="_Toc339566030"/>
      <w:bookmarkStart w:id="178" w:name="_Toc346532941"/>
      <w:bookmarkStart w:id="179" w:name="Ch5_2_ApplicationSchema"/>
      <w:r>
        <w:br w:type="page"/>
      </w:r>
      <w:bookmarkStart w:id="180" w:name="_Toc346799535"/>
      <w:bookmarkStart w:id="181" w:name="_Toc374464086"/>
      <w:r w:rsidRPr="008B3241">
        <w:lastRenderedPageBreak/>
        <w:t xml:space="preserve">Application schema </w:t>
      </w:r>
      <w:r>
        <w:t>NaturalRiskZones</w:t>
      </w:r>
      <w:bookmarkEnd w:id="174"/>
      <w:bookmarkEnd w:id="175"/>
      <w:bookmarkEnd w:id="176"/>
      <w:bookmarkEnd w:id="177"/>
      <w:bookmarkEnd w:id="178"/>
      <w:bookmarkEnd w:id="180"/>
      <w:bookmarkEnd w:id="181"/>
    </w:p>
    <w:p w:rsidR="00766FA1" w:rsidRPr="008B3241" w:rsidRDefault="00766FA1" w:rsidP="00657B47">
      <w:pPr>
        <w:pStyle w:val="Heading3"/>
        <w:tabs>
          <w:tab w:val="num" w:pos="720"/>
        </w:tabs>
        <w:spacing w:after="60"/>
        <w:ind w:left="720" w:hanging="720"/>
      </w:pPr>
      <w:bookmarkStart w:id="182" w:name="_Toc214340037"/>
      <w:bookmarkStart w:id="183" w:name="_Toc207684631"/>
      <w:bookmarkStart w:id="184" w:name="_Toc233005432"/>
      <w:bookmarkStart w:id="185" w:name="_Toc339566031"/>
      <w:bookmarkStart w:id="186" w:name="_Toc346532942"/>
      <w:bookmarkStart w:id="187" w:name="_Toc346799536"/>
      <w:bookmarkStart w:id="188" w:name="_Toc374464087"/>
      <w:bookmarkEnd w:id="179"/>
      <w:bookmarkEnd w:id="182"/>
      <w:r w:rsidRPr="008B3241">
        <w:t>Description</w:t>
      </w:r>
      <w:bookmarkEnd w:id="183"/>
      <w:bookmarkEnd w:id="184"/>
      <w:bookmarkEnd w:id="185"/>
      <w:bookmarkEnd w:id="186"/>
      <w:bookmarkEnd w:id="187"/>
      <w:bookmarkEnd w:id="188"/>
    </w:p>
    <w:p w:rsidR="00766FA1" w:rsidRPr="00BF2AFA" w:rsidRDefault="00766FA1" w:rsidP="00657B47">
      <w:pPr>
        <w:pStyle w:val="Heading4"/>
      </w:pPr>
      <w:bookmarkStart w:id="189" w:name="_Ref214262272"/>
      <w:r w:rsidRPr="00BF2AFA">
        <w:t>Narrative description</w:t>
      </w:r>
      <w:bookmarkEnd w:id="189"/>
    </w:p>
    <w:p w:rsidR="00766FA1" w:rsidRDefault="00766FA1" w:rsidP="00E469AA">
      <w:r w:rsidRPr="0087475D">
        <w:t xml:space="preserve">The </w:t>
      </w:r>
      <w:r>
        <w:t xml:space="preserve">application schema </w:t>
      </w:r>
      <w:r w:rsidRPr="0087475D">
        <w:t>covers elements</w:t>
      </w:r>
      <w:r>
        <w:t xml:space="preserve"> that are</w:t>
      </w:r>
      <w:r w:rsidRPr="0087475D">
        <w:t xml:space="preserve"> seen as necessary to describe </w:t>
      </w:r>
      <w:r>
        <w:t xml:space="preserve">INSPIRE </w:t>
      </w:r>
      <w:r w:rsidR="00592A4C" w:rsidRPr="00592A4C">
        <w:rPr>
          <w:i/>
        </w:rPr>
        <w:t>Natural Risk Zones</w:t>
      </w:r>
      <w:r w:rsidRPr="0087475D">
        <w:t>. Th</w:t>
      </w:r>
      <w:r>
        <w:t>is</w:t>
      </w:r>
      <w:r w:rsidRPr="0087475D">
        <w:t xml:space="preserve"> common </w:t>
      </w:r>
      <w:r>
        <w:t xml:space="preserve">model </w:t>
      </w:r>
      <w:r w:rsidRPr="0087475D">
        <w:t>schema allows user</w:t>
      </w:r>
      <w:r>
        <w:t>s</w:t>
      </w:r>
      <w:r w:rsidRPr="0087475D">
        <w:t xml:space="preserve"> to model the main concepts as defined in </w:t>
      </w:r>
      <w:r>
        <w:t>C</w:t>
      </w:r>
      <w:r w:rsidRPr="0087475D">
        <w:t>hapter 2 (</w:t>
      </w:r>
      <w:r>
        <w:t>h</w:t>
      </w:r>
      <w:r w:rsidRPr="0087475D">
        <w:t>azard, vulnerability, exposu</w:t>
      </w:r>
      <w:r>
        <w:t>re,</w:t>
      </w:r>
      <w:r w:rsidRPr="0087475D">
        <w:t xml:space="preserve"> risk</w:t>
      </w:r>
      <w:r>
        <w:t xml:space="preserve"> and observed event</w:t>
      </w:r>
      <w:r w:rsidRPr="0087475D">
        <w:t>).</w:t>
      </w:r>
    </w:p>
    <w:p w:rsidR="00766FA1" w:rsidRDefault="00766FA1" w:rsidP="00E469AA"/>
    <w:p w:rsidR="00766FA1" w:rsidRPr="00D44929" w:rsidRDefault="00766FA1" w:rsidP="00E469AA">
      <w:r w:rsidRPr="00D44929">
        <w:t>We present in these data specifications a model in which the concepts are abstract and can be specialized both in vectors (and therefore based upon EN-ISO 19107 standard) and in coverages (and therefore based upon EN-ISO 19123 Standard).</w:t>
      </w:r>
    </w:p>
    <w:p w:rsidR="00766FA1" w:rsidRDefault="00766FA1" w:rsidP="00E469AA"/>
    <w:p w:rsidR="00766FA1" w:rsidRDefault="00766FA1" w:rsidP="00E469AA">
      <w:r>
        <w:t>This is done in order to create a framework which enables exchanges of data that are either vectors or coverages, considering that any of the 4 spatial objects can be modelled in one of those 2 ways.</w:t>
      </w:r>
    </w:p>
    <w:p w:rsidR="00766FA1" w:rsidRDefault="00766FA1" w:rsidP="00E469AA"/>
    <w:p w:rsidR="00766FA1" w:rsidRDefault="00766FA1" w:rsidP="00E469AA">
      <w:r>
        <w:t>There are 4 kinds of spatial objects that are modelled both as vectors and as coverages:</w:t>
      </w:r>
    </w:p>
    <w:p w:rsidR="00766FA1" w:rsidRPr="00FC4B79" w:rsidRDefault="00766FA1" w:rsidP="0002435D">
      <w:pPr>
        <w:numPr>
          <w:ilvl w:val="0"/>
          <w:numId w:val="43"/>
        </w:numPr>
        <w:spacing w:line="276" w:lineRule="auto"/>
        <w:rPr>
          <w:b/>
        </w:rPr>
      </w:pPr>
      <w:r w:rsidRPr="00FC4B79">
        <w:rPr>
          <w:b/>
        </w:rPr>
        <w:t>Hazard area</w:t>
      </w:r>
    </w:p>
    <w:p w:rsidR="00766FA1" w:rsidRPr="00FC4B79" w:rsidRDefault="00766FA1" w:rsidP="0002435D">
      <w:pPr>
        <w:numPr>
          <w:ilvl w:val="0"/>
          <w:numId w:val="43"/>
        </w:numPr>
        <w:spacing w:line="276" w:lineRule="auto"/>
        <w:rPr>
          <w:b/>
        </w:rPr>
      </w:pPr>
      <w:r w:rsidRPr="00FC4B79">
        <w:rPr>
          <w:b/>
        </w:rPr>
        <w:t>Exposed element</w:t>
      </w:r>
    </w:p>
    <w:p w:rsidR="00766FA1" w:rsidRPr="00FC4B79" w:rsidRDefault="00766FA1" w:rsidP="0002435D">
      <w:pPr>
        <w:numPr>
          <w:ilvl w:val="0"/>
          <w:numId w:val="43"/>
        </w:numPr>
        <w:spacing w:line="276" w:lineRule="auto"/>
        <w:rPr>
          <w:b/>
        </w:rPr>
      </w:pPr>
      <w:r w:rsidRPr="00FC4B79">
        <w:rPr>
          <w:b/>
        </w:rPr>
        <w:t xml:space="preserve">Risk zone </w:t>
      </w:r>
    </w:p>
    <w:p w:rsidR="00766FA1" w:rsidRPr="00FC4B79" w:rsidRDefault="00766FA1" w:rsidP="0002435D">
      <w:pPr>
        <w:numPr>
          <w:ilvl w:val="0"/>
          <w:numId w:val="43"/>
        </w:numPr>
        <w:spacing w:line="276" w:lineRule="auto"/>
        <w:rPr>
          <w:b/>
        </w:rPr>
      </w:pPr>
      <w:r w:rsidRPr="00FC4B79">
        <w:rPr>
          <w:b/>
        </w:rPr>
        <w:t>Observed event</w:t>
      </w:r>
    </w:p>
    <w:p w:rsidR="00766FA1" w:rsidRDefault="00766FA1" w:rsidP="00E469AA"/>
    <w:p w:rsidR="00766FA1" w:rsidRDefault="00766FA1" w:rsidP="00E469AA">
      <w:r>
        <w:t xml:space="preserve">For each of them, 3 spatial object types are created: </w:t>
      </w:r>
    </w:p>
    <w:p w:rsidR="00766FA1" w:rsidRDefault="00766FA1" w:rsidP="0002435D">
      <w:pPr>
        <w:numPr>
          <w:ilvl w:val="0"/>
          <w:numId w:val="44"/>
        </w:numPr>
        <w:spacing w:before="120"/>
        <w:ind w:left="576" w:hanging="288"/>
      </w:pPr>
      <w:r>
        <w:t>An abstract spatial object type that contains the properties (attributes, or constraints) of the spatial object that are common both to its vector representation and to its coverage representation. These abstract spatial object types have their names prefixed by “Abstract”.</w:t>
      </w:r>
    </w:p>
    <w:p w:rsidR="00766FA1" w:rsidRDefault="00766FA1" w:rsidP="00E469AA"/>
    <w:p w:rsidR="00766FA1" w:rsidRDefault="00766FA1" w:rsidP="00797415">
      <w:pPr>
        <w:numPr>
          <w:ilvl w:val="0"/>
          <w:numId w:val="44"/>
        </w:numPr>
      </w:pPr>
      <w:r>
        <w:t xml:space="preserve">A vector spatial object type that is generated from the abstract spatial object. It has the properties that are specific to the vector representation, such as the definition of the geometry. </w:t>
      </w:r>
    </w:p>
    <w:p w:rsidR="00766FA1" w:rsidRDefault="00766FA1" w:rsidP="00E469AA"/>
    <w:p w:rsidR="00766FA1" w:rsidRDefault="00766FA1" w:rsidP="00797415">
      <w:pPr>
        <w:numPr>
          <w:ilvl w:val="0"/>
          <w:numId w:val="44"/>
        </w:numPr>
      </w:pPr>
      <w:r>
        <w:t>A coverage spatial object type that is generated both from the abstract spatial object and a generic coverage spatial object type (detailed later in the chapter). It has the properties that are specific to coverage representation, such as the definition of the domain and the definition of the range. These coverage spatial object types have their names suffixed by “Coverage”.</w:t>
      </w:r>
    </w:p>
    <w:p w:rsidR="00766FA1" w:rsidRDefault="00766FA1" w:rsidP="00E469AA">
      <w:pPr>
        <w:ind w:left="720"/>
      </w:pPr>
    </w:p>
    <w:p w:rsidR="00766FA1" w:rsidRDefault="00766FA1">
      <w:r>
        <w:t>NOTE If a data provider has data in a vector form, then he will make use of the vector spatial object types. If a data provider has data in a coverage form, then he will make use of the coverage spatial object types.</w:t>
      </w:r>
    </w:p>
    <w:p w:rsidR="00766FA1" w:rsidRPr="008B3241" w:rsidRDefault="00766FA1" w:rsidP="00657B47"/>
    <w:p w:rsidR="00766FA1" w:rsidRPr="008B3241" w:rsidRDefault="00766FA1" w:rsidP="00964F98">
      <w:pPr>
        <w:pStyle w:val="Heading4"/>
      </w:pPr>
      <w:bookmarkStart w:id="190" w:name="_Ref214262275"/>
      <w:r>
        <w:br w:type="page"/>
      </w:r>
      <w:r w:rsidRPr="008B3241">
        <w:lastRenderedPageBreak/>
        <w:t>UML Overview</w:t>
      </w:r>
      <w:bookmarkEnd w:id="190"/>
    </w:p>
    <w:p w:rsidR="00766FA1" w:rsidRPr="009B5662" w:rsidRDefault="002E751E" w:rsidP="00657B47">
      <w:pPr>
        <w:pStyle w:val="Caption"/>
        <w:rPr>
          <w:b w:val="0"/>
        </w:rPr>
      </w:pPr>
      <w:r>
        <w:rPr>
          <w:b w:val="0"/>
          <w:noProof/>
          <w:lang w:val="en-US" w:eastAsia="en-US"/>
        </w:rPr>
        <w:drawing>
          <wp:inline distT="0" distB="0" distL="0" distR="0" wp14:anchorId="07D8B143" wp14:editId="1F150F8A">
            <wp:extent cx="6179820" cy="80467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79820" cy="8046720"/>
                    </a:xfrm>
                    <a:prstGeom prst="rect">
                      <a:avLst/>
                    </a:prstGeom>
                    <a:noFill/>
                    <a:ln>
                      <a:noFill/>
                    </a:ln>
                  </pic:spPr>
                </pic:pic>
              </a:graphicData>
            </a:graphic>
          </wp:inline>
        </w:drawing>
      </w:r>
    </w:p>
    <w:p w:rsidR="00766FA1" w:rsidRPr="00392939" w:rsidRDefault="00766FA1" w:rsidP="0002435D">
      <w:pPr>
        <w:jc w:val="center"/>
        <w:rPr>
          <w:b/>
        </w:rPr>
      </w:pPr>
      <w:r w:rsidRPr="00392939">
        <w:rPr>
          <w:b/>
        </w:rPr>
        <w:t xml:space="preserve">Figure </w:t>
      </w:r>
      <w:r w:rsidR="00B9269E">
        <w:rPr>
          <w:b/>
          <w:noProof/>
        </w:rPr>
        <w:t>6</w:t>
      </w:r>
      <w:r w:rsidRPr="00392939">
        <w:rPr>
          <w:b/>
        </w:rPr>
        <w:t xml:space="preserve"> – UML class diagram: Overview of the NaturalRiskZones application schema</w:t>
      </w:r>
    </w:p>
    <w:p w:rsidR="0002435D" w:rsidRDefault="002E751E" w:rsidP="0002435D">
      <w:pPr>
        <w:keepNext/>
      </w:pPr>
      <w:r>
        <w:rPr>
          <w:noProof/>
          <w:lang w:val="en-US" w:eastAsia="en-US"/>
        </w:rPr>
        <w:lastRenderedPageBreak/>
        <w:drawing>
          <wp:inline distT="0" distB="0" distL="0" distR="0" wp14:anchorId="0601DD74" wp14:editId="10996716">
            <wp:extent cx="5745480" cy="44272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45480" cy="4427220"/>
                    </a:xfrm>
                    <a:prstGeom prst="rect">
                      <a:avLst/>
                    </a:prstGeom>
                    <a:noFill/>
                    <a:ln>
                      <a:noFill/>
                    </a:ln>
                  </pic:spPr>
                </pic:pic>
              </a:graphicData>
            </a:graphic>
          </wp:inline>
        </w:drawing>
      </w:r>
    </w:p>
    <w:p w:rsidR="00766FA1" w:rsidRDefault="0002435D" w:rsidP="0002435D">
      <w:pPr>
        <w:pStyle w:val="Caption"/>
        <w:jc w:val="center"/>
      </w:pPr>
      <w:r>
        <w:t xml:space="preserve">Figure </w:t>
      </w:r>
      <w:r w:rsidR="00B9269E">
        <w:rPr>
          <w:noProof/>
        </w:rPr>
        <w:t>7</w:t>
      </w:r>
      <w:r>
        <w:t xml:space="preserve">: </w:t>
      </w:r>
      <w:r w:rsidRPr="00D44CA7">
        <w:t>UML class diagram: Overview of the NaturalRiskZones data types</w:t>
      </w:r>
    </w:p>
    <w:p w:rsidR="00766FA1" w:rsidRPr="00392939" w:rsidRDefault="00766FA1" w:rsidP="00392939">
      <w:pPr>
        <w:rPr>
          <w:b/>
        </w:rPr>
      </w:pPr>
    </w:p>
    <w:p w:rsidR="0002435D" w:rsidRDefault="002E751E" w:rsidP="0002435D">
      <w:pPr>
        <w:keepNext/>
      </w:pPr>
      <w:r>
        <w:rPr>
          <w:noProof/>
          <w:lang w:val="en-US" w:eastAsia="en-US"/>
        </w:rPr>
        <w:lastRenderedPageBreak/>
        <w:drawing>
          <wp:inline distT="0" distB="0" distL="0" distR="0" wp14:anchorId="68147674" wp14:editId="74113A92">
            <wp:extent cx="5699760" cy="48615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9760" cy="4861560"/>
                    </a:xfrm>
                    <a:prstGeom prst="rect">
                      <a:avLst/>
                    </a:prstGeom>
                    <a:noFill/>
                    <a:ln>
                      <a:noFill/>
                    </a:ln>
                  </pic:spPr>
                </pic:pic>
              </a:graphicData>
            </a:graphic>
          </wp:inline>
        </w:drawing>
      </w:r>
    </w:p>
    <w:p w:rsidR="00766FA1" w:rsidRDefault="0002435D" w:rsidP="0002435D">
      <w:pPr>
        <w:pStyle w:val="Caption"/>
        <w:jc w:val="center"/>
      </w:pPr>
      <w:r>
        <w:t xml:space="preserve">Figure </w:t>
      </w:r>
      <w:r w:rsidR="00B9269E">
        <w:rPr>
          <w:noProof/>
        </w:rPr>
        <w:t>8</w:t>
      </w:r>
      <w:r>
        <w:t xml:space="preserve">: </w:t>
      </w:r>
      <w:r w:rsidRPr="00BC4589">
        <w:t>UML class diagram: Overview of the NaturalRiskZones code lists</w:t>
      </w:r>
    </w:p>
    <w:p w:rsidR="0002435D" w:rsidRDefault="002E751E" w:rsidP="0002435D">
      <w:pPr>
        <w:keepNext/>
      </w:pPr>
      <w:r>
        <w:rPr>
          <w:noProof/>
          <w:lang w:val="en-US" w:eastAsia="en-US"/>
        </w:rPr>
        <w:lastRenderedPageBreak/>
        <w:drawing>
          <wp:inline distT="0" distB="0" distL="0" distR="0" wp14:anchorId="5400EB99" wp14:editId="425B3076">
            <wp:extent cx="5715000" cy="4693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15000" cy="4693920"/>
                    </a:xfrm>
                    <a:prstGeom prst="rect">
                      <a:avLst/>
                    </a:prstGeom>
                    <a:noFill/>
                    <a:ln>
                      <a:noFill/>
                    </a:ln>
                  </pic:spPr>
                </pic:pic>
              </a:graphicData>
            </a:graphic>
          </wp:inline>
        </w:drawing>
      </w:r>
    </w:p>
    <w:p w:rsidR="00766FA1" w:rsidRDefault="0002435D" w:rsidP="0002435D">
      <w:pPr>
        <w:pStyle w:val="Caption"/>
        <w:jc w:val="center"/>
      </w:pPr>
      <w:r>
        <w:t xml:space="preserve">Figure </w:t>
      </w:r>
      <w:r w:rsidR="00B9269E">
        <w:rPr>
          <w:noProof/>
        </w:rPr>
        <w:t>9</w:t>
      </w:r>
      <w:r>
        <w:t xml:space="preserve">: </w:t>
      </w:r>
      <w:r w:rsidRPr="00DA0135">
        <w:t>UML class diagram: Overview of the External links</w:t>
      </w:r>
    </w:p>
    <w:p w:rsidR="00766FA1" w:rsidRPr="008B3241" w:rsidRDefault="00766FA1" w:rsidP="00392939">
      <w:r w:rsidRPr="00392939">
        <w:rPr>
          <w:b/>
        </w:rPr>
        <w:br w:type="page"/>
      </w:r>
      <w:bookmarkStart w:id="191" w:name="_Toc346799537"/>
      <w:r>
        <w:lastRenderedPageBreak/>
        <w:t>Detailed description of major types</w:t>
      </w:r>
      <w:r w:rsidR="0002435D">
        <w:t>:</w:t>
      </w:r>
    </w:p>
    <w:p w:rsidR="00766FA1" w:rsidRDefault="00766FA1" w:rsidP="00392939"/>
    <w:p w:rsidR="00766FA1" w:rsidRPr="00392939" w:rsidRDefault="00766FA1" w:rsidP="00392939">
      <w:pPr>
        <w:rPr>
          <w:b/>
        </w:rPr>
      </w:pPr>
      <w:r w:rsidRPr="00392939">
        <w:rPr>
          <w:b/>
        </w:rPr>
        <w:t>HAZARD AREAS</w:t>
      </w:r>
      <w:bookmarkEnd w:id="191"/>
    </w:p>
    <w:p w:rsidR="00766FA1" w:rsidRPr="00390BF4" w:rsidRDefault="00766FA1" w:rsidP="00BD398F"/>
    <w:p w:rsidR="00766FA1" w:rsidRPr="00C406A5" w:rsidRDefault="00766FA1" w:rsidP="00BD398F">
      <w:pPr>
        <w:rPr>
          <w:lang w:val="en-US"/>
        </w:rPr>
      </w:pPr>
      <w:r w:rsidRPr="00C406A5">
        <w:rPr>
          <w:lang w:val="en-US"/>
        </w:rPr>
        <w:t xml:space="preserve">Hereunder are detailed the following spatial object types: </w:t>
      </w:r>
    </w:p>
    <w:p w:rsidR="00766FA1" w:rsidRPr="00C406A5" w:rsidRDefault="00766FA1" w:rsidP="00797415">
      <w:pPr>
        <w:numPr>
          <w:ilvl w:val="0"/>
          <w:numId w:val="44"/>
        </w:numPr>
        <w:tabs>
          <w:tab w:val="clear" w:pos="284"/>
          <w:tab w:val="clear" w:pos="567"/>
          <w:tab w:val="clear" w:pos="851"/>
          <w:tab w:val="clear" w:pos="1134"/>
        </w:tabs>
        <w:jc w:val="left"/>
        <w:rPr>
          <w:i/>
        </w:rPr>
      </w:pPr>
      <w:r w:rsidRPr="00C406A5">
        <w:rPr>
          <w:i/>
        </w:rPr>
        <w:t>“AbstractHazardArea”</w:t>
      </w:r>
    </w:p>
    <w:p w:rsidR="00766FA1" w:rsidRPr="00C406A5" w:rsidRDefault="00766FA1" w:rsidP="00797415">
      <w:pPr>
        <w:numPr>
          <w:ilvl w:val="0"/>
          <w:numId w:val="44"/>
        </w:numPr>
        <w:tabs>
          <w:tab w:val="clear" w:pos="284"/>
          <w:tab w:val="clear" w:pos="567"/>
          <w:tab w:val="clear" w:pos="851"/>
          <w:tab w:val="clear" w:pos="1134"/>
        </w:tabs>
        <w:jc w:val="left"/>
        <w:rPr>
          <w:i/>
        </w:rPr>
      </w:pPr>
      <w:r w:rsidRPr="00C406A5">
        <w:rPr>
          <w:i/>
        </w:rPr>
        <w:t>“HazardAreaVector”</w:t>
      </w:r>
    </w:p>
    <w:p w:rsidR="00766FA1" w:rsidRPr="00C406A5" w:rsidRDefault="00766FA1" w:rsidP="00797415">
      <w:pPr>
        <w:numPr>
          <w:ilvl w:val="0"/>
          <w:numId w:val="44"/>
        </w:numPr>
        <w:tabs>
          <w:tab w:val="clear" w:pos="284"/>
          <w:tab w:val="clear" w:pos="567"/>
          <w:tab w:val="clear" w:pos="851"/>
          <w:tab w:val="clear" w:pos="1134"/>
        </w:tabs>
        <w:jc w:val="left"/>
        <w:rPr>
          <w:i/>
        </w:rPr>
      </w:pPr>
      <w:r w:rsidRPr="00C406A5">
        <w:rPr>
          <w:i/>
        </w:rPr>
        <w:t>“HazardCoverage”</w:t>
      </w:r>
    </w:p>
    <w:p w:rsidR="00766FA1" w:rsidRDefault="00766FA1" w:rsidP="00BD398F"/>
    <w:p w:rsidR="00766FA1" w:rsidRPr="00C406A5" w:rsidRDefault="00766FA1" w:rsidP="00BD398F">
      <w:pPr>
        <w:rPr>
          <w:lang w:val="en-US"/>
        </w:rPr>
      </w:pPr>
      <w:r w:rsidRPr="00C406A5">
        <w:rPr>
          <w:lang w:val="en-US"/>
        </w:rPr>
        <w:t>The following data types are also detailed:</w:t>
      </w:r>
    </w:p>
    <w:p w:rsidR="00766FA1" w:rsidRPr="00C406A5" w:rsidRDefault="00766FA1" w:rsidP="00797415">
      <w:pPr>
        <w:numPr>
          <w:ilvl w:val="0"/>
          <w:numId w:val="47"/>
        </w:numPr>
        <w:tabs>
          <w:tab w:val="clear" w:pos="284"/>
          <w:tab w:val="clear" w:pos="567"/>
          <w:tab w:val="clear" w:pos="851"/>
          <w:tab w:val="clear" w:pos="1134"/>
        </w:tabs>
        <w:jc w:val="left"/>
        <w:rPr>
          <w:i/>
        </w:rPr>
      </w:pPr>
      <w:r w:rsidRPr="00C406A5">
        <w:rPr>
          <w:i/>
        </w:rPr>
        <w:t>“DeterminationMethod”</w:t>
      </w:r>
    </w:p>
    <w:p w:rsidR="00766FA1" w:rsidRPr="00C406A5" w:rsidRDefault="00766FA1" w:rsidP="00797415">
      <w:pPr>
        <w:numPr>
          <w:ilvl w:val="0"/>
          <w:numId w:val="47"/>
        </w:numPr>
        <w:tabs>
          <w:tab w:val="clear" w:pos="284"/>
          <w:tab w:val="clear" w:pos="567"/>
          <w:tab w:val="clear" w:pos="851"/>
          <w:tab w:val="clear" w:pos="1134"/>
        </w:tabs>
        <w:jc w:val="left"/>
        <w:rPr>
          <w:i/>
        </w:rPr>
      </w:pPr>
      <w:r w:rsidRPr="00C406A5">
        <w:rPr>
          <w:i/>
        </w:rPr>
        <w:t>“NaturalHazardClassification”</w:t>
      </w:r>
    </w:p>
    <w:p w:rsidR="00766FA1" w:rsidRPr="00C406A5" w:rsidRDefault="00766FA1" w:rsidP="00797415">
      <w:pPr>
        <w:numPr>
          <w:ilvl w:val="0"/>
          <w:numId w:val="47"/>
        </w:numPr>
        <w:tabs>
          <w:tab w:val="clear" w:pos="284"/>
          <w:tab w:val="clear" w:pos="567"/>
          <w:tab w:val="clear" w:pos="851"/>
          <w:tab w:val="clear" w:pos="1134"/>
        </w:tabs>
        <w:jc w:val="left"/>
        <w:rPr>
          <w:i/>
        </w:rPr>
      </w:pPr>
      <w:r w:rsidRPr="00C406A5">
        <w:rPr>
          <w:i/>
        </w:rPr>
        <w:t>“LikelihoodOfOccurrence”</w:t>
      </w:r>
    </w:p>
    <w:p w:rsidR="00766FA1" w:rsidRPr="00C406A5" w:rsidRDefault="00766FA1" w:rsidP="00797415">
      <w:pPr>
        <w:numPr>
          <w:ilvl w:val="0"/>
          <w:numId w:val="47"/>
        </w:numPr>
        <w:tabs>
          <w:tab w:val="clear" w:pos="284"/>
          <w:tab w:val="clear" w:pos="567"/>
          <w:tab w:val="clear" w:pos="851"/>
          <w:tab w:val="clear" w:pos="1134"/>
        </w:tabs>
        <w:jc w:val="left"/>
        <w:rPr>
          <w:i/>
        </w:rPr>
      </w:pPr>
      <w:r w:rsidRPr="00C406A5">
        <w:rPr>
          <w:i/>
        </w:rPr>
        <w:t>“LevelOrIntensity”</w:t>
      </w:r>
    </w:p>
    <w:p w:rsidR="00766FA1" w:rsidRPr="00390BF4" w:rsidRDefault="00766FA1" w:rsidP="00BD398F">
      <w:pPr>
        <w:rPr>
          <w:rFonts w:cs="Arial"/>
          <w:b/>
          <w:bCs/>
          <w:i/>
          <w:color w:val="008000"/>
        </w:rPr>
      </w:pPr>
    </w:p>
    <w:p w:rsidR="00766FA1" w:rsidRPr="00392939" w:rsidRDefault="00766FA1" w:rsidP="00392939">
      <w:pPr>
        <w:rPr>
          <w:b/>
        </w:rPr>
      </w:pPr>
      <w:bookmarkStart w:id="192" w:name="_Toc346799538"/>
      <w:r w:rsidRPr="00392939">
        <w:rPr>
          <w:b/>
        </w:rPr>
        <w:t>Common properties of “</w:t>
      </w:r>
      <w:r w:rsidRPr="00392939">
        <w:rPr>
          <w:b/>
          <w:i/>
        </w:rPr>
        <w:t>AbstractHazardArea</w:t>
      </w:r>
      <w:r w:rsidRPr="00392939">
        <w:rPr>
          <w:b/>
        </w:rPr>
        <w:t>”</w:t>
      </w:r>
      <w:bookmarkEnd w:id="192"/>
      <w:r w:rsidRPr="00392939">
        <w:rPr>
          <w:b/>
        </w:rPr>
        <w:t xml:space="preserve"> </w:t>
      </w:r>
    </w:p>
    <w:p w:rsidR="00766FA1" w:rsidRPr="00C406A5" w:rsidRDefault="00766FA1" w:rsidP="00BD398F">
      <w:pPr>
        <w:rPr>
          <w:rFonts w:cs="Arial"/>
          <w:b/>
          <w:bCs/>
          <w:i/>
          <w:color w:val="008000"/>
          <w:lang w:val="en-US"/>
        </w:rPr>
      </w:pPr>
    </w:p>
    <w:p w:rsidR="00766FA1" w:rsidRDefault="00766FA1" w:rsidP="00BD398F">
      <w:pPr>
        <w:rPr>
          <w:lang w:val="en-US"/>
        </w:rPr>
      </w:pPr>
      <w:r>
        <w:rPr>
          <w:lang w:val="en-US"/>
        </w:rPr>
        <w:t>The objects of the “HazardArea” spatial object type have following properties:</w:t>
      </w:r>
    </w:p>
    <w:p w:rsidR="00766FA1" w:rsidRPr="00505822" w:rsidRDefault="00766FA1" w:rsidP="00797415">
      <w:pPr>
        <w:numPr>
          <w:ilvl w:val="0"/>
          <w:numId w:val="48"/>
        </w:numPr>
        <w:tabs>
          <w:tab w:val="clear" w:pos="284"/>
          <w:tab w:val="clear" w:pos="567"/>
          <w:tab w:val="clear" w:pos="851"/>
          <w:tab w:val="clear" w:pos="1134"/>
        </w:tabs>
        <w:jc w:val="left"/>
        <w:rPr>
          <w:lang w:val="en-US"/>
        </w:rPr>
      </w:pPr>
      <w:r>
        <w:rPr>
          <w:lang w:val="en-US"/>
        </w:rPr>
        <w:t>An identifier</w:t>
      </w:r>
    </w:p>
    <w:p w:rsidR="00766FA1" w:rsidRPr="00993092" w:rsidRDefault="00766FA1" w:rsidP="00797415">
      <w:pPr>
        <w:numPr>
          <w:ilvl w:val="0"/>
          <w:numId w:val="48"/>
        </w:numPr>
        <w:tabs>
          <w:tab w:val="clear" w:pos="284"/>
          <w:tab w:val="clear" w:pos="567"/>
          <w:tab w:val="clear" w:pos="851"/>
          <w:tab w:val="clear" w:pos="1134"/>
        </w:tabs>
        <w:jc w:val="left"/>
        <w:rPr>
          <w:lang w:val="en-US"/>
        </w:rPr>
      </w:pPr>
      <w:r w:rsidRPr="00C72018">
        <w:rPr>
          <w:b/>
          <w:u w:val="single"/>
          <w:lang w:val="en-US"/>
        </w:rPr>
        <w:t>A method of determination</w:t>
      </w:r>
      <w:r>
        <w:rPr>
          <w:lang w:val="en-US"/>
        </w:rPr>
        <w:t xml:space="preserve">: </w:t>
      </w:r>
      <w:r w:rsidRPr="00C406A5">
        <w:rPr>
          <w:lang w:val="en-US"/>
        </w:rPr>
        <w:t>There are several ways to delineate the perimeter of a hazard: to compute it according to a model, or to define it by interpretation of available data and/or information. This is modelled using the “</w:t>
      </w:r>
      <w:r w:rsidRPr="00C406A5">
        <w:rPr>
          <w:i/>
          <w:lang w:val="en-US"/>
        </w:rPr>
        <w:t>DeterminationMethod</w:t>
      </w:r>
      <w:r w:rsidRPr="00C406A5">
        <w:rPr>
          <w:lang w:val="en-US"/>
        </w:rPr>
        <w:t xml:space="preserve">” data type. This data type, (enumeration) has 2 possible values : </w:t>
      </w:r>
    </w:p>
    <w:p w:rsidR="00766FA1" w:rsidRDefault="00766FA1" w:rsidP="00797415">
      <w:pPr>
        <w:numPr>
          <w:ilvl w:val="1"/>
          <w:numId w:val="48"/>
        </w:numPr>
        <w:tabs>
          <w:tab w:val="clear" w:pos="284"/>
          <w:tab w:val="clear" w:pos="567"/>
          <w:tab w:val="clear" w:pos="851"/>
          <w:tab w:val="clear" w:pos="1134"/>
        </w:tabs>
        <w:jc w:val="left"/>
        <w:rPr>
          <w:lang w:val="en-US"/>
        </w:rPr>
      </w:pPr>
      <w:r>
        <w:rPr>
          <w:lang w:val="en-US"/>
        </w:rPr>
        <w:t>“modelling”</w:t>
      </w:r>
    </w:p>
    <w:p w:rsidR="00766FA1" w:rsidRDefault="00766FA1" w:rsidP="00797415">
      <w:pPr>
        <w:numPr>
          <w:ilvl w:val="1"/>
          <w:numId w:val="48"/>
        </w:numPr>
        <w:tabs>
          <w:tab w:val="clear" w:pos="284"/>
          <w:tab w:val="clear" w:pos="567"/>
          <w:tab w:val="clear" w:pos="851"/>
          <w:tab w:val="clear" w:pos="1134"/>
        </w:tabs>
        <w:jc w:val="left"/>
        <w:rPr>
          <w:lang w:val="en-US"/>
        </w:rPr>
      </w:pPr>
      <w:r>
        <w:rPr>
          <w:lang w:val="en-US"/>
        </w:rPr>
        <w:t>“indirect determination”</w:t>
      </w:r>
    </w:p>
    <w:p w:rsidR="00766FA1" w:rsidRDefault="00766FA1" w:rsidP="00BD398F">
      <w:pPr>
        <w:pStyle w:val="ListParagraph"/>
        <w:rPr>
          <w:lang w:val="en-US"/>
        </w:rPr>
      </w:pPr>
    </w:p>
    <w:p w:rsidR="00766FA1" w:rsidRPr="001D2300" w:rsidRDefault="00766FA1" w:rsidP="00797415">
      <w:pPr>
        <w:numPr>
          <w:ilvl w:val="0"/>
          <w:numId w:val="46"/>
        </w:numPr>
        <w:tabs>
          <w:tab w:val="clear" w:pos="284"/>
          <w:tab w:val="clear" w:pos="567"/>
          <w:tab w:val="clear" w:pos="851"/>
          <w:tab w:val="clear" w:pos="1134"/>
        </w:tabs>
        <w:jc w:val="left"/>
        <w:rPr>
          <w:lang w:val="en-US"/>
        </w:rPr>
      </w:pPr>
      <w:r w:rsidRPr="001D2300">
        <w:rPr>
          <w:b/>
          <w:u w:val="single"/>
          <w:lang w:val="en-US"/>
        </w:rPr>
        <w:t>A type of hazard</w:t>
      </w:r>
      <w:r>
        <w:rPr>
          <w:lang w:val="en-US"/>
        </w:rPr>
        <w:t>: this property is modelled with a “</w:t>
      </w:r>
      <w:r w:rsidRPr="00C406A5">
        <w:rPr>
          <w:i/>
          <w:lang w:val="en-US"/>
        </w:rPr>
        <w:t>NaturalHazardClassification</w:t>
      </w:r>
      <w:r>
        <w:rPr>
          <w:lang w:val="en-US"/>
        </w:rPr>
        <w:t xml:space="preserve">” </w:t>
      </w:r>
      <w:r w:rsidRPr="00C406A5">
        <w:rPr>
          <w:lang w:val="en-US"/>
        </w:rPr>
        <w:t xml:space="preserve">data type </w:t>
      </w:r>
    </w:p>
    <w:p w:rsidR="00766FA1" w:rsidRPr="00E74ABC" w:rsidRDefault="00766FA1" w:rsidP="00BD398F">
      <w:pPr>
        <w:ind w:left="720"/>
        <w:rPr>
          <w:lang w:val="en-US"/>
        </w:rPr>
      </w:pPr>
    </w:p>
    <w:p w:rsidR="00766FA1" w:rsidRDefault="00766FA1" w:rsidP="00BD398F">
      <w:pPr>
        <w:ind w:left="567"/>
        <w:rPr>
          <w:lang w:val="en-US"/>
        </w:rPr>
      </w:pPr>
      <w:r w:rsidRPr="008F2B71">
        <w:rPr>
          <w:lang w:val="en-US"/>
        </w:rPr>
        <w:t>Natural hazards classifications from the scientific literature focus in the nature of the processes or in the origin of the process itself, the physics, chemist</w:t>
      </w:r>
      <w:r>
        <w:rPr>
          <w:lang w:val="en-US"/>
        </w:rPr>
        <w:t>ry</w:t>
      </w:r>
      <w:r w:rsidRPr="008F2B71">
        <w:rPr>
          <w:lang w:val="en-US"/>
        </w:rPr>
        <w:t xml:space="preserve"> or biology involved (or all together) in causing damage with little regard (if any) for damage itself.</w:t>
      </w:r>
      <w:r>
        <w:rPr>
          <w:lang w:val="en-US"/>
        </w:rPr>
        <w:t xml:space="preserve"> They </w:t>
      </w:r>
      <w:r w:rsidRPr="008F2B71">
        <w:rPr>
          <w:lang w:val="en-US"/>
        </w:rPr>
        <w:t>deal with finite systems or finite processes with finite variables and finite expectable results.</w:t>
      </w:r>
    </w:p>
    <w:p w:rsidR="00766FA1" w:rsidRDefault="00766FA1" w:rsidP="00BD398F">
      <w:pPr>
        <w:ind w:left="567"/>
        <w:rPr>
          <w:lang w:val="en-US"/>
        </w:rPr>
      </w:pPr>
    </w:p>
    <w:p w:rsidR="00766FA1" w:rsidRDefault="00766FA1" w:rsidP="00BD398F">
      <w:pPr>
        <w:ind w:left="567"/>
        <w:rPr>
          <w:rFonts w:cs="Arial"/>
          <w:lang w:val="en-US"/>
        </w:rPr>
      </w:pPr>
      <w:r>
        <w:rPr>
          <w:lang w:val="en-US"/>
        </w:rPr>
        <w:t xml:space="preserve">Due to the fact that in natural hazard community there is not a widely accepted and used  </w:t>
      </w:r>
      <w:r w:rsidRPr="008F2B71">
        <w:rPr>
          <w:lang w:val="en-US"/>
        </w:rPr>
        <w:t>classification</w:t>
      </w:r>
      <w:r>
        <w:rPr>
          <w:lang w:val="en-US"/>
        </w:rPr>
        <w:t xml:space="preserve"> of types of natural hazards</w:t>
      </w:r>
      <w:r w:rsidRPr="008F2B71">
        <w:rPr>
          <w:lang w:val="en-US"/>
        </w:rPr>
        <w:t>, th</w:t>
      </w:r>
      <w:r>
        <w:rPr>
          <w:lang w:val="en-US"/>
        </w:rPr>
        <w:t>e</w:t>
      </w:r>
      <w:r w:rsidRPr="008F2B71">
        <w:rPr>
          <w:lang w:val="en-US"/>
        </w:rPr>
        <w:t xml:space="preserve"> </w:t>
      </w:r>
      <w:r>
        <w:rPr>
          <w:lang w:val="en-US"/>
        </w:rPr>
        <w:t xml:space="preserve">TWG NZ team, in order to facilitate interoperability of hazard data, has defined a </w:t>
      </w:r>
      <w:r w:rsidRPr="00CD3C09">
        <w:rPr>
          <w:lang w:val="en-US"/>
        </w:rPr>
        <w:t xml:space="preserve">list of </w:t>
      </w:r>
      <w:r>
        <w:rPr>
          <w:lang w:val="en-US"/>
        </w:rPr>
        <w:t xml:space="preserve">generic types of </w:t>
      </w:r>
      <w:r w:rsidRPr="00CD3C09">
        <w:rPr>
          <w:lang w:val="en-US"/>
        </w:rPr>
        <w:t>hazard</w:t>
      </w:r>
      <w:r>
        <w:rPr>
          <w:lang w:val="en-US"/>
        </w:rPr>
        <w:t xml:space="preserve">s. </w:t>
      </w:r>
    </w:p>
    <w:p w:rsidR="00766FA1" w:rsidRDefault="00766FA1" w:rsidP="00BD398F">
      <w:pPr>
        <w:ind w:left="567"/>
        <w:rPr>
          <w:rFonts w:cs="Arial"/>
          <w:lang w:val="en-US"/>
        </w:rPr>
      </w:pPr>
    </w:p>
    <w:p w:rsidR="00766FA1" w:rsidRDefault="00766FA1" w:rsidP="00BD398F">
      <w:pPr>
        <w:ind w:left="567"/>
        <w:rPr>
          <w:rFonts w:cs="Arial"/>
          <w:lang w:val="en-US"/>
        </w:rPr>
      </w:pPr>
      <w:r>
        <w:rPr>
          <w:rFonts w:cs="Arial"/>
          <w:lang w:val="en-US"/>
        </w:rPr>
        <w:t>A data type “</w:t>
      </w:r>
      <w:r w:rsidRPr="00C406A5">
        <w:rPr>
          <w:rFonts w:cs="Arial"/>
          <w:i/>
          <w:lang w:val="en-US"/>
        </w:rPr>
        <w:t>NaturalHazardClassification</w:t>
      </w:r>
      <w:r>
        <w:rPr>
          <w:rFonts w:cs="Arial"/>
          <w:lang w:val="en-US"/>
        </w:rPr>
        <w:t xml:space="preserve">” containts: </w:t>
      </w:r>
    </w:p>
    <w:p w:rsidR="00766FA1" w:rsidRDefault="00766FA1" w:rsidP="00797415">
      <w:pPr>
        <w:numPr>
          <w:ilvl w:val="0"/>
          <w:numId w:val="55"/>
        </w:numPr>
        <w:tabs>
          <w:tab w:val="clear" w:pos="284"/>
          <w:tab w:val="clear" w:pos="567"/>
          <w:tab w:val="clear" w:pos="851"/>
          <w:tab w:val="clear" w:pos="1134"/>
          <w:tab w:val="left" w:pos="1276"/>
        </w:tabs>
        <w:jc w:val="left"/>
        <w:rPr>
          <w:rFonts w:cs="Arial"/>
          <w:lang w:val="en-US"/>
        </w:rPr>
      </w:pPr>
      <w:r>
        <w:rPr>
          <w:rFonts w:cs="Arial"/>
          <w:lang w:val="en-US"/>
        </w:rPr>
        <w:t>An attribute that refers to the code list: “</w:t>
      </w:r>
      <w:r w:rsidRPr="00C406A5">
        <w:rPr>
          <w:rFonts w:cs="Arial"/>
          <w:i/>
          <w:lang w:val="en-US"/>
        </w:rPr>
        <w:t>NaturalHazardCategoryValue</w:t>
      </w:r>
      <w:r>
        <w:rPr>
          <w:rFonts w:cs="Arial"/>
          <w:i/>
          <w:lang w:val="en-US"/>
        </w:rPr>
        <w:t>”</w:t>
      </w:r>
      <w:r>
        <w:rPr>
          <w:rFonts w:cs="Arial"/>
          <w:lang w:val="en-US"/>
        </w:rPr>
        <w:t xml:space="preserve">. </w:t>
      </w:r>
    </w:p>
    <w:p w:rsidR="00766FA1" w:rsidRDefault="00766FA1" w:rsidP="00BD398F">
      <w:pPr>
        <w:tabs>
          <w:tab w:val="left" w:pos="1276"/>
        </w:tabs>
        <w:ind w:left="1496"/>
        <w:rPr>
          <w:rFonts w:cs="Arial"/>
          <w:lang w:val="en-US"/>
        </w:rPr>
      </w:pPr>
      <w:r>
        <w:rPr>
          <w:rFonts w:cs="Arial"/>
          <w:lang w:val="en-US"/>
        </w:rPr>
        <w:t>This hierarchical code list has been elaborated to facilitate high level interoperability.   It is already populated with a dozen of natural hazard types (see Annex C).</w:t>
      </w:r>
      <w:r w:rsidRPr="00EE2340">
        <w:rPr>
          <w:rFonts w:cs="Arial"/>
          <w:lang w:val="en-US"/>
        </w:rPr>
        <w:t xml:space="preserve"> </w:t>
      </w:r>
      <w:r>
        <w:rPr>
          <w:rFonts w:cs="Arial"/>
          <w:lang w:val="en-US"/>
        </w:rPr>
        <w:t xml:space="preserve">However this code list can be extended by hazard data providers with narrower terms. </w:t>
      </w:r>
    </w:p>
    <w:p w:rsidR="00766FA1" w:rsidRDefault="00766FA1" w:rsidP="00797415">
      <w:pPr>
        <w:numPr>
          <w:ilvl w:val="0"/>
          <w:numId w:val="55"/>
        </w:numPr>
        <w:tabs>
          <w:tab w:val="clear" w:pos="284"/>
          <w:tab w:val="clear" w:pos="567"/>
          <w:tab w:val="clear" w:pos="851"/>
          <w:tab w:val="clear" w:pos="1134"/>
          <w:tab w:val="left" w:pos="1276"/>
        </w:tabs>
        <w:jc w:val="left"/>
        <w:rPr>
          <w:lang w:val="en-US"/>
        </w:rPr>
      </w:pPr>
      <w:r>
        <w:rPr>
          <w:rFonts w:cs="Arial"/>
          <w:lang w:val="en-US"/>
        </w:rPr>
        <w:t>An attribute that refers to the empty code list: “</w:t>
      </w:r>
      <w:r w:rsidRPr="00C406A5">
        <w:rPr>
          <w:rFonts w:cs="Arial"/>
          <w:i/>
          <w:lang w:val="en-US"/>
        </w:rPr>
        <w:t>SpecificHazardTypeValue</w:t>
      </w:r>
      <w:r>
        <w:rPr>
          <w:rFonts w:cs="Arial"/>
          <w:i/>
          <w:lang w:val="en-US"/>
        </w:rPr>
        <w:t>”</w:t>
      </w:r>
      <w:r>
        <w:rPr>
          <w:rFonts w:cs="Arial"/>
          <w:lang w:val="en-US"/>
        </w:rPr>
        <w:t>. This code is a placeholder to enable a hazard data provider to enter a specific denomination of a hazard type.</w:t>
      </w:r>
    </w:p>
    <w:p w:rsidR="00766FA1" w:rsidRDefault="00766FA1" w:rsidP="00BD398F">
      <w:pPr>
        <w:rPr>
          <w:lang w:val="en-US"/>
        </w:rPr>
      </w:pPr>
    </w:p>
    <w:p w:rsidR="00766FA1" w:rsidRPr="004A33F1" w:rsidRDefault="00766FA1" w:rsidP="00797415">
      <w:pPr>
        <w:numPr>
          <w:ilvl w:val="0"/>
          <w:numId w:val="46"/>
        </w:numPr>
        <w:tabs>
          <w:tab w:val="clear" w:pos="284"/>
          <w:tab w:val="clear" w:pos="567"/>
          <w:tab w:val="clear" w:pos="851"/>
          <w:tab w:val="clear" w:pos="1134"/>
        </w:tabs>
        <w:jc w:val="left"/>
        <w:rPr>
          <w:lang w:val="en-US"/>
        </w:rPr>
      </w:pPr>
      <w:r w:rsidRPr="004A33F1">
        <w:rPr>
          <w:lang w:val="en-US"/>
        </w:rPr>
        <w:t>The date the object was entered in the dataset, and the date the object was removed or superseded from the dataset. Those attributes are “</w:t>
      </w:r>
      <w:r w:rsidRPr="00C406A5">
        <w:rPr>
          <w:i/>
          <w:lang w:val="en-US"/>
        </w:rPr>
        <w:t>beginLifeSpanVersion</w:t>
      </w:r>
      <w:r w:rsidRPr="004A33F1">
        <w:rPr>
          <w:lang w:val="en-US"/>
        </w:rPr>
        <w:t>” and “</w:t>
      </w:r>
      <w:r w:rsidRPr="00C406A5">
        <w:rPr>
          <w:i/>
          <w:lang w:val="en-US"/>
        </w:rPr>
        <w:t>endLifeSpanVersion</w:t>
      </w:r>
      <w:r w:rsidRPr="004A33F1">
        <w:rPr>
          <w:lang w:val="en-US"/>
        </w:rPr>
        <w:t>”</w:t>
      </w:r>
    </w:p>
    <w:p w:rsidR="00766FA1" w:rsidRPr="0032639E" w:rsidRDefault="00766FA1" w:rsidP="00BD398F">
      <w:pPr>
        <w:rPr>
          <w:highlight w:val="yellow"/>
          <w:lang w:val="en-US"/>
        </w:rPr>
      </w:pPr>
    </w:p>
    <w:p w:rsidR="00766FA1" w:rsidRDefault="00766FA1" w:rsidP="00797415">
      <w:pPr>
        <w:numPr>
          <w:ilvl w:val="0"/>
          <w:numId w:val="46"/>
        </w:numPr>
        <w:tabs>
          <w:tab w:val="clear" w:pos="284"/>
          <w:tab w:val="clear" w:pos="567"/>
          <w:tab w:val="clear" w:pos="851"/>
          <w:tab w:val="clear" w:pos="1134"/>
        </w:tabs>
        <w:jc w:val="left"/>
        <w:rPr>
          <w:lang w:val="en-US"/>
        </w:rPr>
      </w:pPr>
      <w:r w:rsidRPr="002B3E0D">
        <w:rPr>
          <w:lang w:val="en-US"/>
        </w:rPr>
        <w:t>The period of validity</w:t>
      </w:r>
      <w:r>
        <w:rPr>
          <w:lang w:val="en-US"/>
        </w:rPr>
        <w:t xml:space="preserve"> (“</w:t>
      </w:r>
      <w:r w:rsidRPr="00C406A5">
        <w:rPr>
          <w:i/>
          <w:lang w:val="en-US"/>
        </w:rPr>
        <w:t>validityPeriod</w:t>
      </w:r>
      <w:r>
        <w:rPr>
          <w:lang w:val="en-US"/>
        </w:rPr>
        <w:t>”)</w:t>
      </w:r>
      <w:r w:rsidRPr="002B3E0D">
        <w:rPr>
          <w:lang w:val="en-US"/>
        </w:rPr>
        <w:t xml:space="preserve">: </w:t>
      </w:r>
    </w:p>
    <w:p w:rsidR="00766FA1" w:rsidRPr="002B3E0D" w:rsidRDefault="00766FA1" w:rsidP="00BD398F">
      <w:pPr>
        <w:ind w:left="720"/>
        <w:rPr>
          <w:lang w:val="en-US"/>
        </w:rPr>
      </w:pPr>
      <w:r>
        <w:rPr>
          <w:lang w:val="en-US"/>
        </w:rPr>
        <w:t xml:space="preserve">The period of validity is </w:t>
      </w:r>
      <w:r w:rsidRPr="00C406A5">
        <w:rPr>
          <w:lang w:val="en-US"/>
        </w:rPr>
        <w:t xml:space="preserve">the future finite time frame where the hazard applies. The same hazard assessment can be valid for a specific period, or even for several specific periods: the hazard assessment of forest fires may actually be valid only in summer, or maybe in summer or in winter (but not all year long). This attribute </w:t>
      </w:r>
      <w:r w:rsidR="0002435D">
        <w:rPr>
          <w:lang w:val="en-US"/>
        </w:rPr>
        <w:t>can also be used</w:t>
      </w:r>
      <w:r>
        <w:rPr>
          <w:lang w:val="en-US"/>
        </w:rPr>
        <w:t xml:space="preserve"> for </w:t>
      </w:r>
      <w:r w:rsidRPr="009112B9">
        <w:rPr>
          <w:lang w:val="en-US"/>
        </w:rPr>
        <w:t>multi-temporal hazard analysis</w:t>
      </w:r>
      <w:r>
        <w:rPr>
          <w:lang w:val="en-US"/>
        </w:rPr>
        <w:t xml:space="preserve">. </w:t>
      </w:r>
    </w:p>
    <w:p w:rsidR="00766FA1" w:rsidRDefault="00766FA1" w:rsidP="00BD398F">
      <w:pPr>
        <w:rPr>
          <w:lang w:val="en-US"/>
        </w:rPr>
      </w:pPr>
    </w:p>
    <w:p w:rsidR="00766FA1" w:rsidRPr="00C406A5" w:rsidRDefault="00766FA1" w:rsidP="00797415">
      <w:pPr>
        <w:numPr>
          <w:ilvl w:val="0"/>
          <w:numId w:val="45"/>
        </w:numPr>
        <w:tabs>
          <w:tab w:val="clear" w:pos="284"/>
          <w:tab w:val="clear" w:pos="567"/>
          <w:tab w:val="clear" w:pos="851"/>
          <w:tab w:val="clear" w:pos="1134"/>
        </w:tabs>
        <w:jc w:val="left"/>
        <w:rPr>
          <w:lang w:val="en-US"/>
        </w:rPr>
      </w:pPr>
      <w:r w:rsidRPr="00C406A5">
        <w:rPr>
          <w:lang w:val="en-US"/>
        </w:rPr>
        <w:t>An association link to the “</w:t>
      </w:r>
      <w:r w:rsidRPr="00C406A5">
        <w:rPr>
          <w:i/>
          <w:lang w:val="en-US"/>
        </w:rPr>
        <w:t>Observed events</w:t>
      </w:r>
      <w:r w:rsidRPr="00C406A5">
        <w:rPr>
          <w:lang w:val="en-US"/>
        </w:rPr>
        <w:t>”</w:t>
      </w:r>
    </w:p>
    <w:p w:rsidR="00766FA1" w:rsidRPr="00C406A5" w:rsidRDefault="00766FA1" w:rsidP="00BD398F">
      <w:pPr>
        <w:ind w:left="567"/>
        <w:rPr>
          <w:lang w:val="en-US"/>
        </w:rPr>
      </w:pPr>
      <w:r w:rsidRPr="00C406A5">
        <w:rPr>
          <w:lang w:val="en-US"/>
        </w:rPr>
        <w:lastRenderedPageBreak/>
        <w:t xml:space="preserve">It is possible to use the location of an observed event as an input for the hazard area </w:t>
      </w:r>
      <w:r w:rsidR="0002435D" w:rsidRPr="00C406A5">
        <w:rPr>
          <w:lang w:val="en-US"/>
        </w:rPr>
        <w:t>modeling</w:t>
      </w:r>
      <w:r w:rsidRPr="00C406A5">
        <w:rPr>
          <w:lang w:val="en-US"/>
        </w:rPr>
        <w:t>. A hazard area may therefore have an observed event as a “source”. An association link between the “hazard area” spatial object type and the “observed event” spatial object type is set to express this. A hazard area may have 0 (if no observed event was used during the process of hazard area modelling) or 1 observed event. This association link can only be navigated from the hazard area to the observed event.</w:t>
      </w:r>
    </w:p>
    <w:p w:rsidR="00766FA1" w:rsidRPr="00C406A5" w:rsidRDefault="00766FA1" w:rsidP="00BD398F">
      <w:pPr>
        <w:rPr>
          <w:lang w:val="en-US"/>
        </w:rPr>
      </w:pPr>
    </w:p>
    <w:p w:rsidR="00766FA1" w:rsidRPr="00392939" w:rsidRDefault="00766FA1" w:rsidP="00392939">
      <w:pPr>
        <w:rPr>
          <w:b/>
          <w:lang w:val="en-US"/>
        </w:rPr>
      </w:pPr>
      <w:bookmarkStart w:id="193" w:name="_Toc346799539"/>
      <w:r w:rsidRPr="00392939">
        <w:rPr>
          <w:b/>
          <w:lang w:val="en-US"/>
        </w:rPr>
        <w:t>Specific properties of “HazardArea”</w:t>
      </w:r>
      <w:bookmarkEnd w:id="193"/>
      <w:r w:rsidRPr="00392939">
        <w:rPr>
          <w:b/>
          <w:lang w:val="en-US"/>
        </w:rPr>
        <w:t xml:space="preserve"> </w:t>
      </w:r>
    </w:p>
    <w:p w:rsidR="00766FA1" w:rsidRDefault="00766FA1" w:rsidP="00BD398F">
      <w:pPr>
        <w:rPr>
          <w:lang w:val="en-US"/>
        </w:rPr>
      </w:pPr>
      <w:r w:rsidRPr="00C406A5">
        <w:rPr>
          <w:lang w:val="en-US"/>
        </w:rPr>
        <w:t xml:space="preserve">The discrete representation of a hazard area has also the geometry as mandatory, which is </w:t>
      </w:r>
      <w:r w:rsidR="0002435D" w:rsidRPr="00C406A5">
        <w:rPr>
          <w:lang w:val="en-US"/>
        </w:rPr>
        <w:t>modeled</w:t>
      </w:r>
      <w:r w:rsidRPr="00C406A5">
        <w:rPr>
          <w:lang w:val="en-US"/>
        </w:rPr>
        <w:t xml:space="preserve"> as a</w:t>
      </w:r>
      <w:r w:rsidRPr="00FF18AC">
        <w:rPr>
          <w:lang w:val="en-US"/>
        </w:rPr>
        <w:t xml:space="preserve"> “</w:t>
      </w:r>
      <w:r w:rsidRPr="00C406A5">
        <w:rPr>
          <w:i/>
          <w:lang w:val="en-US"/>
        </w:rPr>
        <w:t>GM_Surface</w:t>
      </w:r>
      <w:r w:rsidRPr="00C406A5">
        <w:rPr>
          <w:lang w:val="en-US"/>
        </w:rPr>
        <w:t xml:space="preserve">”. All hazard areas are therefore </w:t>
      </w:r>
      <w:r w:rsidR="0002435D" w:rsidRPr="00C406A5">
        <w:rPr>
          <w:lang w:val="en-US"/>
        </w:rPr>
        <w:t>modeled</w:t>
      </w:r>
      <w:r w:rsidRPr="00C406A5">
        <w:rPr>
          <w:lang w:val="en-US"/>
        </w:rPr>
        <w:t xml:space="preserve"> as polygons.</w:t>
      </w:r>
    </w:p>
    <w:p w:rsidR="00766FA1" w:rsidRPr="00C406A5" w:rsidRDefault="00766FA1" w:rsidP="00BD398F">
      <w:pPr>
        <w:rPr>
          <w:lang w:val="en-US"/>
        </w:rPr>
      </w:pPr>
      <w:r w:rsidRPr="00C406A5">
        <w:rPr>
          <w:lang w:val="en-US"/>
        </w:rPr>
        <w:t>It has also the following two attributes:</w:t>
      </w:r>
    </w:p>
    <w:p w:rsidR="00766FA1" w:rsidRPr="00C406A5" w:rsidRDefault="00766FA1" w:rsidP="00797415">
      <w:pPr>
        <w:numPr>
          <w:ilvl w:val="0"/>
          <w:numId w:val="46"/>
        </w:numPr>
        <w:tabs>
          <w:tab w:val="clear" w:pos="284"/>
          <w:tab w:val="clear" w:pos="567"/>
          <w:tab w:val="clear" w:pos="851"/>
          <w:tab w:val="clear" w:pos="1134"/>
        </w:tabs>
        <w:jc w:val="left"/>
        <w:rPr>
          <w:b/>
          <w:lang w:val="en-US"/>
        </w:rPr>
      </w:pPr>
      <w:r w:rsidRPr="00C406A5">
        <w:rPr>
          <w:b/>
          <w:lang w:val="en-US"/>
        </w:rPr>
        <w:t>The likelihood of occurrence</w:t>
      </w:r>
    </w:p>
    <w:p w:rsidR="00766FA1" w:rsidRDefault="00766FA1" w:rsidP="00BD398F">
      <w:pPr>
        <w:ind w:left="567"/>
        <w:rPr>
          <w:lang w:val="en-US"/>
        </w:rPr>
      </w:pPr>
      <w:r w:rsidRPr="00C261B6">
        <w:rPr>
          <w:lang w:val="en-US"/>
        </w:rPr>
        <w:t>The likelihood of occurrence is a general concept relating to the chance of an event occurring. This is modeled by the “</w:t>
      </w:r>
      <w:r w:rsidRPr="00C406A5">
        <w:rPr>
          <w:i/>
          <w:lang w:val="en-US"/>
        </w:rPr>
        <w:t>LikelihoodOfOccurrence</w:t>
      </w:r>
      <w:r w:rsidRPr="00C261B6">
        <w:rPr>
          <w:lang w:val="en-US"/>
        </w:rPr>
        <w:t>” data type.</w:t>
      </w:r>
    </w:p>
    <w:p w:rsidR="00766FA1" w:rsidRDefault="00766FA1" w:rsidP="00BD398F">
      <w:pPr>
        <w:ind w:left="567"/>
        <w:rPr>
          <w:lang w:val="en-US"/>
        </w:rPr>
      </w:pPr>
    </w:p>
    <w:p w:rsidR="00766FA1" w:rsidRPr="00C261B6" w:rsidRDefault="00766FA1" w:rsidP="00BD398F">
      <w:pPr>
        <w:ind w:left="567"/>
        <w:rPr>
          <w:lang w:val="en-US"/>
        </w:rPr>
      </w:pPr>
      <w:r w:rsidRPr="00C261B6">
        <w:rPr>
          <w:lang w:val="en-US"/>
        </w:rPr>
        <w:t xml:space="preserve">It is assumed that a likelihood of occurrence can be expressed either qualitatively, or quantitatively. Moreover, a value without any further explanation is of very little interest. </w:t>
      </w:r>
    </w:p>
    <w:p w:rsidR="00766FA1" w:rsidRPr="00C261B6" w:rsidRDefault="00766FA1" w:rsidP="00BD398F">
      <w:pPr>
        <w:ind w:left="567"/>
        <w:rPr>
          <w:lang w:val="en-US"/>
        </w:rPr>
      </w:pPr>
      <w:r w:rsidRPr="00C261B6">
        <w:rPr>
          <w:lang w:val="en-US"/>
        </w:rPr>
        <w:t>The data</w:t>
      </w:r>
      <w:r>
        <w:rPr>
          <w:lang w:val="en-US"/>
        </w:rPr>
        <w:t xml:space="preserve"> </w:t>
      </w:r>
      <w:r w:rsidRPr="00C261B6">
        <w:rPr>
          <w:lang w:val="en-US"/>
        </w:rPr>
        <w:t>type “</w:t>
      </w:r>
      <w:r w:rsidRPr="00C406A5">
        <w:rPr>
          <w:i/>
          <w:lang w:val="en-US"/>
        </w:rPr>
        <w:t>Likelihood of occurrence</w:t>
      </w:r>
      <w:r w:rsidRPr="00C261B6">
        <w:rPr>
          <w:lang w:val="en-US"/>
        </w:rPr>
        <w:t xml:space="preserve">” is a set of 3 attributes: </w:t>
      </w:r>
    </w:p>
    <w:p w:rsidR="00766FA1" w:rsidRDefault="00766FA1" w:rsidP="00797415">
      <w:pPr>
        <w:numPr>
          <w:ilvl w:val="0"/>
          <w:numId w:val="50"/>
        </w:numPr>
        <w:tabs>
          <w:tab w:val="clear" w:pos="284"/>
          <w:tab w:val="clear" w:pos="567"/>
          <w:tab w:val="clear" w:pos="851"/>
          <w:tab w:val="clear" w:pos="1134"/>
          <w:tab w:val="left" w:pos="1560"/>
        </w:tabs>
        <w:jc w:val="left"/>
        <w:rPr>
          <w:lang w:val="en-US"/>
        </w:rPr>
      </w:pPr>
      <w:r>
        <w:rPr>
          <w:lang w:val="en-US"/>
        </w:rPr>
        <w:t xml:space="preserve">An “assessmentMethod”, which refers to the method </w:t>
      </w:r>
      <w:r w:rsidRPr="00C406A5">
        <w:rPr>
          <w:lang w:val="en-US"/>
        </w:rPr>
        <w:t>used to express the likelihood of a hazard event</w:t>
      </w:r>
    </w:p>
    <w:p w:rsidR="00766FA1" w:rsidRPr="00C406A5" w:rsidRDefault="00766FA1" w:rsidP="00797415">
      <w:pPr>
        <w:numPr>
          <w:ilvl w:val="0"/>
          <w:numId w:val="50"/>
        </w:numPr>
        <w:tabs>
          <w:tab w:val="clear" w:pos="284"/>
          <w:tab w:val="clear" w:pos="567"/>
          <w:tab w:val="clear" w:pos="851"/>
          <w:tab w:val="clear" w:pos="1134"/>
          <w:tab w:val="left" w:pos="1560"/>
        </w:tabs>
        <w:jc w:val="left"/>
        <w:rPr>
          <w:lang w:val="en-US"/>
        </w:rPr>
      </w:pPr>
      <w:r>
        <w:rPr>
          <w:lang w:val="en-US"/>
        </w:rPr>
        <w:t>A “</w:t>
      </w:r>
      <w:r w:rsidRPr="00C406A5">
        <w:rPr>
          <w:i/>
          <w:lang w:val="en-US"/>
        </w:rPr>
        <w:t>qualitative</w:t>
      </w:r>
      <w:r>
        <w:rPr>
          <w:lang w:val="en-US"/>
        </w:rPr>
        <w:t xml:space="preserve">Likelihood”, which enables to describe in narrative form the </w:t>
      </w:r>
      <w:r w:rsidRPr="00C406A5">
        <w:rPr>
          <w:lang w:val="en-US"/>
        </w:rPr>
        <w:t>assessment of the likelihood of occurrence of a hazard.event.</w:t>
      </w:r>
    </w:p>
    <w:p w:rsidR="00766FA1" w:rsidRDefault="00766FA1" w:rsidP="00797415">
      <w:pPr>
        <w:numPr>
          <w:ilvl w:val="0"/>
          <w:numId w:val="50"/>
        </w:numPr>
        <w:tabs>
          <w:tab w:val="clear" w:pos="284"/>
          <w:tab w:val="clear" w:pos="567"/>
          <w:tab w:val="clear" w:pos="851"/>
          <w:tab w:val="clear" w:pos="1134"/>
          <w:tab w:val="left" w:pos="709"/>
        </w:tabs>
        <w:jc w:val="left"/>
        <w:rPr>
          <w:lang w:val="en-US"/>
        </w:rPr>
      </w:pPr>
      <w:r>
        <w:rPr>
          <w:lang w:val="en-US"/>
        </w:rPr>
        <w:t>A “</w:t>
      </w:r>
      <w:r w:rsidRPr="00483618">
        <w:rPr>
          <w:i/>
          <w:lang w:val="en-US"/>
        </w:rPr>
        <w:t>quantitative</w:t>
      </w:r>
      <w:r>
        <w:rPr>
          <w:lang w:val="en-US"/>
        </w:rPr>
        <w:t xml:space="preserve">Likelihood, which is </w:t>
      </w:r>
      <w:r w:rsidRPr="00C261B6">
        <w:rPr>
          <w:lang w:val="en-US"/>
        </w:rPr>
        <w:t xml:space="preserve">either a probability of occurrence, or a return period. </w:t>
      </w:r>
    </w:p>
    <w:p w:rsidR="00766FA1" w:rsidRDefault="00766FA1" w:rsidP="00BD398F">
      <w:pPr>
        <w:tabs>
          <w:tab w:val="left" w:pos="709"/>
        </w:tabs>
        <w:ind w:left="567"/>
        <w:rPr>
          <w:lang w:val="en-US"/>
        </w:rPr>
      </w:pPr>
      <w:r w:rsidRPr="00C261B6">
        <w:rPr>
          <w:lang w:val="en-US"/>
        </w:rPr>
        <w:t>A return period is a long-term average interval of time or number of years within which an event will be equaled or exceeded. The probability of occurrence is the inverse value of the return period.</w:t>
      </w:r>
      <w:r>
        <w:rPr>
          <w:lang w:val="en-US"/>
        </w:rPr>
        <w:t xml:space="preserve"> Therefore 2 attributes are modeled: a “</w:t>
      </w:r>
      <w:r w:rsidRPr="00C406A5">
        <w:rPr>
          <w:i/>
          <w:lang w:val="en-US"/>
        </w:rPr>
        <w:t>returnPeriod</w:t>
      </w:r>
      <w:r>
        <w:rPr>
          <w:lang w:val="en-US"/>
        </w:rPr>
        <w:t>” attribute and a “</w:t>
      </w:r>
      <w:r w:rsidRPr="00C406A5">
        <w:rPr>
          <w:i/>
          <w:lang w:val="en-US"/>
        </w:rPr>
        <w:t>probabilityOfOccurrence</w:t>
      </w:r>
      <w:r>
        <w:rPr>
          <w:lang w:val="en-US"/>
        </w:rPr>
        <w:t>” attribute.</w:t>
      </w:r>
    </w:p>
    <w:p w:rsidR="00766FA1" w:rsidRPr="00C72018" w:rsidRDefault="00766FA1" w:rsidP="00BD398F">
      <w:pPr>
        <w:rPr>
          <w:lang w:val="en-US"/>
        </w:rPr>
      </w:pPr>
    </w:p>
    <w:p w:rsidR="00766FA1" w:rsidRPr="00C406A5" w:rsidRDefault="00766FA1" w:rsidP="00797415">
      <w:pPr>
        <w:numPr>
          <w:ilvl w:val="0"/>
          <w:numId w:val="46"/>
        </w:numPr>
        <w:tabs>
          <w:tab w:val="clear" w:pos="284"/>
          <w:tab w:val="clear" w:pos="567"/>
          <w:tab w:val="clear" w:pos="851"/>
          <w:tab w:val="clear" w:pos="1134"/>
        </w:tabs>
        <w:jc w:val="left"/>
        <w:rPr>
          <w:b/>
          <w:lang w:val="en-US"/>
        </w:rPr>
      </w:pPr>
      <w:r w:rsidRPr="00C406A5">
        <w:rPr>
          <w:b/>
          <w:lang w:val="en-US"/>
        </w:rPr>
        <w:t>The magnitude, or intensity</w:t>
      </w:r>
    </w:p>
    <w:p w:rsidR="00766FA1" w:rsidRPr="00C261B6" w:rsidRDefault="00766FA1" w:rsidP="00BD398F">
      <w:pPr>
        <w:ind w:left="567"/>
        <w:rPr>
          <w:lang w:val="en-US"/>
        </w:rPr>
      </w:pPr>
      <w:r w:rsidRPr="00C406A5">
        <w:rPr>
          <w:lang w:val="en-US"/>
        </w:rPr>
        <w:t>A</w:t>
      </w:r>
      <w:r w:rsidRPr="00C261B6">
        <w:rPr>
          <w:lang w:val="en-US"/>
        </w:rPr>
        <w:t xml:space="preserve"> </w:t>
      </w:r>
      <w:r>
        <w:rPr>
          <w:lang w:val="en-US"/>
        </w:rPr>
        <w:t>magnitude, or intensity,</w:t>
      </w:r>
      <w:r w:rsidRPr="00C261B6">
        <w:rPr>
          <w:lang w:val="en-US"/>
        </w:rPr>
        <w:t xml:space="preserve"> can be expressed either qualitatively, or quantitatively. Moreover, a value without any further explanation is of very little interest. </w:t>
      </w:r>
    </w:p>
    <w:p w:rsidR="00766FA1" w:rsidRDefault="00766FA1" w:rsidP="00BD398F">
      <w:pPr>
        <w:ind w:left="567"/>
        <w:rPr>
          <w:lang w:val="en-US"/>
        </w:rPr>
      </w:pPr>
    </w:p>
    <w:p w:rsidR="00766FA1" w:rsidRPr="00C261B6" w:rsidRDefault="00766FA1" w:rsidP="00BD398F">
      <w:pPr>
        <w:ind w:left="567"/>
        <w:rPr>
          <w:lang w:val="en-US"/>
        </w:rPr>
      </w:pPr>
      <w:r w:rsidRPr="00C261B6">
        <w:rPr>
          <w:lang w:val="en-US"/>
        </w:rPr>
        <w:t>The data</w:t>
      </w:r>
      <w:r>
        <w:rPr>
          <w:lang w:val="en-US"/>
        </w:rPr>
        <w:t xml:space="preserve"> </w:t>
      </w:r>
      <w:r w:rsidRPr="00C261B6">
        <w:rPr>
          <w:lang w:val="en-US"/>
        </w:rPr>
        <w:t xml:space="preserve">type </w:t>
      </w:r>
      <w:r w:rsidRPr="00C406A5">
        <w:rPr>
          <w:i/>
          <w:lang w:val="en-US"/>
        </w:rPr>
        <w:t>“LevelOrIntensity</w:t>
      </w:r>
      <w:r w:rsidRPr="00C261B6">
        <w:rPr>
          <w:lang w:val="en-US"/>
        </w:rPr>
        <w:t xml:space="preserve">” is a set of 3 attributes: </w:t>
      </w:r>
    </w:p>
    <w:p w:rsidR="00766FA1" w:rsidRDefault="00766FA1" w:rsidP="00797415">
      <w:pPr>
        <w:numPr>
          <w:ilvl w:val="0"/>
          <w:numId w:val="51"/>
        </w:numPr>
        <w:tabs>
          <w:tab w:val="clear" w:pos="284"/>
          <w:tab w:val="clear" w:pos="567"/>
          <w:tab w:val="clear" w:pos="851"/>
          <w:tab w:val="clear" w:pos="1134"/>
          <w:tab w:val="left" w:pos="0"/>
          <w:tab w:val="left" w:pos="1560"/>
        </w:tabs>
        <w:jc w:val="left"/>
        <w:rPr>
          <w:lang w:val="en-US"/>
        </w:rPr>
      </w:pPr>
      <w:r>
        <w:rPr>
          <w:lang w:val="en-US"/>
        </w:rPr>
        <w:t>A qualitative value, which is a character string</w:t>
      </w:r>
    </w:p>
    <w:p w:rsidR="00766FA1" w:rsidRDefault="00766FA1" w:rsidP="00797415">
      <w:pPr>
        <w:numPr>
          <w:ilvl w:val="0"/>
          <w:numId w:val="51"/>
        </w:numPr>
        <w:tabs>
          <w:tab w:val="clear" w:pos="284"/>
          <w:tab w:val="clear" w:pos="567"/>
          <w:tab w:val="clear" w:pos="851"/>
          <w:tab w:val="clear" w:pos="1134"/>
          <w:tab w:val="left" w:pos="0"/>
          <w:tab w:val="left" w:pos="1560"/>
        </w:tabs>
        <w:jc w:val="left"/>
        <w:rPr>
          <w:lang w:val="en-US"/>
        </w:rPr>
      </w:pPr>
      <w:r>
        <w:rPr>
          <w:lang w:val="en-US"/>
        </w:rPr>
        <w:t>A quantitative value, which is modeled as a measure (that is to say a number and a unit)</w:t>
      </w:r>
    </w:p>
    <w:p w:rsidR="00766FA1" w:rsidRDefault="00766FA1" w:rsidP="00797415">
      <w:pPr>
        <w:numPr>
          <w:ilvl w:val="1"/>
          <w:numId w:val="51"/>
        </w:numPr>
        <w:tabs>
          <w:tab w:val="clear" w:pos="284"/>
          <w:tab w:val="clear" w:pos="567"/>
          <w:tab w:val="clear" w:pos="851"/>
          <w:tab w:val="clear" w:pos="1134"/>
          <w:tab w:val="left" w:pos="0"/>
          <w:tab w:val="left" w:pos="1560"/>
        </w:tabs>
        <w:jc w:val="left"/>
        <w:rPr>
          <w:lang w:val="en-US"/>
        </w:rPr>
      </w:pPr>
      <w:r w:rsidRPr="00C406A5">
        <w:rPr>
          <w:b/>
          <w:lang w:val="en-US"/>
        </w:rPr>
        <w:t>A reference to the method</w:t>
      </w:r>
      <w:r w:rsidRPr="00173347">
        <w:rPr>
          <w:b/>
          <w:u w:val="single"/>
          <w:lang w:val="en-US"/>
        </w:rPr>
        <w:t xml:space="preserve"> </w:t>
      </w:r>
      <w:r>
        <w:rPr>
          <w:lang w:val="en-US"/>
        </w:rPr>
        <w:t>in which further information can be taken. This is modeled using the INSPIRE common data type “</w:t>
      </w:r>
      <w:r w:rsidRPr="00C406A5">
        <w:rPr>
          <w:i/>
          <w:lang w:val="en-US"/>
        </w:rPr>
        <w:t>DocumentCitation</w:t>
      </w:r>
      <w:r>
        <w:rPr>
          <w:lang w:val="en-US"/>
        </w:rPr>
        <w:t xml:space="preserve">”.that is described in the INSPIRE Generic Conceptual Model. </w:t>
      </w:r>
    </w:p>
    <w:p w:rsidR="00766FA1" w:rsidRDefault="00766FA1" w:rsidP="00BD398F">
      <w:pPr>
        <w:tabs>
          <w:tab w:val="left" w:pos="0"/>
        </w:tabs>
        <w:rPr>
          <w:lang w:val="en-US"/>
        </w:rPr>
      </w:pPr>
    </w:p>
    <w:p w:rsidR="00766FA1" w:rsidRPr="00392939" w:rsidRDefault="00766FA1" w:rsidP="00392939">
      <w:pPr>
        <w:rPr>
          <w:b/>
          <w:lang w:val="en-US"/>
        </w:rPr>
      </w:pPr>
      <w:bookmarkStart w:id="194" w:name="_Toc346799540"/>
      <w:r w:rsidRPr="00392939">
        <w:rPr>
          <w:b/>
          <w:lang w:val="en-US"/>
        </w:rPr>
        <w:t>Specific properties of “HazardAreaCoverage”</w:t>
      </w:r>
      <w:bookmarkEnd w:id="194"/>
      <w:r w:rsidRPr="00392939">
        <w:rPr>
          <w:b/>
          <w:lang w:val="en-US"/>
        </w:rPr>
        <w:t xml:space="preserve"> </w:t>
      </w:r>
    </w:p>
    <w:p w:rsidR="00766FA1" w:rsidRPr="00C406A5" w:rsidRDefault="00766FA1" w:rsidP="00BD398F">
      <w:pPr>
        <w:rPr>
          <w:lang w:val="en-US"/>
        </w:rPr>
      </w:pPr>
      <w:r w:rsidRPr="00C406A5">
        <w:rPr>
          <w:lang w:val="en-US"/>
        </w:rPr>
        <w:t xml:space="preserve">In the related coverage representation, the values that vary over space (and therefore declared as the range of the coverage) are either the </w:t>
      </w:r>
      <w:r w:rsidRPr="00C406A5">
        <w:rPr>
          <w:b/>
          <w:lang w:val="en-US"/>
        </w:rPr>
        <w:t>magnitude or intensity</w:t>
      </w:r>
      <w:r w:rsidRPr="00C406A5">
        <w:rPr>
          <w:lang w:val="en-US"/>
        </w:rPr>
        <w:t xml:space="preserve"> of a hazard, or the </w:t>
      </w:r>
      <w:r w:rsidRPr="00C406A5">
        <w:rPr>
          <w:b/>
          <w:lang w:val="en-US"/>
        </w:rPr>
        <w:t>likelihood of occurrence</w:t>
      </w:r>
      <w:r w:rsidRPr="00C406A5">
        <w:rPr>
          <w:lang w:val="en-US"/>
        </w:rPr>
        <w:t xml:space="preserve"> of a hazard.</w:t>
      </w:r>
    </w:p>
    <w:p w:rsidR="00766FA1" w:rsidRPr="00C406A5" w:rsidRDefault="00766FA1" w:rsidP="00BD398F">
      <w:pPr>
        <w:rPr>
          <w:lang w:val="en-US"/>
        </w:rPr>
      </w:pPr>
    </w:p>
    <w:p w:rsidR="00766FA1" w:rsidRPr="00392939" w:rsidRDefault="00766FA1" w:rsidP="00392939">
      <w:pPr>
        <w:rPr>
          <w:b/>
        </w:rPr>
      </w:pPr>
      <w:bookmarkStart w:id="195" w:name="_Toc346799541"/>
      <w:r w:rsidRPr="00392939">
        <w:rPr>
          <w:b/>
        </w:rPr>
        <w:t>EXPOSED ELEMENTS</w:t>
      </w:r>
      <w:bookmarkEnd w:id="195"/>
    </w:p>
    <w:p w:rsidR="00766FA1" w:rsidRPr="00C406A5" w:rsidRDefault="00766FA1" w:rsidP="00BD398F">
      <w:pPr>
        <w:rPr>
          <w:lang w:val="en-US"/>
        </w:rPr>
      </w:pPr>
    </w:p>
    <w:p w:rsidR="00766FA1" w:rsidRPr="00C406A5" w:rsidRDefault="00766FA1" w:rsidP="00BD398F">
      <w:pPr>
        <w:rPr>
          <w:lang w:val="en-US"/>
        </w:rPr>
      </w:pPr>
      <w:r w:rsidRPr="00C406A5">
        <w:rPr>
          <w:lang w:val="en-US"/>
        </w:rPr>
        <w:t xml:space="preserve">Hereunder are detailed the following spatial object types: </w:t>
      </w:r>
    </w:p>
    <w:p w:rsidR="00766FA1" w:rsidRDefault="00766FA1" w:rsidP="00797415">
      <w:pPr>
        <w:numPr>
          <w:ilvl w:val="0"/>
          <w:numId w:val="44"/>
        </w:numPr>
        <w:tabs>
          <w:tab w:val="clear" w:pos="284"/>
          <w:tab w:val="clear" w:pos="567"/>
          <w:tab w:val="clear" w:pos="851"/>
          <w:tab w:val="clear" w:pos="1134"/>
        </w:tabs>
        <w:jc w:val="left"/>
      </w:pPr>
      <w:r>
        <w:t>“AbstractExposedElement”</w:t>
      </w:r>
    </w:p>
    <w:p w:rsidR="00766FA1" w:rsidRDefault="00766FA1" w:rsidP="00797415">
      <w:pPr>
        <w:numPr>
          <w:ilvl w:val="0"/>
          <w:numId w:val="44"/>
        </w:numPr>
        <w:tabs>
          <w:tab w:val="clear" w:pos="284"/>
          <w:tab w:val="clear" w:pos="567"/>
          <w:tab w:val="clear" w:pos="851"/>
          <w:tab w:val="clear" w:pos="1134"/>
        </w:tabs>
        <w:jc w:val="left"/>
      </w:pPr>
      <w:r>
        <w:t>“ExposedElement”</w:t>
      </w:r>
    </w:p>
    <w:p w:rsidR="00766FA1" w:rsidRDefault="00766FA1" w:rsidP="00797415">
      <w:pPr>
        <w:numPr>
          <w:ilvl w:val="0"/>
          <w:numId w:val="44"/>
        </w:numPr>
        <w:tabs>
          <w:tab w:val="clear" w:pos="284"/>
          <w:tab w:val="clear" w:pos="567"/>
          <w:tab w:val="clear" w:pos="851"/>
          <w:tab w:val="clear" w:pos="1134"/>
        </w:tabs>
        <w:jc w:val="left"/>
      </w:pPr>
      <w:r>
        <w:t>“ExposedElementCoverage”</w:t>
      </w:r>
    </w:p>
    <w:p w:rsidR="00766FA1" w:rsidRDefault="00766FA1" w:rsidP="00BD398F">
      <w:pPr>
        <w:rPr>
          <w:rFonts w:cs="Arial"/>
          <w:b/>
          <w:bCs/>
          <w:i/>
          <w:color w:val="008000"/>
        </w:rPr>
      </w:pPr>
    </w:p>
    <w:p w:rsidR="00766FA1" w:rsidRPr="00C406A5" w:rsidRDefault="00766FA1" w:rsidP="00BD398F">
      <w:pPr>
        <w:rPr>
          <w:lang w:val="en-US"/>
        </w:rPr>
      </w:pPr>
      <w:r w:rsidRPr="00C406A5">
        <w:rPr>
          <w:lang w:val="en-US"/>
        </w:rPr>
        <w:t>The following types are also detailed:</w:t>
      </w:r>
    </w:p>
    <w:p w:rsidR="00766FA1" w:rsidRDefault="00766FA1" w:rsidP="00797415">
      <w:pPr>
        <w:numPr>
          <w:ilvl w:val="0"/>
          <w:numId w:val="52"/>
        </w:numPr>
        <w:tabs>
          <w:tab w:val="clear" w:pos="284"/>
          <w:tab w:val="clear" w:pos="567"/>
          <w:tab w:val="clear" w:pos="851"/>
          <w:tab w:val="clear" w:pos="1134"/>
        </w:tabs>
        <w:ind w:left="709"/>
        <w:jc w:val="left"/>
        <w:rPr>
          <w:lang w:val="en-US"/>
        </w:rPr>
      </w:pPr>
      <w:r w:rsidRPr="00E13EE7">
        <w:rPr>
          <w:lang w:val="en-US"/>
        </w:rPr>
        <w:t>“VulnerabilityAssessment”</w:t>
      </w:r>
    </w:p>
    <w:p w:rsidR="00766FA1" w:rsidRDefault="00766FA1" w:rsidP="00797415">
      <w:pPr>
        <w:numPr>
          <w:ilvl w:val="0"/>
          <w:numId w:val="52"/>
        </w:numPr>
        <w:tabs>
          <w:tab w:val="clear" w:pos="284"/>
          <w:tab w:val="clear" w:pos="567"/>
          <w:tab w:val="clear" w:pos="851"/>
          <w:tab w:val="clear" w:pos="1134"/>
        </w:tabs>
        <w:ind w:left="709"/>
        <w:jc w:val="left"/>
        <w:rPr>
          <w:lang w:val="en-US"/>
        </w:rPr>
      </w:pPr>
      <w:r w:rsidRPr="00E13EE7">
        <w:rPr>
          <w:lang w:val="en-US"/>
        </w:rPr>
        <w:t xml:space="preserve">“ExposedElementClassification”, </w:t>
      </w:r>
    </w:p>
    <w:p w:rsidR="00766FA1" w:rsidRDefault="00766FA1" w:rsidP="00797415">
      <w:pPr>
        <w:numPr>
          <w:ilvl w:val="0"/>
          <w:numId w:val="52"/>
        </w:numPr>
        <w:tabs>
          <w:tab w:val="clear" w:pos="284"/>
          <w:tab w:val="clear" w:pos="567"/>
          <w:tab w:val="clear" w:pos="851"/>
          <w:tab w:val="clear" w:pos="1134"/>
        </w:tabs>
        <w:ind w:left="709"/>
        <w:jc w:val="left"/>
        <w:rPr>
          <w:lang w:val="en-US"/>
        </w:rPr>
      </w:pPr>
      <w:r w:rsidRPr="00E13EE7">
        <w:rPr>
          <w:lang w:val="en-US"/>
        </w:rPr>
        <w:t>”Risk</w:t>
      </w:r>
      <w:r>
        <w:rPr>
          <w:lang w:val="en-US"/>
        </w:rPr>
        <w:t>OrHazardCategoryValue”.</w:t>
      </w:r>
    </w:p>
    <w:p w:rsidR="00766FA1" w:rsidRDefault="00766FA1" w:rsidP="00BD398F"/>
    <w:p w:rsidR="00766FA1" w:rsidRPr="00392939" w:rsidRDefault="00766FA1" w:rsidP="00392939">
      <w:pPr>
        <w:rPr>
          <w:b/>
          <w:lang w:val="en-US"/>
        </w:rPr>
      </w:pPr>
      <w:bookmarkStart w:id="196" w:name="_Toc346799542"/>
      <w:r w:rsidRPr="00392939">
        <w:rPr>
          <w:b/>
          <w:lang w:val="en-US"/>
        </w:rPr>
        <w:lastRenderedPageBreak/>
        <w:t>Common properties of “</w:t>
      </w:r>
      <w:r w:rsidRPr="00392939">
        <w:rPr>
          <w:b/>
          <w:i/>
          <w:lang w:val="en-US"/>
        </w:rPr>
        <w:t>AbstractExposedElement</w:t>
      </w:r>
      <w:r w:rsidRPr="00392939">
        <w:rPr>
          <w:b/>
          <w:lang w:val="en-US"/>
        </w:rPr>
        <w:t>”</w:t>
      </w:r>
      <w:bookmarkEnd w:id="196"/>
      <w:r w:rsidRPr="00392939">
        <w:rPr>
          <w:b/>
          <w:lang w:val="en-US"/>
        </w:rPr>
        <w:t xml:space="preserve"> </w:t>
      </w:r>
    </w:p>
    <w:p w:rsidR="00766FA1" w:rsidRPr="00C406A5" w:rsidRDefault="00766FA1" w:rsidP="00BD398F">
      <w:pPr>
        <w:rPr>
          <w:lang w:val="en-US"/>
        </w:rPr>
      </w:pPr>
      <w:r w:rsidRPr="00C406A5">
        <w:rPr>
          <w:lang w:val="en-US"/>
        </w:rPr>
        <w:t>The “</w:t>
      </w:r>
      <w:r w:rsidRPr="00C406A5">
        <w:rPr>
          <w:i/>
          <w:lang w:val="en-US"/>
        </w:rPr>
        <w:t>ExposedElement</w:t>
      </w:r>
      <w:r w:rsidRPr="00C406A5">
        <w:rPr>
          <w:lang w:val="en-US"/>
        </w:rPr>
        <w:t>” spatial object type refers to the spatial representation of people, property, systems, or other elements present in hazard zones that are thereby subject to potential losses. The assessment or calculation of vulnerability may be conducted over those spatial objects.</w:t>
      </w:r>
    </w:p>
    <w:p w:rsidR="00766FA1" w:rsidRPr="00C406A5" w:rsidRDefault="00766FA1" w:rsidP="00BD398F">
      <w:pPr>
        <w:rPr>
          <w:lang w:val="en-US"/>
        </w:rPr>
      </w:pPr>
    </w:p>
    <w:p w:rsidR="00766FA1" w:rsidRPr="00C406A5" w:rsidRDefault="00766FA1" w:rsidP="00392939">
      <w:pPr>
        <w:rPr>
          <w:lang w:val="en-US"/>
        </w:rPr>
      </w:pPr>
      <w:bookmarkStart w:id="197" w:name="_Toc346799543"/>
      <w:r w:rsidRPr="00C406A5">
        <w:rPr>
          <w:lang w:val="en-US"/>
        </w:rPr>
        <w:t>The “</w:t>
      </w:r>
      <w:r w:rsidRPr="00392939">
        <w:rPr>
          <w:i/>
          <w:lang w:val="en-US"/>
        </w:rPr>
        <w:t>AbstractExposedElement</w:t>
      </w:r>
      <w:r w:rsidRPr="00C406A5">
        <w:rPr>
          <w:lang w:val="en-US"/>
        </w:rPr>
        <w:t>” is linked to the “</w:t>
      </w:r>
      <w:r w:rsidRPr="00392939">
        <w:rPr>
          <w:i/>
          <w:lang w:val="en-US"/>
        </w:rPr>
        <w:t>AbstractFeature</w:t>
      </w:r>
      <w:r w:rsidRPr="00C406A5">
        <w:rPr>
          <w:lang w:val="en-US"/>
        </w:rPr>
        <w:t>” GML type.</w:t>
      </w:r>
      <w:bookmarkEnd w:id="197"/>
    </w:p>
    <w:p w:rsidR="00766FA1" w:rsidRPr="00C406A5" w:rsidRDefault="00766FA1" w:rsidP="00BD398F">
      <w:pPr>
        <w:rPr>
          <w:lang w:val="en-US"/>
        </w:rPr>
      </w:pPr>
    </w:p>
    <w:p w:rsidR="00766FA1" w:rsidRPr="00C406A5" w:rsidRDefault="00766FA1" w:rsidP="00BD398F">
      <w:pPr>
        <w:rPr>
          <w:lang w:val="en-US"/>
        </w:rPr>
      </w:pPr>
      <w:r w:rsidRPr="00C406A5">
        <w:rPr>
          <w:lang w:val="en-US"/>
        </w:rPr>
        <w:t>NOTE Potentially, any kind of any object of the real world can be considered as being exposed to a natural hazard, and therefore could fit in this spatial object type. Some of them may also be provided under another INSPIRE spatial object type.</w:t>
      </w:r>
    </w:p>
    <w:p w:rsidR="00766FA1" w:rsidRPr="00C406A5" w:rsidRDefault="00766FA1" w:rsidP="00BD398F">
      <w:pPr>
        <w:rPr>
          <w:lang w:val="en-US"/>
        </w:rPr>
      </w:pPr>
    </w:p>
    <w:p w:rsidR="00766FA1" w:rsidRDefault="00766FA1" w:rsidP="00BD398F">
      <w:pPr>
        <w:rPr>
          <w:lang w:val="en-US"/>
        </w:rPr>
      </w:pPr>
      <w:r w:rsidRPr="00C406A5">
        <w:rPr>
          <w:lang w:val="en-US"/>
        </w:rPr>
        <w:t xml:space="preserve">To properly model exposed elements </w:t>
      </w:r>
      <w:r>
        <w:rPr>
          <w:lang w:val="en-US"/>
        </w:rPr>
        <w:t>two scenarios are taken into account:</w:t>
      </w:r>
    </w:p>
    <w:p w:rsidR="00766FA1" w:rsidRDefault="00766FA1" w:rsidP="00BD398F">
      <w:pPr>
        <w:rPr>
          <w:lang w:val="en-US"/>
        </w:rPr>
      </w:pPr>
    </w:p>
    <w:p w:rsidR="00766FA1" w:rsidRDefault="00766FA1" w:rsidP="00797415">
      <w:pPr>
        <w:numPr>
          <w:ilvl w:val="0"/>
          <w:numId w:val="45"/>
        </w:numPr>
        <w:tabs>
          <w:tab w:val="clear" w:pos="284"/>
          <w:tab w:val="clear" w:pos="567"/>
          <w:tab w:val="clear" w:pos="851"/>
          <w:tab w:val="clear" w:pos="1134"/>
        </w:tabs>
        <w:jc w:val="left"/>
        <w:rPr>
          <w:b/>
          <w:lang w:val="en-US"/>
        </w:rPr>
      </w:pPr>
      <w:r w:rsidRPr="00C406A5">
        <w:rPr>
          <w:lang w:val="en-US"/>
        </w:rPr>
        <w:t xml:space="preserve">The spatial representation of an exposed element is defined and provided by another INSPIRE theme. </w:t>
      </w:r>
      <w:r w:rsidRPr="00F95754">
        <w:rPr>
          <w:lang w:val="en-US"/>
        </w:rPr>
        <w:t>In this case, the exposed element object shall reference the object.</w:t>
      </w:r>
      <w:r w:rsidRPr="00F95754">
        <w:rPr>
          <w:b/>
          <w:lang w:val="en-US"/>
        </w:rPr>
        <w:t xml:space="preserve"> </w:t>
      </w:r>
      <w:r w:rsidRPr="00F95754">
        <w:rPr>
          <w:lang w:val="en-US"/>
        </w:rPr>
        <w:t>The reference is made by instantiating the association link between “</w:t>
      </w:r>
      <w:r w:rsidRPr="00C406A5">
        <w:rPr>
          <w:i/>
          <w:lang w:val="en-US"/>
        </w:rPr>
        <w:t>ExposedElement</w:t>
      </w:r>
      <w:r w:rsidRPr="00F95754">
        <w:rPr>
          <w:lang w:val="en-US"/>
        </w:rPr>
        <w:t>” and the abstract GML “</w:t>
      </w:r>
      <w:r w:rsidRPr="00C406A5">
        <w:rPr>
          <w:i/>
          <w:lang w:val="en-US"/>
        </w:rPr>
        <w:t>AbstractFeature</w:t>
      </w:r>
      <w:r w:rsidRPr="00F95754">
        <w:rPr>
          <w:lang w:val="en-US"/>
        </w:rPr>
        <w:t>”. This “</w:t>
      </w:r>
      <w:r w:rsidRPr="00C406A5">
        <w:rPr>
          <w:i/>
          <w:lang w:val="en-US"/>
        </w:rPr>
        <w:t>AbstractFeature</w:t>
      </w:r>
      <w:r w:rsidRPr="00F95754">
        <w:rPr>
          <w:lang w:val="en-US"/>
        </w:rPr>
        <w:t xml:space="preserve">” encompasses any spatial object type of any INSPIRE data specifications. Object referencing is used to avoid any duplication of geometry between  INSPIRE spatial objects. </w:t>
      </w:r>
    </w:p>
    <w:p w:rsidR="00766FA1" w:rsidRDefault="00766FA1" w:rsidP="00797415">
      <w:pPr>
        <w:numPr>
          <w:ilvl w:val="0"/>
          <w:numId w:val="45"/>
        </w:numPr>
        <w:tabs>
          <w:tab w:val="clear" w:pos="284"/>
          <w:tab w:val="clear" w:pos="567"/>
          <w:tab w:val="clear" w:pos="851"/>
          <w:tab w:val="clear" w:pos="1134"/>
        </w:tabs>
        <w:jc w:val="left"/>
        <w:rPr>
          <w:lang w:val="en-US"/>
        </w:rPr>
      </w:pPr>
      <w:r w:rsidRPr="00C406A5">
        <w:rPr>
          <w:lang w:val="en-US"/>
        </w:rPr>
        <w:t>An exposed element is not defined in another INSPIRE theme.</w:t>
      </w:r>
      <w:r w:rsidRPr="00913DFE">
        <w:rPr>
          <w:lang w:val="en-US"/>
        </w:rPr>
        <w:t xml:space="preserve"> In this case, the spatial representation of the object shall be provided </w:t>
      </w:r>
      <w:r>
        <w:rPr>
          <w:lang w:val="en-US"/>
        </w:rPr>
        <w:t>using the INSPIRE NZ “</w:t>
      </w:r>
      <w:r w:rsidRPr="00C406A5">
        <w:rPr>
          <w:i/>
          <w:lang w:val="en-US"/>
        </w:rPr>
        <w:t>ExposedElement</w:t>
      </w:r>
      <w:r>
        <w:rPr>
          <w:lang w:val="en-US"/>
        </w:rPr>
        <w:t>” spatial object type</w:t>
      </w:r>
      <w:r w:rsidRPr="00913DFE">
        <w:rPr>
          <w:lang w:val="en-US"/>
        </w:rPr>
        <w:t>, and the object does not have to be linked to any other spatial</w:t>
      </w:r>
      <w:r w:rsidRPr="002412B2">
        <w:rPr>
          <w:lang w:val="en-US"/>
        </w:rPr>
        <w:t xml:space="preserve"> object defined in another INSPIRE theme</w:t>
      </w:r>
      <w:r>
        <w:rPr>
          <w:lang w:val="en-US"/>
        </w:rPr>
        <w:t>.</w:t>
      </w:r>
    </w:p>
    <w:p w:rsidR="00766FA1" w:rsidRDefault="00766FA1" w:rsidP="00BD398F">
      <w:pPr>
        <w:rPr>
          <w:highlight w:val="yellow"/>
          <w:lang w:val="en-US"/>
        </w:rPr>
      </w:pPr>
      <w:r>
        <w:rPr>
          <w:lang w:val="en-US"/>
        </w:rPr>
        <w:t xml:space="preserve">The </w:t>
      </w:r>
      <w:r w:rsidRPr="00920933">
        <w:rPr>
          <w:lang w:val="en-US"/>
        </w:rPr>
        <w:t xml:space="preserve"> </w:t>
      </w:r>
      <w:r>
        <w:rPr>
          <w:lang w:val="en-US"/>
        </w:rPr>
        <w:t>“</w:t>
      </w:r>
      <w:r w:rsidRPr="00C406A5">
        <w:rPr>
          <w:b/>
          <w:i/>
          <w:lang w:val="en-US"/>
        </w:rPr>
        <w:t>ExposedElement</w:t>
      </w:r>
      <w:r>
        <w:rPr>
          <w:b/>
          <w:lang w:val="en-US"/>
        </w:rPr>
        <w:t>”</w:t>
      </w:r>
      <w:r w:rsidRPr="00920933">
        <w:rPr>
          <w:lang w:val="en-US"/>
        </w:rPr>
        <w:t xml:space="preserve"> </w:t>
      </w:r>
      <w:r>
        <w:rPr>
          <w:lang w:val="en-US"/>
        </w:rPr>
        <w:t xml:space="preserve">spatial object type </w:t>
      </w:r>
      <w:r w:rsidRPr="00920933">
        <w:rPr>
          <w:lang w:val="en-US"/>
        </w:rPr>
        <w:t xml:space="preserve">has also </w:t>
      </w:r>
      <w:r>
        <w:rPr>
          <w:lang w:val="en-US"/>
        </w:rPr>
        <w:t>following properties:</w:t>
      </w:r>
    </w:p>
    <w:p w:rsidR="00766FA1" w:rsidRDefault="00766FA1" w:rsidP="00797415">
      <w:pPr>
        <w:numPr>
          <w:ilvl w:val="0"/>
          <w:numId w:val="52"/>
        </w:numPr>
        <w:tabs>
          <w:tab w:val="clear" w:pos="284"/>
          <w:tab w:val="clear" w:pos="567"/>
          <w:tab w:val="clear" w:pos="851"/>
          <w:tab w:val="clear" w:pos="1134"/>
        </w:tabs>
        <w:ind w:left="709"/>
        <w:jc w:val="left"/>
        <w:rPr>
          <w:lang w:val="en-US"/>
        </w:rPr>
      </w:pPr>
      <w:r w:rsidRPr="00F95754">
        <w:rPr>
          <w:lang w:val="en-US"/>
        </w:rPr>
        <w:t>An identifier</w:t>
      </w:r>
    </w:p>
    <w:p w:rsidR="00766FA1" w:rsidRDefault="00766FA1" w:rsidP="00797415">
      <w:pPr>
        <w:numPr>
          <w:ilvl w:val="0"/>
          <w:numId w:val="52"/>
        </w:numPr>
        <w:tabs>
          <w:tab w:val="clear" w:pos="284"/>
          <w:tab w:val="clear" w:pos="567"/>
          <w:tab w:val="clear" w:pos="851"/>
          <w:tab w:val="clear" w:pos="1134"/>
        </w:tabs>
        <w:ind w:left="709"/>
        <w:jc w:val="left"/>
        <w:rPr>
          <w:lang w:val="en-US"/>
        </w:rPr>
      </w:pPr>
      <w:r w:rsidRPr="00F95754">
        <w:rPr>
          <w:lang w:val="en-US"/>
        </w:rPr>
        <w:t>The date the object was entered in the dataset, and the date the object was removed or superseded from the dataset. Those attributes are “</w:t>
      </w:r>
      <w:r w:rsidRPr="00C406A5">
        <w:rPr>
          <w:i/>
          <w:lang w:val="en-US"/>
        </w:rPr>
        <w:t>beginLifeSpanVersion</w:t>
      </w:r>
      <w:r w:rsidRPr="00F95754">
        <w:rPr>
          <w:lang w:val="en-US"/>
        </w:rPr>
        <w:t>” and “</w:t>
      </w:r>
      <w:r w:rsidRPr="00C406A5">
        <w:rPr>
          <w:i/>
          <w:lang w:val="en-US"/>
        </w:rPr>
        <w:t>endLifeSpanVersion</w:t>
      </w:r>
      <w:r w:rsidRPr="00F95754">
        <w:rPr>
          <w:lang w:val="en-US"/>
        </w:rPr>
        <w:t>”</w:t>
      </w:r>
    </w:p>
    <w:p w:rsidR="00766FA1" w:rsidRDefault="00766FA1" w:rsidP="00797415">
      <w:pPr>
        <w:numPr>
          <w:ilvl w:val="0"/>
          <w:numId w:val="52"/>
        </w:numPr>
        <w:tabs>
          <w:tab w:val="clear" w:pos="284"/>
          <w:tab w:val="clear" w:pos="567"/>
          <w:tab w:val="clear" w:pos="851"/>
          <w:tab w:val="clear" w:pos="1134"/>
        </w:tabs>
        <w:ind w:left="709"/>
        <w:jc w:val="left"/>
        <w:rPr>
          <w:lang w:val="en-US"/>
        </w:rPr>
      </w:pPr>
      <w:r>
        <w:rPr>
          <w:lang w:val="en-US"/>
        </w:rPr>
        <w:t>The date the object started to exist in the real world, and the date from which the object no longer exist in the real world (if so). Those attributes are “</w:t>
      </w:r>
      <w:r w:rsidRPr="00C406A5">
        <w:rPr>
          <w:i/>
          <w:lang w:val="en-US"/>
        </w:rPr>
        <w:t>validFrom</w:t>
      </w:r>
      <w:r>
        <w:rPr>
          <w:lang w:val="en-US"/>
        </w:rPr>
        <w:t>” and “</w:t>
      </w:r>
      <w:r w:rsidRPr="00C406A5">
        <w:rPr>
          <w:i/>
          <w:lang w:val="en-US"/>
        </w:rPr>
        <w:t>validTo</w:t>
      </w:r>
      <w:r>
        <w:rPr>
          <w:lang w:val="en-US"/>
        </w:rPr>
        <w:t>”.</w:t>
      </w:r>
    </w:p>
    <w:p w:rsidR="00766FA1" w:rsidRDefault="00766FA1" w:rsidP="00BD398F"/>
    <w:p w:rsidR="00766FA1" w:rsidRPr="00392939" w:rsidRDefault="00766FA1" w:rsidP="00392939">
      <w:pPr>
        <w:rPr>
          <w:b/>
          <w:lang w:val="en-US"/>
        </w:rPr>
      </w:pPr>
      <w:bookmarkStart w:id="198" w:name="_Toc346799544"/>
      <w:r w:rsidRPr="00392939">
        <w:rPr>
          <w:b/>
          <w:lang w:val="en-US"/>
        </w:rPr>
        <w:t>Specific properties of the “</w:t>
      </w:r>
      <w:r w:rsidRPr="00392939">
        <w:rPr>
          <w:b/>
          <w:i/>
          <w:lang w:val="en-US"/>
        </w:rPr>
        <w:t>ExposedElement</w:t>
      </w:r>
      <w:r w:rsidRPr="00392939">
        <w:rPr>
          <w:b/>
          <w:lang w:val="en-US"/>
        </w:rPr>
        <w:t>”</w:t>
      </w:r>
      <w:bookmarkEnd w:id="198"/>
    </w:p>
    <w:p w:rsidR="00766FA1" w:rsidRPr="00C406A5" w:rsidRDefault="00766FA1" w:rsidP="00BD398F">
      <w:pPr>
        <w:rPr>
          <w:lang w:val="en-US"/>
        </w:rPr>
      </w:pPr>
      <w:r w:rsidRPr="00C406A5">
        <w:rPr>
          <w:lang w:val="en-US"/>
        </w:rPr>
        <w:t xml:space="preserve">The geometry </w:t>
      </w:r>
      <w:r w:rsidR="0002435D" w:rsidRPr="00C406A5">
        <w:rPr>
          <w:lang w:val="en-US"/>
        </w:rPr>
        <w:t>of a</w:t>
      </w:r>
      <w:r w:rsidRPr="00C406A5">
        <w:rPr>
          <w:lang w:val="en-US"/>
        </w:rPr>
        <w:t xml:space="preserve"> discrete representation of an exposed element is modelled as “</w:t>
      </w:r>
      <w:r w:rsidRPr="00C406A5">
        <w:rPr>
          <w:i/>
          <w:lang w:val="en-US"/>
        </w:rPr>
        <w:t>GM_Object</w:t>
      </w:r>
      <w:r w:rsidRPr="00C406A5">
        <w:rPr>
          <w:lang w:val="en-US"/>
        </w:rPr>
        <w:t>”, and basically allows any kind of geometric primitives. The multiplicity of this attribute is “0 or 1”, due to the fact that an exposed element can reference another object defined in another INSPIRE data theme.</w:t>
      </w:r>
    </w:p>
    <w:p w:rsidR="00766FA1" w:rsidRPr="00C406A5" w:rsidRDefault="00766FA1" w:rsidP="00BD398F">
      <w:pPr>
        <w:rPr>
          <w:lang w:val="en-US"/>
        </w:rPr>
      </w:pPr>
      <w:r w:rsidRPr="00C406A5">
        <w:rPr>
          <w:lang w:val="en-US"/>
        </w:rPr>
        <w:t>In addition to this, any spatial object of the “</w:t>
      </w:r>
      <w:r w:rsidRPr="00C406A5">
        <w:rPr>
          <w:i/>
          <w:lang w:val="en-US"/>
        </w:rPr>
        <w:t>ExposedElementVector</w:t>
      </w:r>
      <w:r w:rsidRPr="00C406A5">
        <w:rPr>
          <w:lang w:val="en-US"/>
        </w:rPr>
        <w:t>” spatial object type has the “</w:t>
      </w:r>
      <w:r w:rsidRPr="00C406A5">
        <w:rPr>
          <w:b/>
          <w:u w:val="single"/>
          <w:lang w:val="en-US"/>
        </w:rPr>
        <w:t>assessmentOfVulnerability</w:t>
      </w:r>
      <w:r w:rsidRPr="00C406A5">
        <w:rPr>
          <w:lang w:val="en-US"/>
        </w:rPr>
        <w:t>” as a voidable attribute.</w:t>
      </w:r>
    </w:p>
    <w:p w:rsidR="00766FA1" w:rsidRPr="00A11A88" w:rsidRDefault="00766FA1" w:rsidP="00BD398F">
      <w:pPr>
        <w:tabs>
          <w:tab w:val="left" w:pos="0"/>
        </w:tabs>
        <w:rPr>
          <w:lang w:val="en-US"/>
        </w:rPr>
      </w:pPr>
      <w:r w:rsidRPr="00E90A5A">
        <w:rPr>
          <w:lang w:val="en-US"/>
        </w:rPr>
        <w:t xml:space="preserve">The same exposed element </w:t>
      </w:r>
      <w:r>
        <w:rPr>
          <w:lang w:val="en-US"/>
        </w:rPr>
        <w:t xml:space="preserve">may have one or several </w:t>
      </w:r>
      <w:r w:rsidRPr="00E90A5A">
        <w:rPr>
          <w:lang w:val="en-US"/>
        </w:rPr>
        <w:t xml:space="preserve">vulnerability </w:t>
      </w:r>
      <w:r>
        <w:rPr>
          <w:lang w:val="en-US"/>
        </w:rPr>
        <w:t>assessments, as the assessment depends both</w:t>
      </w:r>
      <w:r w:rsidRPr="00E90A5A">
        <w:rPr>
          <w:lang w:val="en-US"/>
        </w:rPr>
        <w:t xml:space="preserve"> on the type of natural </w:t>
      </w:r>
      <w:r>
        <w:rPr>
          <w:lang w:val="en-US"/>
        </w:rPr>
        <w:t xml:space="preserve">hazard </w:t>
      </w:r>
      <w:r w:rsidRPr="00E90A5A">
        <w:rPr>
          <w:lang w:val="en-US"/>
        </w:rPr>
        <w:t>it is exposed to</w:t>
      </w:r>
      <w:r>
        <w:rPr>
          <w:lang w:val="en-US"/>
        </w:rPr>
        <w:t xml:space="preserve"> and on the level or intensity of the hazard.</w:t>
      </w:r>
    </w:p>
    <w:p w:rsidR="00766FA1" w:rsidRPr="00A65718" w:rsidRDefault="00766FA1" w:rsidP="00BD398F">
      <w:pPr>
        <w:rPr>
          <w:lang w:val="en-US"/>
        </w:rPr>
      </w:pPr>
    </w:p>
    <w:p w:rsidR="00766FA1" w:rsidRDefault="00766FA1" w:rsidP="00BD398F">
      <w:pPr>
        <w:rPr>
          <w:lang w:val="en-US"/>
        </w:rPr>
      </w:pPr>
      <w:r>
        <w:rPr>
          <w:lang w:val="en-US"/>
        </w:rPr>
        <w:t xml:space="preserve">Any “VulnerabilityAssessment” has following </w:t>
      </w:r>
      <w:r w:rsidR="0002435D">
        <w:rPr>
          <w:lang w:val="en-US"/>
        </w:rPr>
        <w:t>properties:</w:t>
      </w:r>
    </w:p>
    <w:p w:rsidR="00766FA1" w:rsidRDefault="00766FA1" w:rsidP="00797415">
      <w:pPr>
        <w:numPr>
          <w:ilvl w:val="0"/>
          <w:numId w:val="53"/>
        </w:numPr>
        <w:tabs>
          <w:tab w:val="clear" w:pos="284"/>
          <w:tab w:val="clear" w:pos="567"/>
          <w:tab w:val="clear" w:pos="851"/>
          <w:tab w:val="clear" w:pos="1134"/>
        </w:tabs>
        <w:jc w:val="left"/>
        <w:rPr>
          <w:lang w:val="en-US"/>
        </w:rPr>
      </w:pPr>
      <w:r>
        <w:rPr>
          <w:lang w:val="en-US"/>
        </w:rPr>
        <w:t>the “</w:t>
      </w:r>
      <w:r w:rsidRPr="00C406A5">
        <w:rPr>
          <w:i/>
          <w:lang w:val="en-US"/>
        </w:rPr>
        <w:t>sourceOfVulnerability</w:t>
      </w:r>
      <w:r>
        <w:rPr>
          <w:lang w:val="en-US"/>
        </w:rPr>
        <w:t>”</w:t>
      </w:r>
    </w:p>
    <w:p w:rsidR="00766FA1" w:rsidRPr="00A65718" w:rsidRDefault="00766FA1" w:rsidP="00BD398F">
      <w:pPr>
        <w:ind w:left="567"/>
        <w:rPr>
          <w:lang w:val="en-US"/>
        </w:rPr>
      </w:pPr>
      <w:r w:rsidRPr="00A65718">
        <w:rPr>
          <w:lang w:val="en-US"/>
        </w:rPr>
        <w:t xml:space="preserve">This </w:t>
      </w:r>
      <w:r>
        <w:rPr>
          <w:lang w:val="en-US"/>
        </w:rPr>
        <w:t>refer</w:t>
      </w:r>
      <w:r w:rsidRPr="00A65718">
        <w:rPr>
          <w:lang w:val="en-US"/>
        </w:rPr>
        <w:t xml:space="preserve">s </w:t>
      </w:r>
      <w:r>
        <w:rPr>
          <w:lang w:val="en-US"/>
        </w:rPr>
        <w:t xml:space="preserve">to </w:t>
      </w:r>
      <w:r w:rsidRPr="00A65718">
        <w:rPr>
          <w:lang w:val="en-US"/>
        </w:rPr>
        <w:t>the type of hazard to which the vulnerability of the exposed element is assessed (or calculated)</w:t>
      </w:r>
      <w:r>
        <w:rPr>
          <w:lang w:val="en-US"/>
        </w:rPr>
        <w:t xml:space="preserve"> using </w:t>
      </w:r>
      <w:r w:rsidRPr="00A65718">
        <w:rPr>
          <w:lang w:val="en-US"/>
        </w:rPr>
        <w:t>the “</w:t>
      </w:r>
      <w:r w:rsidRPr="00C406A5">
        <w:rPr>
          <w:i/>
          <w:lang w:val="en-US"/>
        </w:rPr>
        <w:t>NaturalHazardClassification</w:t>
      </w:r>
      <w:r w:rsidRPr="00A65718">
        <w:rPr>
          <w:lang w:val="en-US"/>
        </w:rPr>
        <w:t>”.</w:t>
      </w:r>
    </w:p>
    <w:p w:rsidR="00766FA1" w:rsidRDefault="00766FA1" w:rsidP="00797415">
      <w:pPr>
        <w:numPr>
          <w:ilvl w:val="0"/>
          <w:numId w:val="52"/>
        </w:numPr>
        <w:tabs>
          <w:tab w:val="clear" w:pos="567"/>
        </w:tabs>
        <w:ind w:left="709"/>
        <w:rPr>
          <w:lang w:val="en-US"/>
        </w:rPr>
      </w:pPr>
      <w:r>
        <w:rPr>
          <w:lang w:val="en-US"/>
        </w:rPr>
        <w:t>The “levelOfVulnerability”</w:t>
      </w:r>
    </w:p>
    <w:p w:rsidR="00766FA1" w:rsidRDefault="00766FA1" w:rsidP="00BD398F">
      <w:pPr>
        <w:ind w:left="349"/>
        <w:rPr>
          <w:lang w:val="en-US"/>
        </w:rPr>
      </w:pPr>
      <w:r w:rsidRPr="00E13EE7">
        <w:rPr>
          <w:lang w:val="en-US"/>
        </w:rPr>
        <w:t>This is the result of the assessment of the vulnerability. This property is modeled as a “Level</w:t>
      </w:r>
      <w:r>
        <w:rPr>
          <w:lang w:val="en-US"/>
        </w:rPr>
        <w:t>Or</w:t>
      </w:r>
      <w:r w:rsidRPr="00E13EE7">
        <w:rPr>
          <w:lang w:val="en-US"/>
        </w:rPr>
        <w:t>Intensity” data type.</w:t>
      </w:r>
    </w:p>
    <w:p w:rsidR="00766FA1" w:rsidRDefault="00766FA1" w:rsidP="00797415">
      <w:pPr>
        <w:numPr>
          <w:ilvl w:val="0"/>
          <w:numId w:val="52"/>
        </w:numPr>
        <w:tabs>
          <w:tab w:val="clear" w:pos="567"/>
        </w:tabs>
        <w:ind w:left="709"/>
        <w:rPr>
          <w:lang w:val="en-US"/>
        </w:rPr>
      </w:pPr>
      <w:r>
        <w:rPr>
          <w:lang w:val="en-US"/>
        </w:rPr>
        <w:t xml:space="preserve">The magnitude, or intensity, of the hazard according to which the vulnerability of the exposed element is assessed (or calculated). </w:t>
      </w:r>
      <w:r w:rsidRPr="00993092">
        <w:rPr>
          <w:lang w:val="en-US"/>
        </w:rPr>
        <w:t>This property is modeled as a “Level</w:t>
      </w:r>
      <w:r>
        <w:rPr>
          <w:lang w:val="en-US"/>
        </w:rPr>
        <w:t>OrI</w:t>
      </w:r>
      <w:r w:rsidRPr="00993092">
        <w:rPr>
          <w:lang w:val="en-US"/>
        </w:rPr>
        <w:t>ntensity” data type.</w:t>
      </w:r>
    </w:p>
    <w:p w:rsidR="00766FA1" w:rsidRPr="00C406A5" w:rsidRDefault="00766FA1" w:rsidP="00797415">
      <w:pPr>
        <w:numPr>
          <w:ilvl w:val="0"/>
          <w:numId w:val="49"/>
        </w:numPr>
        <w:tabs>
          <w:tab w:val="clear" w:pos="284"/>
          <w:tab w:val="clear" w:pos="567"/>
          <w:tab w:val="clear" w:pos="851"/>
          <w:tab w:val="clear" w:pos="1134"/>
        </w:tabs>
        <w:ind w:hanging="294"/>
        <w:jc w:val="left"/>
        <w:rPr>
          <w:lang w:val="en-US"/>
        </w:rPr>
      </w:pPr>
      <w:r w:rsidRPr="00C406A5">
        <w:rPr>
          <w:lang w:val="en-US"/>
        </w:rPr>
        <w:t>The “</w:t>
      </w:r>
      <w:r w:rsidRPr="00C406A5">
        <w:rPr>
          <w:i/>
          <w:lang w:val="en-US"/>
        </w:rPr>
        <w:t>typeOfElement</w:t>
      </w:r>
      <w:r>
        <w:rPr>
          <w:lang w:val="en-US"/>
        </w:rPr>
        <w:t>”</w:t>
      </w:r>
    </w:p>
    <w:p w:rsidR="00766FA1" w:rsidRPr="00E13EE7" w:rsidRDefault="00766FA1" w:rsidP="00BD398F">
      <w:pPr>
        <w:ind w:left="426"/>
        <w:rPr>
          <w:lang w:val="en-US"/>
        </w:rPr>
      </w:pPr>
      <w:r w:rsidRPr="00E13EE7">
        <w:rPr>
          <w:lang w:val="en-US"/>
        </w:rPr>
        <w:t>As there is currently no</w:t>
      </w:r>
      <w:r>
        <w:rPr>
          <w:lang w:val="en-US"/>
        </w:rPr>
        <w:t xml:space="preserve">t a widely used </w:t>
      </w:r>
      <w:r w:rsidRPr="00E13EE7">
        <w:rPr>
          <w:lang w:val="en-US"/>
        </w:rPr>
        <w:t>list or classification of type</w:t>
      </w:r>
      <w:r>
        <w:rPr>
          <w:lang w:val="en-US"/>
        </w:rPr>
        <w:t>s</w:t>
      </w:r>
      <w:r w:rsidRPr="00E13EE7">
        <w:rPr>
          <w:lang w:val="en-US"/>
        </w:rPr>
        <w:t xml:space="preserve"> of exposed elements, </w:t>
      </w:r>
      <w:r w:rsidRPr="00E13EE7">
        <w:rPr>
          <w:rFonts w:cs="Arial"/>
          <w:lang w:val="en-US"/>
        </w:rPr>
        <w:t xml:space="preserve">a data type called “ExposedElementClassification” </w:t>
      </w:r>
      <w:r>
        <w:rPr>
          <w:rFonts w:cs="Arial"/>
          <w:lang w:val="en-US"/>
        </w:rPr>
        <w:t xml:space="preserve">was defined to facilitate data interoperability. </w:t>
      </w:r>
    </w:p>
    <w:p w:rsidR="00766FA1" w:rsidRPr="00A11A88" w:rsidRDefault="00766FA1" w:rsidP="00BD398F">
      <w:pPr>
        <w:ind w:left="567" w:hanging="141"/>
        <w:rPr>
          <w:rFonts w:cs="Arial"/>
          <w:lang w:val="en-US"/>
        </w:rPr>
      </w:pPr>
      <w:r w:rsidRPr="00A11A88">
        <w:rPr>
          <w:rFonts w:cs="Arial"/>
          <w:lang w:val="en-US"/>
        </w:rPr>
        <w:t>It contains:</w:t>
      </w:r>
    </w:p>
    <w:p w:rsidR="00766FA1" w:rsidRDefault="00766FA1" w:rsidP="00797415">
      <w:pPr>
        <w:numPr>
          <w:ilvl w:val="0"/>
          <w:numId w:val="56"/>
        </w:numPr>
        <w:tabs>
          <w:tab w:val="clear" w:pos="284"/>
          <w:tab w:val="clear" w:pos="567"/>
          <w:tab w:val="clear" w:pos="851"/>
          <w:tab w:val="clear" w:pos="1134"/>
          <w:tab w:val="left" w:pos="1276"/>
        </w:tabs>
        <w:jc w:val="left"/>
        <w:rPr>
          <w:rFonts w:cs="Arial"/>
          <w:lang w:val="en-US"/>
        </w:rPr>
      </w:pPr>
      <w:r w:rsidRPr="00A11A88">
        <w:rPr>
          <w:rFonts w:cs="Arial"/>
          <w:lang w:val="en-US"/>
        </w:rPr>
        <w:t>A mandatory attribute that refers to an existing code list: the “</w:t>
      </w:r>
      <w:r>
        <w:rPr>
          <w:rFonts w:cs="Arial"/>
          <w:lang w:val="en-US"/>
        </w:rPr>
        <w:t>E</w:t>
      </w:r>
      <w:r w:rsidRPr="00A11A88">
        <w:rPr>
          <w:rFonts w:cs="Arial"/>
          <w:lang w:val="en-US"/>
        </w:rPr>
        <w:t>xposed</w:t>
      </w:r>
      <w:r>
        <w:rPr>
          <w:rFonts w:cs="Arial"/>
          <w:lang w:val="en-US"/>
        </w:rPr>
        <w:t>E</w:t>
      </w:r>
      <w:r w:rsidRPr="00A11A88">
        <w:rPr>
          <w:rFonts w:cs="Arial"/>
          <w:lang w:val="en-US"/>
        </w:rPr>
        <w:t>lement</w:t>
      </w:r>
      <w:r>
        <w:rPr>
          <w:rFonts w:cs="Arial"/>
          <w:lang w:val="en-US"/>
        </w:rPr>
        <w:t>C</w:t>
      </w:r>
      <w:r w:rsidRPr="00A11A88">
        <w:rPr>
          <w:rFonts w:cs="Arial"/>
          <w:lang w:val="en-US"/>
        </w:rPr>
        <w:t>ategory</w:t>
      </w:r>
      <w:r>
        <w:rPr>
          <w:rFonts w:cs="Arial"/>
          <w:lang w:val="en-US"/>
        </w:rPr>
        <w:t>V</w:t>
      </w:r>
      <w:r w:rsidRPr="00A11A88">
        <w:rPr>
          <w:rFonts w:cs="Arial"/>
          <w:lang w:val="en-US"/>
        </w:rPr>
        <w:t>alue”.</w:t>
      </w:r>
      <w:r>
        <w:rPr>
          <w:rFonts w:cs="Arial"/>
          <w:lang w:val="en-US"/>
        </w:rPr>
        <w:t xml:space="preserve"> This hierarchical code list has been elaborated to facilitate high level interoperability.   It is already populated with generic types of exposed elements (see Annex C).</w:t>
      </w:r>
      <w:r w:rsidRPr="00EE2340">
        <w:rPr>
          <w:rFonts w:cs="Arial"/>
          <w:lang w:val="en-US"/>
        </w:rPr>
        <w:t xml:space="preserve"> </w:t>
      </w:r>
      <w:r>
        <w:rPr>
          <w:rFonts w:cs="Arial"/>
          <w:lang w:val="en-US"/>
        </w:rPr>
        <w:t xml:space="preserve">However this code list can be extended by exposed data providers with narrower terms. </w:t>
      </w:r>
    </w:p>
    <w:p w:rsidR="00766FA1" w:rsidRDefault="00766FA1" w:rsidP="00797415">
      <w:pPr>
        <w:numPr>
          <w:ilvl w:val="0"/>
          <w:numId w:val="56"/>
        </w:numPr>
        <w:tabs>
          <w:tab w:val="clear" w:pos="284"/>
          <w:tab w:val="clear" w:pos="567"/>
          <w:tab w:val="clear" w:pos="851"/>
          <w:tab w:val="clear" w:pos="1134"/>
          <w:tab w:val="left" w:pos="1276"/>
        </w:tabs>
        <w:jc w:val="left"/>
        <w:rPr>
          <w:lang w:val="en-US"/>
        </w:rPr>
      </w:pPr>
      <w:r>
        <w:rPr>
          <w:rFonts w:cs="Arial"/>
          <w:lang w:val="en-US"/>
        </w:rPr>
        <w:lastRenderedPageBreak/>
        <w:t>An attribute that refers to the empty code list: “</w:t>
      </w:r>
      <w:r w:rsidRPr="00C406A5">
        <w:rPr>
          <w:lang w:val="en-US"/>
        </w:rPr>
        <w:t>SpecificExposedElementTypeValue</w:t>
      </w:r>
      <w:r>
        <w:rPr>
          <w:rFonts w:cs="Arial"/>
          <w:i/>
          <w:lang w:val="en-US"/>
        </w:rPr>
        <w:t>”</w:t>
      </w:r>
      <w:r>
        <w:rPr>
          <w:rFonts w:cs="Arial"/>
          <w:lang w:val="en-US"/>
        </w:rPr>
        <w:t>. This code is a placeholder to enable exposed data providers to enter a specific denomination of a exposed element type.</w:t>
      </w:r>
    </w:p>
    <w:p w:rsidR="00766FA1" w:rsidRDefault="00766FA1" w:rsidP="00BD398F">
      <w:pPr>
        <w:ind w:left="1462"/>
        <w:rPr>
          <w:rFonts w:cs="Arial"/>
          <w:lang w:val="en-US"/>
        </w:rPr>
      </w:pPr>
    </w:p>
    <w:p w:rsidR="00766FA1" w:rsidRPr="00392939" w:rsidRDefault="00766FA1" w:rsidP="00392939">
      <w:pPr>
        <w:rPr>
          <w:b/>
          <w:lang w:val="en-US"/>
        </w:rPr>
      </w:pPr>
      <w:bookmarkStart w:id="199" w:name="_Toc346799545"/>
      <w:r w:rsidRPr="00392939">
        <w:rPr>
          <w:b/>
          <w:lang w:val="en-US"/>
        </w:rPr>
        <w:t>Specific properties of “</w:t>
      </w:r>
      <w:r w:rsidRPr="00392939">
        <w:rPr>
          <w:b/>
          <w:i/>
          <w:lang w:val="en-US"/>
        </w:rPr>
        <w:t>ExposedElementCoverage</w:t>
      </w:r>
      <w:r w:rsidRPr="00392939">
        <w:rPr>
          <w:b/>
          <w:lang w:val="en-US"/>
        </w:rPr>
        <w:t>”</w:t>
      </w:r>
      <w:bookmarkEnd w:id="199"/>
    </w:p>
    <w:p w:rsidR="00766FA1" w:rsidRDefault="00766FA1" w:rsidP="00BD398F">
      <w:pPr>
        <w:rPr>
          <w:lang w:val="en-US"/>
        </w:rPr>
      </w:pPr>
      <w:r>
        <w:rPr>
          <w:lang w:val="en-US"/>
        </w:rPr>
        <w:t>The exposed element coverage has the attribute, which is the “typeOfElement”. This is modelled by the “</w:t>
      </w:r>
      <w:r w:rsidRPr="00A11A88">
        <w:rPr>
          <w:rFonts w:cs="Arial"/>
          <w:lang w:val="en-US"/>
        </w:rPr>
        <w:t>“</w:t>
      </w:r>
      <w:r w:rsidRPr="00C406A5">
        <w:rPr>
          <w:rFonts w:cs="Arial"/>
          <w:i/>
          <w:lang w:val="en-US"/>
        </w:rPr>
        <w:t>ExposedElementClassification</w:t>
      </w:r>
      <w:r w:rsidRPr="00A11A88">
        <w:rPr>
          <w:rFonts w:cs="Arial"/>
          <w:lang w:val="en-US"/>
        </w:rPr>
        <w:t>”</w:t>
      </w:r>
      <w:r>
        <w:rPr>
          <w:rFonts w:cs="Arial"/>
          <w:lang w:val="en-US"/>
        </w:rPr>
        <w:t xml:space="preserve"> data type.</w:t>
      </w:r>
    </w:p>
    <w:p w:rsidR="00766FA1" w:rsidRDefault="00766FA1" w:rsidP="00BD398F">
      <w:pPr>
        <w:rPr>
          <w:lang w:val="en-US"/>
        </w:rPr>
      </w:pPr>
    </w:p>
    <w:p w:rsidR="00766FA1" w:rsidRPr="00C406A5" w:rsidRDefault="00766FA1" w:rsidP="00BD398F">
      <w:pPr>
        <w:rPr>
          <w:b/>
          <w:lang w:val="en-US"/>
        </w:rPr>
      </w:pPr>
      <w:r w:rsidRPr="00C406A5">
        <w:rPr>
          <w:lang w:val="en-US"/>
        </w:rPr>
        <w:t>In the related coverage representation, the values that vary over space (and therefore declared as the range of the coverage)</w:t>
      </w:r>
      <w:r w:rsidRPr="00C406A5">
        <w:rPr>
          <w:b/>
          <w:lang w:val="en-US"/>
        </w:rPr>
        <w:t xml:space="preserve"> level or intensity of the vulnerability of assessment.</w:t>
      </w:r>
    </w:p>
    <w:p w:rsidR="00766FA1" w:rsidRPr="00C406A5" w:rsidRDefault="00766FA1" w:rsidP="00BD398F">
      <w:pPr>
        <w:rPr>
          <w:lang w:val="en-US"/>
        </w:rPr>
      </w:pPr>
    </w:p>
    <w:p w:rsidR="00766FA1" w:rsidRPr="00392939" w:rsidRDefault="00766FA1" w:rsidP="00392939">
      <w:pPr>
        <w:rPr>
          <w:b/>
        </w:rPr>
      </w:pPr>
      <w:bookmarkStart w:id="200" w:name="_Toc346799546"/>
      <w:r w:rsidRPr="00392939">
        <w:rPr>
          <w:b/>
        </w:rPr>
        <w:t>RISK ZONES</w:t>
      </w:r>
      <w:bookmarkEnd w:id="200"/>
    </w:p>
    <w:p w:rsidR="00766FA1" w:rsidRPr="00C406A5" w:rsidRDefault="00766FA1" w:rsidP="00BD398F">
      <w:pPr>
        <w:rPr>
          <w:b/>
          <w:lang w:val="en-US"/>
        </w:rPr>
      </w:pPr>
    </w:p>
    <w:p w:rsidR="00766FA1" w:rsidRPr="00C406A5" w:rsidRDefault="00766FA1" w:rsidP="00BD398F">
      <w:pPr>
        <w:rPr>
          <w:lang w:val="en-US"/>
        </w:rPr>
      </w:pPr>
      <w:r w:rsidRPr="00C406A5">
        <w:rPr>
          <w:lang w:val="en-US"/>
        </w:rPr>
        <w:t xml:space="preserve">Hereunder are detailed the following spatial object types: </w:t>
      </w:r>
    </w:p>
    <w:p w:rsidR="00766FA1" w:rsidRDefault="00766FA1" w:rsidP="00797415">
      <w:pPr>
        <w:numPr>
          <w:ilvl w:val="0"/>
          <w:numId w:val="52"/>
        </w:numPr>
        <w:tabs>
          <w:tab w:val="clear" w:pos="567"/>
        </w:tabs>
        <w:ind w:left="709"/>
        <w:rPr>
          <w:lang w:val="en-US"/>
        </w:rPr>
      </w:pPr>
      <w:r w:rsidRPr="00BC0EA2">
        <w:rPr>
          <w:lang w:val="en-US"/>
        </w:rPr>
        <w:t>“AbstractRiskZone”</w:t>
      </w:r>
    </w:p>
    <w:p w:rsidR="00766FA1" w:rsidRDefault="00766FA1" w:rsidP="00797415">
      <w:pPr>
        <w:numPr>
          <w:ilvl w:val="0"/>
          <w:numId w:val="52"/>
        </w:numPr>
        <w:tabs>
          <w:tab w:val="clear" w:pos="567"/>
        </w:tabs>
        <w:ind w:left="709"/>
        <w:rPr>
          <w:lang w:val="en-US"/>
        </w:rPr>
      </w:pPr>
      <w:r w:rsidRPr="00BC0EA2">
        <w:rPr>
          <w:lang w:val="en-US"/>
        </w:rPr>
        <w:t>“RiskZone”</w:t>
      </w:r>
    </w:p>
    <w:p w:rsidR="00766FA1" w:rsidRDefault="00766FA1" w:rsidP="00797415">
      <w:pPr>
        <w:numPr>
          <w:ilvl w:val="0"/>
          <w:numId w:val="52"/>
        </w:numPr>
        <w:tabs>
          <w:tab w:val="clear" w:pos="567"/>
        </w:tabs>
        <w:ind w:left="709"/>
        <w:rPr>
          <w:lang w:val="en-US"/>
        </w:rPr>
      </w:pPr>
      <w:r w:rsidRPr="00BC0EA2">
        <w:rPr>
          <w:lang w:val="en-US"/>
        </w:rPr>
        <w:t>“RiskZoneCoverage”</w:t>
      </w:r>
    </w:p>
    <w:p w:rsidR="00766FA1" w:rsidRPr="00C406A5" w:rsidRDefault="00766FA1" w:rsidP="00BD398F">
      <w:pPr>
        <w:rPr>
          <w:b/>
        </w:rPr>
      </w:pPr>
    </w:p>
    <w:p w:rsidR="00766FA1" w:rsidRPr="00392939" w:rsidRDefault="00766FA1" w:rsidP="00392939">
      <w:pPr>
        <w:rPr>
          <w:b/>
        </w:rPr>
      </w:pPr>
      <w:bookmarkStart w:id="201" w:name="_Toc346799547"/>
      <w:r w:rsidRPr="00392939">
        <w:rPr>
          <w:b/>
        </w:rPr>
        <w:t>Common properties of “</w:t>
      </w:r>
      <w:r w:rsidRPr="00392939">
        <w:rPr>
          <w:b/>
          <w:i/>
        </w:rPr>
        <w:t>AbstractRiskZone</w:t>
      </w:r>
      <w:r w:rsidRPr="00392939">
        <w:rPr>
          <w:b/>
        </w:rPr>
        <w:t>”</w:t>
      </w:r>
      <w:bookmarkEnd w:id="201"/>
    </w:p>
    <w:p w:rsidR="00766FA1" w:rsidRPr="00C406A5" w:rsidRDefault="00766FA1" w:rsidP="00BD398F">
      <w:pPr>
        <w:rPr>
          <w:lang w:val="en-US"/>
        </w:rPr>
      </w:pPr>
      <w:r w:rsidRPr="00C406A5">
        <w:rPr>
          <w:lang w:val="en-US"/>
        </w:rPr>
        <w:t>A risk zone is defined as the spatial extent of a combination of the consequences of an event (hazard) and the associated probability/likelihood of its occurrence.</w:t>
      </w:r>
    </w:p>
    <w:p w:rsidR="00766FA1" w:rsidRDefault="00766FA1" w:rsidP="00BD398F">
      <w:r>
        <w:t xml:space="preserve">It has following properties: </w:t>
      </w:r>
    </w:p>
    <w:p w:rsidR="00766FA1" w:rsidRDefault="00766FA1" w:rsidP="00797415">
      <w:pPr>
        <w:numPr>
          <w:ilvl w:val="0"/>
          <w:numId w:val="52"/>
        </w:numPr>
        <w:tabs>
          <w:tab w:val="clear" w:pos="567"/>
        </w:tabs>
        <w:ind w:left="709"/>
        <w:rPr>
          <w:lang w:val="en-US"/>
        </w:rPr>
      </w:pPr>
      <w:r w:rsidRPr="00E13EE7">
        <w:rPr>
          <w:lang w:val="en-US"/>
        </w:rPr>
        <w:t>An identifier</w:t>
      </w:r>
    </w:p>
    <w:p w:rsidR="00766FA1" w:rsidRDefault="00766FA1" w:rsidP="00797415">
      <w:pPr>
        <w:numPr>
          <w:ilvl w:val="0"/>
          <w:numId w:val="52"/>
        </w:numPr>
        <w:tabs>
          <w:tab w:val="clear" w:pos="567"/>
        </w:tabs>
        <w:ind w:left="709"/>
        <w:rPr>
          <w:lang w:val="en-US"/>
        </w:rPr>
      </w:pPr>
      <w:r w:rsidRPr="00E13EE7">
        <w:rPr>
          <w:lang w:val="en-US"/>
        </w:rPr>
        <w:t xml:space="preserve">A </w:t>
      </w:r>
      <w:r>
        <w:rPr>
          <w:lang w:val="en-US"/>
        </w:rPr>
        <w:t>“</w:t>
      </w:r>
      <w:r w:rsidRPr="00C406A5">
        <w:rPr>
          <w:i/>
          <w:lang w:val="en-US"/>
        </w:rPr>
        <w:t>sourceOfRisk</w:t>
      </w:r>
      <w:r>
        <w:rPr>
          <w:lang w:val="en-US"/>
        </w:rPr>
        <w:t>”</w:t>
      </w:r>
    </w:p>
    <w:p w:rsidR="00766FA1" w:rsidRPr="00C406A5" w:rsidRDefault="00766FA1" w:rsidP="00BD398F">
      <w:pPr>
        <w:ind w:left="720"/>
        <w:rPr>
          <w:lang w:val="en-US"/>
        </w:rPr>
      </w:pPr>
      <w:r w:rsidRPr="00C406A5">
        <w:rPr>
          <w:lang w:val="en-US"/>
        </w:rPr>
        <w:t>The source of risk refers to the type of hazard that engenders the risk. In the model, the “</w:t>
      </w:r>
      <w:r w:rsidRPr="00C406A5">
        <w:rPr>
          <w:i/>
          <w:lang w:val="en-US"/>
        </w:rPr>
        <w:t>sourceOfRisk</w:t>
      </w:r>
      <w:r w:rsidRPr="00C406A5">
        <w:rPr>
          <w:lang w:val="en-US"/>
        </w:rPr>
        <w:t>” refers to the “</w:t>
      </w:r>
      <w:r w:rsidRPr="00C406A5">
        <w:rPr>
          <w:i/>
          <w:lang w:val="en-US"/>
        </w:rPr>
        <w:t>NaturalHazardClassification</w:t>
      </w:r>
      <w:r w:rsidRPr="00C406A5">
        <w:rPr>
          <w:lang w:val="en-US"/>
        </w:rPr>
        <w:t>” data type.</w:t>
      </w:r>
    </w:p>
    <w:p w:rsidR="00766FA1" w:rsidRDefault="00766FA1" w:rsidP="00797415">
      <w:pPr>
        <w:numPr>
          <w:ilvl w:val="0"/>
          <w:numId w:val="52"/>
        </w:numPr>
        <w:tabs>
          <w:tab w:val="clear" w:pos="284"/>
          <w:tab w:val="clear" w:pos="567"/>
          <w:tab w:val="clear" w:pos="851"/>
          <w:tab w:val="clear" w:pos="1134"/>
        </w:tabs>
        <w:ind w:left="709"/>
        <w:jc w:val="left"/>
        <w:rPr>
          <w:lang w:val="en-US"/>
        </w:rPr>
      </w:pPr>
      <w:r>
        <w:rPr>
          <w:lang w:val="en-US"/>
        </w:rPr>
        <w:t>The date the object was entered in the dataset, and t</w:t>
      </w:r>
      <w:r w:rsidRPr="002A15DD">
        <w:rPr>
          <w:lang w:val="en-US"/>
        </w:rPr>
        <w:t>he date the object was removed or superseded from the dataset</w:t>
      </w:r>
      <w:r>
        <w:rPr>
          <w:lang w:val="en-US"/>
        </w:rPr>
        <w:t>. Those attributes are “</w:t>
      </w:r>
      <w:r w:rsidRPr="00C406A5">
        <w:rPr>
          <w:i/>
          <w:lang w:val="en-US"/>
        </w:rPr>
        <w:t>beginLifeSpanVersion”</w:t>
      </w:r>
      <w:r>
        <w:rPr>
          <w:lang w:val="en-US"/>
        </w:rPr>
        <w:t xml:space="preserve"> and “</w:t>
      </w:r>
      <w:r w:rsidRPr="00C406A5">
        <w:rPr>
          <w:i/>
          <w:lang w:val="en-US"/>
        </w:rPr>
        <w:t>endLifeSpanVersion</w:t>
      </w:r>
      <w:r>
        <w:rPr>
          <w:lang w:val="en-US"/>
        </w:rPr>
        <w:t>”</w:t>
      </w:r>
    </w:p>
    <w:p w:rsidR="00766FA1" w:rsidRDefault="00766FA1" w:rsidP="00797415">
      <w:pPr>
        <w:numPr>
          <w:ilvl w:val="0"/>
          <w:numId w:val="52"/>
        </w:numPr>
        <w:tabs>
          <w:tab w:val="clear" w:pos="284"/>
          <w:tab w:val="clear" w:pos="567"/>
          <w:tab w:val="clear" w:pos="851"/>
          <w:tab w:val="clear" w:pos="1134"/>
        </w:tabs>
        <w:ind w:left="567" w:hanging="283"/>
        <w:jc w:val="left"/>
        <w:rPr>
          <w:lang w:val="en-US"/>
        </w:rPr>
      </w:pPr>
      <w:r>
        <w:rPr>
          <w:lang w:val="en-US"/>
        </w:rPr>
        <w:t>A period of validity (“</w:t>
      </w:r>
      <w:r w:rsidRPr="0094688C">
        <w:rPr>
          <w:i/>
          <w:lang w:val="en-US"/>
        </w:rPr>
        <w:t>validityPeriod</w:t>
      </w:r>
      <w:r>
        <w:rPr>
          <w:lang w:val="en-US"/>
        </w:rPr>
        <w:t>”). – see Hazard Zones section above.</w:t>
      </w:r>
    </w:p>
    <w:p w:rsidR="00766FA1" w:rsidRDefault="00766FA1" w:rsidP="00797415">
      <w:pPr>
        <w:numPr>
          <w:ilvl w:val="0"/>
          <w:numId w:val="52"/>
        </w:numPr>
        <w:tabs>
          <w:tab w:val="clear" w:pos="284"/>
          <w:tab w:val="clear" w:pos="567"/>
          <w:tab w:val="clear" w:pos="851"/>
          <w:tab w:val="clear" w:pos="1134"/>
        </w:tabs>
        <w:ind w:left="567" w:hanging="283"/>
        <w:jc w:val="left"/>
        <w:rPr>
          <w:lang w:val="en-US"/>
        </w:rPr>
      </w:pPr>
      <w:r>
        <w:rPr>
          <w:lang w:val="en-US"/>
        </w:rPr>
        <w:t>An association to the “</w:t>
      </w:r>
      <w:r w:rsidRPr="00C406A5">
        <w:rPr>
          <w:i/>
          <w:lang w:val="en-US"/>
        </w:rPr>
        <w:t>HazardArea</w:t>
      </w:r>
      <w:r>
        <w:rPr>
          <w:lang w:val="en-US"/>
        </w:rPr>
        <w:t>”</w:t>
      </w:r>
    </w:p>
    <w:p w:rsidR="00766FA1" w:rsidRPr="00C406A5" w:rsidRDefault="00766FA1" w:rsidP="00BD398F">
      <w:pPr>
        <w:ind w:left="567"/>
        <w:rPr>
          <w:lang w:val="en-US"/>
        </w:rPr>
      </w:pPr>
      <w:r w:rsidRPr="00C406A5">
        <w:rPr>
          <w:lang w:val="en-US"/>
        </w:rPr>
        <w:t>The delineation of a risk zone results from the co-occurrence over the same place of a natural hazard with elements that are vulnerable to this hazard type. As a consequence, a risk zone is potentially linked to a hazard area (and vice-versa</w:t>
      </w:r>
      <w:r>
        <w:rPr>
          <w:lang w:val="en-US"/>
        </w:rPr>
        <w:t xml:space="preserve"> </w:t>
      </w:r>
      <w:r w:rsidRPr="00C406A5">
        <w:rPr>
          <w:lang w:val="en-US"/>
        </w:rPr>
        <w:t>as the creation of a hazard area spatial object may have preceded the creation of a risk zone object</w:t>
      </w:r>
      <w:r>
        <w:rPr>
          <w:lang w:val="en-US"/>
        </w:rPr>
        <w:t>).</w:t>
      </w:r>
    </w:p>
    <w:p w:rsidR="00766FA1" w:rsidRPr="00C406A5" w:rsidRDefault="00766FA1" w:rsidP="00BD398F">
      <w:pPr>
        <w:ind w:left="567"/>
        <w:rPr>
          <w:lang w:val="en-US"/>
        </w:rPr>
      </w:pPr>
      <w:r w:rsidRPr="00C406A5">
        <w:rPr>
          <w:lang w:val="en-US"/>
        </w:rPr>
        <w:t>An association link between the “</w:t>
      </w:r>
      <w:r w:rsidRPr="00C406A5">
        <w:rPr>
          <w:i/>
          <w:lang w:val="en-US"/>
        </w:rPr>
        <w:t>HazardArea”</w:t>
      </w:r>
      <w:r w:rsidRPr="00C406A5">
        <w:rPr>
          <w:lang w:val="en-US"/>
        </w:rPr>
        <w:t xml:space="preserve"> spatial object type and the “</w:t>
      </w:r>
      <w:r w:rsidRPr="00C406A5">
        <w:rPr>
          <w:i/>
          <w:lang w:val="en-US"/>
        </w:rPr>
        <w:t>RiskZone</w:t>
      </w:r>
      <w:r w:rsidRPr="00C406A5">
        <w:rPr>
          <w:lang w:val="en-US"/>
        </w:rPr>
        <w:t>” spatial object type is set to express this. Each risk zone should have 1 hazard area as a source.</w:t>
      </w:r>
    </w:p>
    <w:p w:rsidR="00766FA1" w:rsidRPr="00C406A5" w:rsidRDefault="00766FA1" w:rsidP="00BD398F">
      <w:pPr>
        <w:ind w:left="567"/>
        <w:rPr>
          <w:lang w:val="en-US"/>
        </w:rPr>
      </w:pPr>
      <w:r w:rsidRPr="00C406A5">
        <w:rPr>
          <w:lang w:val="en-US"/>
        </w:rPr>
        <w:t>This association link is voidable, and can only be navigated from the risk zone to the hazard area.</w:t>
      </w:r>
    </w:p>
    <w:p w:rsidR="00766FA1" w:rsidRDefault="00766FA1" w:rsidP="00797415">
      <w:pPr>
        <w:numPr>
          <w:ilvl w:val="0"/>
          <w:numId w:val="52"/>
        </w:numPr>
        <w:tabs>
          <w:tab w:val="clear" w:pos="284"/>
          <w:tab w:val="clear" w:pos="567"/>
          <w:tab w:val="clear" w:pos="851"/>
          <w:tab w:val="clear" w:pos="1134"/>
        </w:tabs>
        <w:ind w:left="567" w:hanging="283"/>
        <w:jc w:val="left"/>
        <w:rPr>
          <w:lang w:val="en-US"/>
        </w:rPr>
      </w:pPr>
      <w:r>
        <w:rPr>
          <w:lang w:val="en-US"/>
        </w:rPr>
        <w:t>An association to the “</w:t>
      </w:r>
      <w:r w:rsidRPr="00C406A5">
        <w:rPr>
          <w:i/>
          <w:lang w:val="en-US"/>
        </w:rPr>
        <w:t>Exposed</w:t>
      </w:r>
      <w:r>
        <w:rPr>
          <w:i/>
          <w:lang w:val="en-US"/>
        </w:rPr>
        <w:t>E</w:t>
      </w:r>
      <w:r w:rsidRPr="00C406A5">
        <w:rPr>
          <w:i/>
          <w:lang w:val="en-US"/>
        </w:rPr>
        <w:t>element</w:t>
      </w:r>
      <w:r>
        <w:rPr>
          <w:lang w:val="en-US"/>
        </w:rPr>
        <w:t>”</w:t>
      </w:r>
    </w:p>
    <w:p w:rsidR="00766FA1" w:rsidRPr="00C406A5" w:rsidRDefault="00766FA1" w:rsidP="00BD398F">
      <w:pPr>
        <w:ind w:left="567"/>
        <w:rPr>
          <w:lang w:val="en-US"/>
        </w:rPr>
      </w:pPr>
      <w:r w:rsidRPr="00C406A5">
        <w:rPr>
          <w:lang w:val="en-US"/>
        </w:rPr>
        <w:t>In the same way as there is a link between hazard area and risk zone, there is also a link between risk zone and exposed elements. A risk zone is potentially linked to exposed elements in so far as an exposed element should have been identified as such within the process of production of a risk zone.</w:t>
      </w:r>
    </w:p>
    <w:p w:rsidR="00766FA1" w:rsidRPr="00C406A5" w:rsidRDefault="00766FA1" w:rsidP="00BD398F">
      <w:pPr>
        <w:ind w:left="567"/>
        <w:rPr>
          <w:lang w:val="en-US"/>
        </w:rPr>
      </w:pPr>
      <w:r w:rsidRPr="00C406A5">
        <w:rPr>
          <w:lang w:val="en-US"/>
        </w:rPr>
        <w:t xml:space="preserve">An association link between the “ExposedElement” spatial object type and the “RiskZone” spatial object type is set to express this. There is at least one exposed element for each risk zone. </w:t>
      </w:r>
    </w:p>
    <w:p w:rsidR="00766FA1" w:rsidRPr="00C406A5" w:rsidRDefault="00766FA1" w:rsidP="00BD398F">
      <w:pPr>
        <w:ind w:left="567"/>
        <w:rPr>
          <w:lang w:val="en-US"/>
        </w:rPr>
      </w:pPr>
      <w:r w:rsidRPr="00C406A5">
        <w:rPr>
          <w:lang w:val="en-US"/>
        </w:rPr>
        <w:t>This association link is voidable, and can only be navigated from the risk zone to the exposed element.</w:t>
      </w:r>
    </w:p>
    <w:p w:rsidR="00766FA1" w:rsidRPr="00C406A5" w:rsidRDefault="00766FA1" w:rsidP="00BD398F">
      <w:pPr>
        <w:rPr>
          <w:rFonts w:cs="Arial"/>
          <w:b/>
          <w:bCs/>
          <w:i/>
          <w:color w:val="008000"/>
          <w:lang w:val="en-US"/>
        </w:rPr>
      </w:pPr>
    </w:p>
    <w:p w:rsidR="00766FA1" w:rsidRPr="00E97712" w:rsidRDefault="00766FA1" w:rsidP="00E97712">
      <w:pPr>
        <w:rPr>
          <w:b/>
          <w:lang w:val="en-US"/>
        </w:rPr>
      </w:pPr>
      <w:bookmarkStart w:id="202" w:name="_Toc346799548"/>
      <w:r w:rsidRPr="00E97712">
        <w:rPr>
          <w:b/>
          <w:lang w:val="en-US"/>
        </w:rPr>
        <w:t>Specific properties of “RiskZone”</w:t>
      </w:r>
      <w:bookmarkEnd w:id="202"/>
    </w:p>
    <w:p w:rsidR="00766FA1" w:rsidRDefault="00766FA1" w:rsidP="00BD398F">
      <w:pPr>
        <w:rPr>
          <w:lang w:val="en-US"/>
        </w:rPr>
      </w:pPr>
      <w:r w:rsidRPr="00C406A5">
        <w:rPr>
          <w:lang w:val="en-US"/>
        </w:rPr>
        <w:t>The vector representation of a risk zone is modelled as a</w:t>
      </w:r>
      <w:r w:rsidRPr="00FF18AC">
        <w:rPr>
          <w:lang w:val="en-US"/>
        </w:rPr>
        <w:t xml:space="preserve"> “</w:t>
      </w:r>
      <w:r w:rsidRPr="00C406A5">
        <w:rPr>
          <w:i/>
          <w:lang w:val="en-US"/>
        </w:rPr>
        <w:t>GM_Surface</w:t>
      </w:r>
      <w:r w:rsidRPr="00C406A5">
        <w:rPr>
          <w:lang w:val="en-US"/>
        </w:rPr>
        <w:t>”. All risk zones are therefore modelled as polygons.</w:t>
      </w:r>
    </w:p>
    <w:p w:rsidR="00766FA1" w:rsidRPr="00C406A5" w:rsidRDefault="00766FA1" w:rsidP="00BD398F">
      <w:pPr>
        <w:rPr>
          <w:lang w:val="en-US"/>
        </w:rPr>
      </w:pPr>
      <w:r w:rsidRPr="00C406A5">
        <w:rPr>
          <w:lang w:val="en-US"/>
        </w:rPr>
        <w:t>It has also the following attribute:</w:t>
      </w:r>
    </w:p>
    <w:p w:rsidR="00766FA1" w:rsidRDefault="00766FA1" w:rsidP="00797415">
      <w:pPr>
        <w:numPr>
          <w:ilvl w:val="0"/>
          <w:numId w:val="54"/>
        </w:numPr>
        <w:tabs>
          <w:tab w:val="clear" w:pos="284"/>
          <w:tab w:val="clear" w:pos="567"/>
          <w:tab w:val="clear" w:pos="851"/>
          <w:tab w:val="clear" w:pos="1134"/>
        </w:tabs>
        <w:jc w:val="left"/>
      </w:pPr>
      <w:r>
        <w:t xml:space="preserve">The </w:t>
      </w:r>
      <w:r w:rsidRPr="00C406A5">
        <w:rPr>
          <w:i/>
        </w:rPr>
        <w:t>“levelOfRisk”</w:t>
      </w:r>
      <w:r>
        <w:t>.</w:t>
      </w:r>
    </w:p>
    <w:p w:rsidR="00766FA1" w:rsidRPr="0015508F" w:rsidRDefault="00766FA1" w:rsidP="00BD398F">
      <w:pPr>
        <w:tabs>
          <w:tab w:val="left" w:pos="1418"/>
        </w:tabs>
        <w:ind w:left="567"/>
        <w:rPr>
          <w:lang w:val="en-US"/>
        </w:rPr>
      </w:pPr>
      <w:r w:rsidRPr="00C406A5">
        <w:rPr>
          <w:lang w:val="en-US"/>
        </w:rPr>
        <w:t xml:space="preserve">It is an assessment of the combination of the consequences of an event (hazard) and the associated probability/likelihood of the occurrence of the event. </w:t>
      </w:r>
      <w:r>
        <w:rPr>
          <w:lang w:val="en-US"/>
        </w:rPr>
        <w:t>This property is modelled as a “</w:t>
      </w:r>
      <w:r w:rsidRPr="00C406A5">
        <w:rPr>
          <w:i/>
          <w:lang w:val="en-US"/>
        </w:rPr>
        <w:t>LevelOrIntensity”</w:t>
      </w:r>
      <w:r>
        <w:rPr>
          <w:lang w:val="en-US"/>
        </w:rPr>
        <w:t xml:space="preserve"> data type.</w:t>
      </w:r>
    </w:p>
    <w:p w:rsidR="00766FA1" w:rsidRPr="00C406A5" w:rsidRDefault="00766FA1" w:rsidP="00BD398F">
      <w:pPr>
        <w:rPr>
          <w:rFonts w:cs="Arial"/>
          <w:b/>
          <w:bCs/>
          <w:i/>
          <w:color w:val="008000"/>
          <w:lang w:val="en-US"/>
        </w:rPr>
      </w:pPr>
    </w:p>
    <w:p w:rsidR="00766FA1" w:rsidRPr="00E97712" w:rsidRDefault="00766FA1" w:rsidP="00E97712">
      <w:pPr>
        <w:rPr>
          <w:b/>
          <w:lang w:val="en-US"/>
        </w:rPr>
      </w:pPr>
      <w:bookmarkStart w:id="203" w:name="_Toc346799549"/>
      <w:r w:rsidRPr="00E97712">
        <w:rPr>
          <w:b/>
          <w:lang w:val="en-US"/>
        </w:rPr>
        <w:lastRenderedPageBreak/>
        <w:t>Specific properties of “RiskZoneCoverage”</w:t>
      </w:r>
      <w:bookmarkEnd w:id="203"/>
    </w:p>
    <w:p w:rsidR="00766FA1" w:rsidRPr="00C406A5" w:rsidRDefault="00766FA1" w:rsidP="00BD398F">
      <w:pPr>
        <w:rPr>
          <w:lang w:val="en-US"/>
        </w:rPr>
      </w:pPr>
      <w:r w:rsidRPr="00C406A5">
        <w:rPr>
          <w:lang w:val="en-US"/>
        </w:rPr>
        <w:t>In the related coverage representation, the values that vary over space (and therefore declared as the range of the coverage) is the level of risk. As the level of risk is modelled by the “</w:t>
      </w:r>
      <w:r w:rsidRPr="00C406A5">
        <w:rPr>
          <w:i/>
          <w:lang w:val="en-US"/>
        </w:rPr>
        <w:t>LevelOrIntensity</w:t>
      </w:r>
      <w:r w:rsidRPr="00C406A5">
        <w:rPr>
          <w:lang w:val="en-US"/>
        </w:rPr>
        <w:t>” data type, the constraint on the range set of the coverage addresses the “</w:t>
      </w:r>
      <w:r w:rsidRPr="00C406A5">
        <w:rPr>
          <w:i/>
          <w:lang w:val="en-US"/>
        </w:rPr>
        <w:t>LevelOrIntensity</w:t>
      </w:r>
      <w:r w:rsidRPr="00C406A5">
        <w:rPr>
          <w:lang w:val="en-US"/>
        </w:rPr>
        <w:t>” data type.</w:t>
      </w:r>
    </w:p>
    <w:p w:rsidR="00766FA1" w:rsidRPr="00C406A5" w:rsidRDefault="00766FA1" w:rsidP="00BD398F">
      <w:pPr>
        <w:rPr>
          <w:lang w:val="en-US"/>
        </w:rPr>
      </w:pPr>
    </w:p>
    <w:p w:rsidR="00766FA1" w:rsidRPr="00392939" w:rsidRDefault="00766FA1" w:rsidP="00392939">
      <w:pPr>
        <w:rPr>
          <w:b/>
        </w:rPr>
      </w:pPr>
      <w:bookmarkStart w:id="204" w:name="_Toc346799550"/>
      <w:r w:rsidRPr="00392939">
        <w:rPr>
          <w:b/>
        </w:rPr>
        <w:t>OBSERVED EVENTS</w:t>
      </w:r>
      <w:bookmarkEnd w:id="204"/>
    </w:p>
    <w:p w:rsidR="00766FA1" w:rsidRPr="00C406A5" w:rsidRDefault="00766FA1" w:rsidP="00BD398F">
      <w:pPr>
        <w:rPr>
          <w:lang w:val="en-US"/>
        </w:rPr>
      </w:pPr>
    </w:p>
    <w:p w:rsidR="00766FA1" w:rsidRPr="00C406A5" w:rsidRDefault="00766FA1" w:rsidP="00BD398F">
      <w:pPr>
        <w:rPr>
          <w:lang w:val="en-US"/>
        </w:rPr>
      </w:pPr>
      <w:r w:rsidRPr="00C406A5">
        <w:rPr>
          <w:lang w:val="en-US"/>
        </w:rPr>
        <w:t xml:space="preserve">Hereunder are detailed the following spatial object types: </w:t>
      </w:r>
    </w:p>
    <w:p w:rsidR="00766FA1" w:rsidRPr="00C406A5" w:rsidRDefault="00766FA1" w:rsidP="00797415">
      <w:pPr>
        <w:numPr>
          <w:ilvl w:val="0"/>
          <w:numId w:val="54"/>
        </w:numPr>
        <w:tabs>
          <w:tab w:val="clear" w:pos="567"/>
        </w:tabs>
        <w:rPr>
          <w:i/>
        </w:rPr>
      </w:pPr>
      <w:r w:rsidRPr="00C406A5">
        <w:rPr>
          <w:i/>
        </w:rPr>
        <w:t>“AbstractObservedEvent”</w:t>
      </w:r>
    </w:p>
    <w:p w:rsidR="00766FA1" w:rsidRPr="00C406A5" w:rsidRDefault="00766FA1" w:rsidP="00797415">
      <w:pPr>
        <w:numPr>
          <w:ilvl w:val="0"/>
          <w:numId w:val="54"/>
        </w:numPr>
        <w:tabs>
          <w:tab w:val="clear" w:pos="567"/>
        </w:tabs>
        <w:rPr>
          <w:i/>
        </w:rPr>
      </w:pPr>
      <w:r w:rsidRPr="00C406A5">
        <w:rPr>
          <w:i/>
        </w:rPr>
        <w:t>“ObservedEvent”</w:t>
      </w:r>
    </w:p>
    <w:p w:rsidR="00766FA1" w:rsidRPr="00C406A5" w:rsidRDefault="00766FA1" w:rsidP="00797415">
      <w:pPr>
        <w:numPr>
          <w:ilvl w:val="0"/>
          <w:numId w:val="54"/>
        </w:numPr>
        <w:tabs>
          <w:tab w:val="clear" w:pos="567"/>
        </w:tabs>
        <w:rPr>
          <w:i/>
        </w:rPr>
      </w:pPr>
      <w:r w:rsidRPr="00C406A5">
        <w:rPr>
          <w:i/>
        </w:rPr>
        <w:t>“ObservedEventCoverage”</w:t>
      </w:r>
    </w:p>
    <w:p w:rsidR="00766FA1" w:rsidRDefault="00766FA1" w:rsidP="00BD398F"/>
    <w:p w:rsidR="00766FA1" w:rsidRPr="00E97712" w:rsidRDefault="00766FA1" w:rsidP="00E97712">
      <w:pPr>
        <w:rPr>
          <w:b/>
        </w:rPr>
      </w:pPr>
      <w:bookmarkStart w:id="205" w:name="_Toc346799551"/>
      <w:r w:rsidRPr="00E97712">
        <w:rPr>
          <w:b/>
        </w:rPr>
        <w:t>Common properties of “</w:t>
      </w:r>
      <w:r w:rsidRPr="00E97712">
        <w:rPr>
          <w:b/>
          <w:i/>
        </w:rPr>
        <w:t>AbstractObservedEvent</w:t>
      </w:r>
      <w:r w:rsidRPr="00E97712">
        <w:rPr>
          <w:b/>
        </w:rPr>
        <w:t>”</w:t>
      </w:r>
      <w:bookmarkEnd w:id="205"/>
      <w:r w:rsidRPr="00E97712">
        <w:rPr>
          <w:b/>
        </w:rPr>
        <w:t xml:space="preserve"> </w:t>
      </w:r>
    </w:p>
    <w:p w:rsidR="00766FA1" w:rsidRPr="00C406A5" w:rsidRDefault="00766FA1" w:rsidP="00BD398F">
      <w:pPr>
        <w:rPr>
          <w:lang w:val="en-US"/>
        </w:rPr>
      </w:pPr>
      <w:r w:rsidRPr="00E74ABC">
        <w:rPr>
          <w:lang w:val="en-US"/>
        </w:rPr>
        <w:t xml:space="preserve">An observed event </w:t>
      </w:r>
      <w:r w:rsidRPr="00C406A5">
        <w:rPr>
          <w:lang w:val="en-US"/>
        </w:rPr>
        <w:t>refers to the spatial representation of a natural phenomenon relevant to the study of natural hazards which occurred, or is currently occurring, and which have been observed.</w:t>
      </w:r>
    </w:p>
    <w:p w:rsidR="00766FA1" w:rsidRPr="00C406A5" w:rsidRDefault="00766FA1" w:rsidP="00BD398F">
      <w:pPr>
        <w:rPr>
          <w:highlight w:val="yellow"/>
          <w:lang w:val="en-US"/>
        </w:rPr>
      </w:pPr>
    </w:p>
    <w:p w:rsidR="00766FA1" w:rsidRPr="00E74ABC" w:rsidRDefault="00766FA1" w:rsidP="00BD398F">
      <w:pPr>
        <w:rPr>
          <w:lang w:val="en-US"/>
        </w:rPr>
      </w:pPr>
      <w:r w:rsidRPr="00E74ABC">
        <w:rPr>
          <w:lang w:val="en-US"/>
        </w:rPr>
        <w:t xml:space="preserve">The </w:t>
      </w:r>
      <w:r>
        <w:rPr>
          <w:lang w:val="en-US"/>
        </w:rPr>
        <w:t xml:space="preserve">abstract </w:t>
      </w:r>
      <w:r w:rsidRPr="00E74ABC">
        <w:rPr>
          <w:lang w:val="en-US"/>
        </w:rPr>
        <w:t xml:space="preserve">observed event </w:t>
      </w:r>
      <w:r>
        <w:rPr>
          <w:lang w:val="en-US"/>
        </w:rPr>
        <w:t>spatial object</w:t>
      </w:r>
      <w:r w:rsidRPr="00E74ABC">
        <w:rPr>
          <w:lang w:val="en-US"/>
        </w:rPr>
        <w:t xml:space="preserve"> type has following properties: </w:t>
      </w:r>
    </w:p>
    <w:p w:rsidR="00766FA1" w:rsidRDefault="00766FA1" w:rsidP="00797415">
      <w:pPr>
        <w:numPr>
          <w:ilvl w:val="0"/>
          <w:numId w:val="46"/>
        </w:numPr>
        <w:tabs>
          <w:tab w:val="clear" w:pos="284"/>
          <w:tab w:val="clear" w:pos="567"/>
          <w:tab w:val="clear" w:pos="851"/>
          <w:tab w:val="clear" w:pos="1134"/>
        </w:tabs>
        <w:jc w:val="left"/>
        <w:rPr>
          <w:lang w:val="en-US"/>
        </w:rPr>
      </w:pPr>
      <w:r>
        <w:rPr>
          <w:lang w:val="en-US"/>
        </w:rPr>
        <w:t>An identifier</w:t>
      </w:r>
    </w:p>
    <w:p w:rsidR="00766FA1" w:rsidRPr="001D2300" w:rsidRDefault="00766FA1" w:rsidP="00797415">
      <w:pPr>
        <w:numPr>
          <w:ilvl w:val="0"/>
          <w:numId w:val="46"/>
        </w:numPr>
        <w:tabs>
          <w:tab w:val="clear" w:pos="284"/>
          <w:tab w:val="clear" w:pos="567"/>
          <w:tab w:val="clear" w:pos="851"/>
          <w:tab w:val="clear" w:pos="1134"/>
        </w:tabs>
        <w:jc w:val="left"/>
        <w:rPr>
          <w:lang w:val="en-US"/>
        </w:rPr>
      </w:pPr>
      <w:r w:rsidRPr="002412B2">
        <w:rPr>
          <w:lang w:val="en-US"/>
        </w:rPr>
        <w:t xml:space="preserve">A </w:t>
      </w:r>
      <w:r>
        <w:rPr>
          <w:lang w:val="en-US"/>
        </w:rPr>
        <w:t>“</w:t>
      </w:r>
      <w:r w:rsidRPr="00C406A5">
        <w:rPr>
          <w:i/>
          <w:lang w:val="en-US"/>
        </w:rPr>
        <w:t>typeOfHazard</w:t>
      </w:r>
      <w:r>
        <w:rPr>
          <w:lang w:val="en-US"/>
        </w:rPr>
        <w:t>”: this property is modelled using the “</w:t>
      </w:r>
      <w:r w:rsidRPr="00C406A5">
        <w:rPr>
          <w:i/>
          <w:lang w:val="en-US"/>
        </w:rPr>
        <w:t>NaturalHazardClassification</w:t>
      </w:r>
      <w:r>
        <w:rPr>
          <w:lang w:val="en-US"/>
        </w:rPr>
        <w:t xml:space="preserve">” </w:t>
      </w:r>
      <w:r w:rsidRPr="00C406A5">
        <w:rPr>
          <w:lang w:val="en-US"/>
        </w:rPr>
        <w:t xml:space="preserve">data type </w:t>
      </w:r>
    </w:p>
    <w:p w:rsidR="00766FA1" w:rsidRDefault="00766FA1" w:rsidP="00797415">
      <w:pPr>
        <w:numPr>
          <w:ilvl w:val="0"/>
          <w:numId w:val="46"/>
        </w:numPr>
        <w:tabs>
          <w:tab w:val="clear" w:pos="567"/>
        </w:tabs>
        <w:rPr>
          <w:lang w:val="en-US"/>
        </w:rPr>
      </w:pPr>
      <w:r w:rsidRPr="00C406A5">
        <w:rPr>
          <w:lang w:val="en-US"/>
        </w:rPr>
        <w:t xml:space="preserve">The </w:t>
      </w:r>
      <w:r>
        <w:rPr>
          <w:lang w:val="en-US"/>
        </w:rPr>
        <w:t>“</w:t>
      </w:r>
      <w:r w:rsidRPr="00C406A5">
        <w:rPr>
          <w:lang w:val="en-US"/>
        </w:rPr>
        <w:t>name</w:t>
      </w:r>
      <w:r>
        <w:rPr>
          <w:lang w:val="en-US"/>
        </w:rPr>
        <w:t>O</w:t>
      </w:r>
      <w:r w:rsidRPr="00C406A5">
        <w:rPr>
          <w:lang w:val="en-US"/>
        </w:rPr>
        <w:t>f</w:t>
      </w:r>
      <w:r>
        <w:rPr>
          <w:lang w:val="en-US"/>
        </w:rPr>
        <w:t>E</w:t>
      </w:r>
      <w:r w:rsidRPr="00C406A5">
        <w:rPr>
          <w:lang w:val="en-US"/>
        </w:rPr>
        <w:t>vent</w:t>
      </w:r>
      <w:r>
        <w:rPr>
          <w:lang w:val="en-US"/>
        </w:rPr>
        <w:t>”:</w:t>
      </w:r>
      <w:r w:rsidRPr="00E74ABC">
        <w:rPr>
          <w:lang w:val="en-US"/>
        </w:rPr>
        <w:t xml:space="preserve"> an observed </w:t>
      </w:r>
      <w:r>
        <w:rPr>
          <w:lang w:val="en-US"/>
        </w:rPr>
        <w:t>event</w:t>
      </w:r>
      <w:r w:rsidRPr="00E74ABC">
        <w:rPr>
          <w:lang w:val="en-US"/>
        </w:rPr>
        <w:t xml:space="preserve"> can have a commonly known name (such as the “Xynthia” tempest that stroke part of the Atlantic coast-line of France in early 2010).</w:t>
      </w:r>
    </w:p>
    <w:p w:rsidR="00766FA1" w:rsidRDefault="00766FA1" w:rsidP="00797415">
      <w:pPr>
        <w:numPr>
          <w:ilvl w:val="0"/>
          <w:numId w:val="49"/>
        </w:numPr>
        <w:tabs>
          <w:tab w:val="clear" w:pos="284"/>
          <w:tab w:val="clear" w:pos="567"/>
          <w:tab w:val="clear" w:pos="851"/>
          <w:tab w:val="clear" w:pos="1134"/>
        </w:tabs>
        <w:ind w:hanging="294"/>
        <w:jc w:val="left"/>
        <w:rPr>
          <w:lang w:val="en-US"/>
        </w:rPr>
      </w:pPr>
      <w:r w:rsidRPr="00E74ABC">
        <w:rPr>
          <w:lang w:val="en-US"/>
        </w:rPr>
        <w:t>“</w:t>
      </w:r>
      <w:r w:rsidRPr="00C406A5">
        <w:rPr>
          <w:i/>
          <w:lang w:val="en-US"/>
        </w:rPr>
        <w:t>ValidFrom</w:t>
      </w:r>
      <w:r w:rsidRPr="00E74ABC">
        <w:rPr>
          <w:lang w:val="en-US"/>
        </w:rPr>
        <w:t xml:space="preserve">”: which </w:t>
      </w:r>
      <w:r>
        <w:rPr>
          <w:lang w:val="en-US"/>
        </w:rPr>
        <w:t>provides piece of information about</w:t>
      </w:r>
      <w:r w:rsidRPr="00E74ABC">
        <w:rPr>
          <w:lang w:val="en-US"/>
        </w:rPr>
        <w:t xml:space="preserve"> the date of appearance of the event (“February 26</w:t>
      </w:r>
      <w:r w:rsidRPr="00E74ABC">
        <w:rPr>
          <w:vertAlign w:val="superscript"/>
          <w:lang w:val="en-US"/>
        </w:rPr>
        <w:t>th</w:t>
      </w:r>
      <w:r w:rsidRPr="00E74ABC">
        <w:rPr>
          <w:lang w:val="en-US"/>
        </w:rPr>
        <w:t xml:space="preserve"> 2010” for the “Xynthia” tempest)</w:t>
      </w:r>
    </w:p>
    <w:p w:rsidR="00766FA1" w:rsidRDefault="00766FA1" w:rsidP="00797415">
      <w:pPr>
        <w:numPr>
          <w:ilvl w:val="0"/>
          <w:numId w:val="49"/>
        </w:numPr>
        <w:tabs>
          <w:tab w:val="clear" w:pos="284"/>
          <w:tab w:val="clear" w:pos="567"/>
          <w:tab w:val="clear" w:pos="851"/>
          <w:tab w:val="clear" w:pos="1134"/>
        </w:tabs>
        <w:jc w:val="left"/>
        <w:rPr>
          <w:lang w:val="en-US"/>
        </w:rPr>
      </w:pPr>
      <w:r>
        <w:rPr>
          <w:lang w:val="en-US"/>
        </w:rPr>
        <w:t>“</w:t>
      </w:r>
      <w:r w:rsidRPr="00C406A5">
        <w:rPr>
          <w:i/>
          <w:lang w:val="en-US"/>
        </w:rPr>
        <w:t>ValidTo</w:t>
      </w:r>
      <w:r>
        <w:rPr>
          <w:lang w:val="en-US"/>
        </w:rPr>
        <w:t>” : which provides piece of information</w:t>
      </w:r>
      <w:r w:rsidRPr="00E74ABC">
        <w:rPr>
          <w:lang w:val="en-US"/>
        </w:rPr>
        <w:t xml:space="preserve"> about the ending date of the event (“March 1</w:t>
      </w:r>
      <w:r w:rsidRPr="00E74ABC">
        <w:rPr>
          <w:vertAlign w:val="superscript"/>
          <w:lang w:val="en-US"/>
        </w:rPr>
        <w:t>st</w:t>
      </w:r>
      <w:r w:rsidRPr="00E74ABC">
        <w:rPr>
          <w:lang w:val="en-US"/>
        </w:rPr>
        <w:t xml:space="preserve"> 2010” for the “Xynthia” tempest)</w:t>
      </w:r>
    </w:p>
    <w:p w:rsidR="00766FA1" w:rsidRDefault="00766FA1" w:rsidP="00797415">
      <w:pPr>
        <w:numPr>
          <w:ilvl w:val="0"/>
          <w:numId w:val="49"/>
        </w:numPr>
        <w:tabs>
          <w:tab w:val="clear" w:pos="284"/>
          <w:tab w:val="clear" w:pos="567"/>
          <w:tab w:val="clear" w:pos="851"/>
          <w:tab w:val="clear" w:pos="1134"/>
        </w:tabs>
        <w:jc w:val="left"/>
        <w:rPr>
          <w:lang w:val="en-US"/>
        </w:rPr>
      </w:pPr>
      <w:r>
        <w:rPr>
          <w:lang w:val="en-US"/>
        </w:rPr>
        <w:t>The date the object was entered in the dataset, and t</w:t>
      </w:r>
      <w:r w:rsidRPr="002A15DD">
        <w:rPr>
          <w:lang w:val="en-US"/>
        </w:rPr>
        <w:t>he date the object was removed or superseded from the dataset</w:t>
      </w:r>
      <w:r>
        <w:rPr>
          <w:lang w:val="en-US"/>
        </w:rPr>
        <w:t>. Those attributes are “</w:t>
      </w:r>
      <w:r w:rsidRPr="00BC0EA2">
        <w:rPr>
          <w:i/>
          <w:lang w:val="en-US"/>
        </w:rPr>
        <w:t>beginLifeSpanVersion”</w:t>
      </w:r>
      <w:r>
        <w:rPr>
          <w:lang w:val="en-US"/>
        </w:rPr>
        <w:t xml:space="preserve"> and “</w:t>
      </w:r>
      <w:r w:rsidRPr="00BC0EA2">
        <w:rPr>
          <w:i/>
          <w:lang w:val="en-US"/>
        </w:rPr>
        <w:t>endLifeSpanVersion</w:t>
      </w:r>
      <w:r>
        <w:rPr>
          <w:lang w:val="en-US"/>
        </w:rPr>
        <w:t>”</w:t>
      </w:r>
    </w:p>
    <w:p w:rsidR="00766FA1" w:rsidRPr="00E13EE7" w:rsidRDefault="00766FA1" w:rsidP="00797415">
      <w:pPr>
        <w:numPr>
          <w:ilvl w:val="0"/>
          <w:numId w:val="49"/>
        </w:numPr>
        <w:tabs>
          <w:tab w:val="clear" w:pos="284"/>
          <w:tab w:val="clear" w:pos="567"/>
          <w:tab w:val="clear" w:pos="851"/>
          <w:tab w:val="clear" w:pos="1134"/>
        </w:tabs>
        <w:jc w:val="left"/>
        <w:rPr>
          <w:lang w:val="en-US"/>
        </w:rPr>
      </w:pPr>
      <w:r w:rsidRPr="00E13EE7">
        <w:rPr>
          <w:lang w:val="en-US"/>
        </w:rPr>
        <w:t xml:space="preserve">An association to the </w:t>
      </w:r>
      <w:r>
        <w:rPr>
          <w:lang w:val="en-US"/>
        </w:rPr>
        <w:t>“EnvironmentalMonitoringProgram”</w:t>
      </w:r>
      <w:r w:rsidRPr="00E13EE7">
        <w:rPr>
          <w:lang w:val="en-US"/>
        </w:rPr>
        <w:t xml:space="preserve"> </w:t>
      </w:r>
    </w:p>
    <w:p w:rsidR="00766FA1" w:rsidRDefault="00766FA1" w:rsidP="00BD398F">
      <w:pPr>
        <w:rPr>
          <w:lang w:val="en-US"/>
        </w:rPr>
      </w:pPr>
      <w:r>
        <w:rPr>
          <w:lang w:val="en-US"/>
        </w:rPr>
        <w:t>As it is a spatial object that may exist in the real world, an observed event can be monitored. To express this, an voidable association link is set between the “</w:t>
      </w:r>
      <w:r w:rsidRPr="00C406A5">
        <w:rPr>
          <w:i/>
          <w:lang w:val="en-US"/>
        </w:rPr>
        <w:t>AbstractObservedEvent</w:t>
      </w:r>
      <w:r>
        <w:rPr>
          <w:lang w:val="en-US"/>
        </w:rPr>
        <w:t>” spatial object type, and the “</w:t>
      </w:r>
      <w:r w:rsidRPr="00C406A5">
        <w:rPr>
          <w:i/>
          <w:lang w:val="en-US"/>
        </w:rPr>
        <w:t>EnvironmentalMonitoringProgram</w:t>
      </w:r>
      <w:r>
        <w:rPr>
          <w:lang w:val="en-US"/>
        </w:rPr>
        <w:t>” spatial object type designed by TWG EF. An observed event can be monitored by 0, 1 or several environmental monitoring programs.</w:t>
      </w:r>
    </w:p>
    <w:p w:rsidR="00766FA1" w:rsidRPr="001D2300" w:rsidRDefault="00766FA1" w:rsidP="00BD398F">
      <w:pPr>
        <w:rPr>
          <w:lang w:val="en-US"/>
        </w:rPr>
      </w:pPr>
    </w:p>
    <w:p w:rsidR="00766FA1" w:rsidRPr="00E97712" w:rsidRDefault="00766FA1" w:rsidP="00E97712">
      <w:pPr>
        <w:rPr>
          <w:b/>
          <w:lang w:val="en-US"/>
        </w:rPr>
      </w:pPr>
      <w:bookmarkStart w:id="206" w:name="_Toc346799552"/>
      <w:r w:rsidRPr="00E97712">
        <w:rPr>
          <w:b/>
          <w:lang w:val="en-US"/>
        </w:rPr>
        <w:t>Specific properties of “</w:t>
      </w:r>
      <w:r w:rsidRPr="00E97712">
        <w:rPr>
          <w:b/>
          <w:i/>
          <w:lang w:val="en-US"/>
        </w:rPr>
        <w:t>ObservedEvent</w:t>
      </w:r>
      <w:r w:rsidRPr="00E97712">
        <w:rPr>
          <w:b/>
          <w:lang w:val="en-US"/>
        </w:rPr>
        <w:t>”</w:t>
      </w:r>
      <w:bookmarkEnd w:id="206"/>
      <w:r w:rsidRPr="00E97712">
        <w:rPr>
          <w:b/>
          <w:lang w:val="en-US"/>
        </w:rPr>
        <w:t xml:space="preserve"> </w:t>
      </w:r>
    </w:p>
    <w:p w:rsidR="00766FA1" w:rsidRPr="00C406A5" w:rsidRDefault="00766FA1" w:rsidP="00BD398F">
      <w:pPr>
        <w:rPr>
          <w:lang w:val="en-US"/>
        </w:rPr>
      </w:pPr>
      <w:r w:rsidRPr="00C406A5">
        <w:rPr>
          <w:lang w:val="en-US"/>
        </w:rPr>
        <w:t>The vector representation is modelled as a</w:t>
      </w:r>
      <w:r w:rsidRPr="00FF18AC">
        <w:rPr>
          <w:lang w:val="en-US"/>
        </w:rPr>
        <w:t xml:space="preserve"> “</w:t>
      </w:r>
      <w:r w:rsidRPr="00C406A5">
        <w:rPr>
          <w:i/>
          <w:lang w:val="en-US"/>
        </w:rPr>
        <w:t>GM_Object</w:t>
      </w:r>
      <w:r w:rsidRPr="00C406A5">
        <w:rPr>
          <w:lang w:val="en-US"/>
        </w:rPr>
        <w:t>”. This basically encompasses all types of geometric primitives.</w:t>
      </w:r>
    </w:p>
    <w:p w:rsidR="00766FA1" w:rsidRPr="00C406A5" w:rsidRDefault="00766FA1" w:rsidP="00BD398F">
      <w:pPr>
        <w:rPr>
          <w:lang w:val="en-US"/>
        </w:rPr>
      </w:pPr>
      <w:r w:rsidRPr="00C406A5">
        <w:rPr>
          <w:lang w:val="en-US"/>
        </w:rPr>
        <w:t xml:space="preserve">It has also following attribute: </w:t>
      </w:r>
    </w:p>
    <w:p w:rsidR="00766FA1" w:rsidRPr="00C406A5" w:rsidRDefault="00766FA1" w:rsidP="00BD398F">
      <w:pPr>
        <w:rPr>
          <w:b/>
          <w:highlight w:val="yellow"/>
          <w:u w:val="single"/>
          <w:lang w:val="en-US"/>
        </w:rPr>
      </w:pPr>
      <w:r w:rsidRPr="00C406A5">
        <w:rPr>
          <w:lang w:val="en-US"/>
        </w:rPr>
        <w:t>“</w:t>
      </w:r>
      <w:r w:rsidRPr="00C406A5">
        <w:rPr>
          <w:i/>
          <w:lang w:val="en-US"/>
        </w:rPr>
        <w:t>magnitudeOrIntensity”</w:t>
      </w:r>
      <w:r w:rsidRPr="00C406A5">
        <w:rPr>
          <w:lang w:val="en-US"/>
        </w:rPr>
        <w:t xml:space="preserve"> which is modelled using the </w:t>
      </w:r>
      <w:r w:rsidRPr="00E74ABC">
        <w:rPr>
          <w:lang w:val="en-US"/>
        </w:rPr>
        <w:t>data type “</w:t>
      </w:r>
      <w:r w:rsidRPr="00C406A5">
        <w:rPr>
          <w:i/>
          <w:lang w:val="en-US"/>
        </w:rPr>
        <w:t>LevelOrIntensity</w:t>
      </w:r>
      <w:r w:rsidRPr="00E74ABC">
        <w:rPr>
          <w:lang w:val="en-US"/>
        </w:rPr>
        <w:t>”</w:t>
      </w:r>
      <w:r>
        <w:rPr>
          <w:lang w:val="en-US"/>
        </w:rPr>
        <w:t>.</w:t>
      </w:r>
      <w:r w:rsidRPr="00E74ABC">
        <w:rPr>
          <w:lang w:val="en-US"/>
        </w:rPr>
        <w:t xml:space="preserve"> </w:t>
      </w:r>
    </w:p>
    <w:p w:rsidR="00766FA1" w:rsidRPr="00173347" w:rsidRDefault="00766FA1" w:rsidP="00BD398F">
      <w:pPr>
        <w:tabs>
          <w:tab w:val="left" w:pos="1560"/>
        </w:tabs>
        <w:ind w:left="1985"/>
        <w:rPr>
          <w:lang w:val="en-US"/>
        </w:rPr>
      </w:pPr>
    </w:p>
    <w:p w:rsidR="00766FA1" w:rsidRPr="00E97712" w:rsidRDefault="00766FA1" w:rsidP="00E97712">
      <w:pPr>
        <w:rPr>
          <w:b/>
          <w:lang w:val="en-US"/>
        </w:rPr>
      </w:pPr>
      <w:bookmarkStart w:id="207" w:name="_Toc346799553"/>
      <w:r w:rsidRPr="00E97712">
        <w:rPr>
          <w:b/>
          <w:lang w:val="en-US"/>
        </w:rPr>
        <w:t>Specific properties of “</w:t>
      </w:r>
      <w:r w:rsidRPr="00E97712">
        <w:rPr>
          <w:b/>
          <w:i/>
          <w:lang w:val="en-US"/>
        </w:rPr>
        <w:t>ObservedEventCoverage</w:t>
      </w:r>
      <w:r w:rsidRPr="00E97712">
        <w:rPr>
          <w:b/>
          <w:lang w:val="en-US"/>
        </w:rPr>
        <w:t>”</w:t>
      </w:r>
      <w:bookmarkEnd w:id="207"/>
      <w:r w:rsidRPr="00E97712">
        <w:rPr>
          <w:b/>
          <w:lang w:val="en-US"/>
        </w:rPr>
        <w:t xml:space="preserve"> </w:t>
      </w:r>
    </w:p>
    <w:p w:rsidR="00766FA1" w:rsidRPr="00C406A5" w:rsidRDefault="00766FA1" w:rsidP="00BD398F">
      <w:pPr>
        <w:rPr>
          <w:lang w:val="en-US"/>
        </w:rPr>
      </w:pPr>
      <w:r w:rsidRPr="00C406A5">
        <w:rPr>
          <w:lang w:val="en-US"/>
        </w:rPr>
        <w:t>In the related coverage representation, the values that vary over space (and therefore declared as the range of the coverage) are either the magnitude or intensity, or the likelihood of occurrence.</w:t>
      </w:r>
    </w:p>
    <w:p w:rsidR="00766FA1" w:rsidRPr="008B3241" w:rsidRDefault="00766FA1" w:rsidP="00657B47">
      <w:pPr>
        <w:rPr>
          <w:rFonts w:cs="Arial"/>
          <w:b/>
          <w:bCs/>
          <w:i/>
          <w:color w:val="008000"/>
        </w:rPr>
      </w:pPr>
    </w:p>
    <w:p w:rsidR="00766FA1" w:rsidRDefault="00766FA1" w:rsidP="00657B47">
      <w:pPr>
        <w:pStyle w:val="Heading4"/>
      </w:pPr>
      <w:r w:rsidRPr="008B3241">
        <w:t>Consistency between spatial data sets</w:t>
      </w:r>
    </w:p>
    <w:p w:rsidR="00392939" w:rsidRPr="00CF1ED7" w:rsidRDefault="00392939" w:rsidP="00392939">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color w:val="FF0000"/>
          <w:lang w:val="en-US"/>
        </w:rPr>
      </w:pPr>
      <w:r w:rsidRPr="00CF1ED7">
        <w:rPr>
          <w:b/>
          <w:color w:val="FF0000"/>
          <w:lang w:val="en-US"/>
        </w:rPr>
        <w:t>IR Requirement</w:t>
      </w:r>
    </w:p>
    <w:p w:rsidR="00392939" w:rsidRPr="00CF1ED7" w:rsidRDefault="00392939" w:rsidP="00392939">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i/>
          <w:lang w:val="en-US"/>
        </w:rPr>
      </w:pPr>
      <w:r>
        <w:rPr>
          <w:i/>
          <w:lang w:val="en-US"/>
        </w:rPr>
        <w:t>Annex IV / Section 12.6.</w:t>
      </w:r>
    </w:p>
    <w:p w:rsidR="00392939" w:rsidRDefault="00392939" w:rsidP="00392939">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lang w:val="en-US"/>
        </w:rPr>
      </w:pPr>
      <w:r w:rsidRPr="00392939">
        <w:rPr>
          <w:b/>
          <w:lang w:val="en-US"/>
        </w:rPr>
        <w:t>Theme-specific Requirements</w:t>
      </w:r>
    </w:p>
    <w:p w:rsidR="00392939" w:rsidRDefault="00392939" w:rsidP="00392939">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pPr>
      <w:r>
        <w:rPr>
          <w:b/>
          <w:lang w:val="en-US"/>
        </w:rPr>
        <w:br/>
      </w:r>
      <w:r w:rsidRPr="00392939">
        <w:t>(1)</w:t>
      </w:r>
      <w:r w:rsidRPr="00392939">
        <w:tab/>
        <w:t xml:space="preserve">Where a RiskZone is associated with a HazardArea, the RiskZone and the HazardArea shall overlap. </w:t>
      </w:r>
      <w:r>
        <w:br/>
      </w:r>
      <w:r w:rsidRPr="00392939">
        <w:t>(2)</w:t>
      </w:r>
      <w:r w:rsidRPr="00392939">
        <w:tab/>
        <w:t>Where a RiskZone is associated with an ExposedElement, the ExposedElement shall overlap with the RiskZone.</w:t>
      </w:r>
    </w:p>
    <w:p w:rsidR="00766FA1" w:rsidRDefault="00766FA1" w:rsidP="00657B47"/>
    <w:p w:rsidR="00766FA1" w:rsidRPr="008B3241" w:rsidRDefault="00766FA1" w:rsidP="006137B3">
      <w:pPr>
        <w:pStyle w:val="Heading4"/>
      </w:pPr>
      <w:r w:rsidRPr="008B3241">
        <w:t>Identifier management</w:t>
      </w:r>
    </w:p>
    <w:p w:rsidR="00766FA1" w:rsidRDefault="00766FA1" w:rsidP="006137B3">
      <w:pPr>
        <w:spacing w:after="120"/>
      </w:pPr>
    </w:p>
    <w:p w:rsidR="00766FA1" w:rsidRDefault="00766FA1" w:rsidP="006137B3">
      <w:pPr>
        <w:spacing w:after="120"/>
      </w:pPr>
      <w:r>
        <w:lastRenderedPageBreak/>
        <w:t>All key spatial object types (HazardArea, RiskZone, ExposedElement and ObservedEvent) shall be assigned an inspireID in accordance with the rules for Identifier Management defined in section 14 of D2.5 Generic Conceptual Model. The requirement for an inspireID follows Recommendation 27 from section 14 of D2.5: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286"/>
      </w:tblGrid>
      <w:tr w:rsidR="00766FA1" w:rsidRPr="00811338" w:rsidTr="000D40CF">
        <w:tc>
          <w:tcPr>
            <w:tcW w:w="9286" w:type="dxa"/>
          </w:tcPr>
          <w:p w:rsidR="00766FA1" w:rsidRPr="00811338" w:rsidRDefault="00766FA1" w:rsidP="000D40CF">
            <w:pPr>
              <w:spacing w:before="120" w:after="120"/>
              <w:rPr>
                <w:b/>
              </w:rPr>
            </w:pPr>
            <w:r w:rsidRPr="00811338">
              <w:rPr>
                <w:b/>
              </w:rPr>
              <w:t>From Section 14 of D2.5 Generic Conceptual Model</w:t>
            </w:r>
          </w:p>
          <w:p w:rsidR="00766FA1" w:rsidRPr="00811338" w:rsidRDefault="002E751E" w:rsidP="000D40CF">
            <w:r>
              <w:rPr>
                <w:noProof/>
                <w:lang w:val="en-US" w:eastAsia="en-US"/>
              </w:rPr>
              <w:drawing>
                <wp:inline distT="0" distB="0" distL="0" distR="0" wp14:anchorId="3F5EFD94" wp14:editId="3A32E105">
                  <wp:extent cx="5692140" cy="6477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92140" cy="647700"/>
                          </a:xfrm>
                          <a:prstGeom prst="rect">
                            <a:avLst/>
                          </a:prstGeom>
                          <a:noFill/>
                          <a:ln>
                            <a:noFill/>
                          </a:ln>
                        </pic:spPr>
                      </pic:pic>
                    </a:graphicData>
                  </a:graphic>
                </wp:inline>
              </w:drawing>
            </w:r>
          </w:p>
        </w:tc>
      </w:tr>
    </w:tbl>
    <w:p w:rsidR="00766FA1" w:rsidRDefault="00766FA1" w:rsidP="006137B3"/>
    <w:p w:rsidR="00766FA1" w:rsidRDefault="00766FA1" w:rsidP="006137B3">
      <w:r>
        <w:t xml:space="preserve">The inspireID is required for those spatial objects to enable references from non-spatial resources to be established. The inspireID shall be a persistent, external object identifier. This means that the inspireID shall provide a consistent identifier enabling multiple non-spatial resources to be linked to the same object. </w:t>
      </w:r>
    </w:p>
    <w:p w:rsidR="00766FA1" w:rsidRDefault="00766FA1" w:rsidP="006137B3"/>
    <w:p w:rsidR="00766FA1" w:rsidRDefault="00766FA1" w:rsidP="006137B3">
      <w:r>
        <w:t>The identifier assigned as the inspireID shall follow the four requirements for external object identifiers:</w:t>
      </w:r>
    </w:p>
    <w:p w:rsidR="00766FA1" w:rsidRDefault="00766FA1" w:rsidP="006137B3"/>
    <w:p w:rsidR="00766FA1" w:rsidRDefault="00766FA1" w:rsidP="00797415">
      <w:pPr>
        <w:numPr>
          <w:ilvl w:val="0"/>
          <w:numId w:val="57"/>
        </w:numPr>
        <w:spacing w:after="120"/>
      </w:pPr>
      <w:r w:rsidRPr="00D018E4">
        <w:rPr>
          <w:b/>
        </w:rPr>
        <w:t>Uniqueness</w:t>
      </w:r>
      <w:r>
        <w:t>: the identifier shall not be assigned to any other INSPIRE spatial object.</w:t>
      </w:r>
    </w:p>
    <w:p w:rsidR="00766FA1" w:rsidRPr="00D018E4" w:rsidRDefault="00766FA1" w:rsidP="00392939">
      <w:pPr>
        <w:spacing w:line="276" w:lineRule="auto"/>
        <w:ind w:left="567"/>
      </w:pPr>
      <w:r w:rsidRPr="00D018E4">
        <w:t>NOTE 1: Different versions of the spatial object shall have the same identifier</w:t>
      </w:r>
    </w:p>
    <w:p w:rsidR="00766FA1" w:rsidRPr="00D018E4" w:rsidRDefault="00766FA1" w:rsidP="00392939">
      <w:pPr>
        <w:ind w:left="567"/>
      </w:pPr>
      <w:r w:rsidRPr="00D018E4">
        <w:t xml:space="preserve">NOTE 2: </w:t>
      </w:r>
      <w:r>
        <w:t>Identifiers must not be re-used</w:t>
      </w:r>
    </w:p>
    <w:p w:rsidR="00766FA1" w:rsidRPr="00D018E4" w:rsidRDefault="00766FA1" w:rsidP="00797415">
      <w:pPr>
        <w:numPr>
          <w:ilvl w:val="0"/>
          <w:numId w:val="57"/>
        </w:numPr>
        <w:spacing w:after="120"/>
        <w:ind w:left="567" w:hanging="283"/>
        <w:rPr>
          <w:b/>
        </w:rPr>
      </w:pPr>
      <w:r w:rsidRPr="00D018E4">
        <w:rPr>
          <w:b/>
        </w:rPr>
        <w:t>Persistence</w:t>
      </w:r>
      <w:r>
        <w:rPr>
          <w:b/>
        </w:rPr>
        <w:t>:</w:t>
      </w:r>
      <w:r>
        <w:t xml:space="preserve"> once assigned the identifier shall remain unchanged during the life-time of a spatial object </w:t>
      </w:r>
    </w:p>
    <w:p w:rsidR="00766FA1" w:rsidRPr="0005451F" w:rsidRDefault="00766FA1" w:rsidP="00797415">
      <w:pPr>
        <w:numPr>
          <w:ilvl w:val="0"/>
          <w:numId w:val="57"/>
        </w:numPr>
        <w:spacing w:after="120"/>
        <w:ind w:left="567" w:hanging="283"/>
      </w:pPr>
      <w:r w:rsidRPr="00D018E4">
        <w:rPr>
          <w:b/>
        </w:rPr>
        <w:t>Traceability</w:t>
      </w:r>
      <w:r>
        <w:rPr>
          <w:b/>
        </w:rPr>
        <w:t xml:space="preserve">: </w:t>
      </w:r>
      <w:r w:rsidRPr="0005451F">
        <w:t>a spatial object (or specific version) can be accessed based on its identifier</w:t>
      </w:r>
    </w:p>
    <w:p w:rsidR="00766FA1" w:rsidRPr="00D018E4" w:rsidRDefault="00766FA1" w:rsidP="00797415">
      <w:pPr>
        <w:numPr>
          <w:ilvl w:val="0"/>
          <w:numId w:val="57"/>
        </w:numPr>
        <w:spacing w:after="120"/>
        <w:ind w:left="567" w:hanging="283"/>
        <w:rPr>
          <w:b/>
        </w:rPr>
      </w:pPr>
      <w:r w:rsidRPr="00D018E4">
        <w:rPr>
          <w:b/>
        </w:rPr>
        <w:t>Feasibility</w:t>
      </w:r>
      <w:r>
        <w:rPr>
          <w:b/>
        </w:rPr>
        <w:t>:</w:t>
      </w:r>
      <w:r w:rsidRPr="00D018E4">
        <w:rPr>
          <w:b/>
        </w:rPr>
        <w:t xml:space="preserve"> </w:t>
      </w:r>
      <w:r w:rsidRPr="0005451F">
        <w:t>the system for defining identifiers has been designed to allow existing identifiers to be used</w:t>
      </w:r>
    </w:p>
    <w:p w:rsidR="00766FA1" w:rsidRDefault="00766FA1" w:rsidP="006137B3">
      <w:pPr>
        <w:rPr>
          <w:rStyle w:val="StyleHeading2chapterHeading2h2sub-clause2H22H21l2Headi"/>
        </w:rPr>
      </w:pPr>
      <w:r>
        <w:rPr>
          <w:rStyle w:val="StyleHeading2chapterHeading2h2sub-clause2H22H21l2Headi"/>
        </w:rPr>
        <w:t xml:space="preserve">The inspireID contains three properties: localID, namespace and a </w:t>
      </w:r>
      <w:r>
        <w:rPr>
          <w:rStyle w:val="StyleHeading2chapterHeading2h2sub-clause2H22H21l2Headi"/>
          <w:rFonts w:cs="Arial"/>
        </w:rPr>
        <w:t>«</w:t>
      </w:r>
      <w:r>
        <w:rPr>
          <w:rStyle w:val="StyleHeading2chapterHeading2h2sub-clause2H22H21l2Headi"/>
        </w:rPr>
        <w:t>voidable</w:t>
      </w:r>
      <w:r>
        <w:rPr>
          <w:rStyle w:val="StyleHeading2chapterHeading2h2sub-clause2H22H21l2Headi"/>
          <w:rFonts w:cs="Arial"/>
        </w:rPr>
        <w:t>»</w:t>
      </w:r>
      <w:r>
        <w:rPr>
          <w:rStyle w:val="StyleHeading2chapterHeading2h2sub-clause2H22H21l2Headi"/>
        </w:rPr>
        <w:t xml:space="preserve"> version. Where an INSPIRE Download Service provides access to multiple versions of spatial objects, the version parameter should be included to enable third parties to include the version of the spatial object when the referencing.</w:t>
      </w:r>
    </w:p>
    <w:p w:rsidR="00766FA1" w:rsidRDefault="00766FA1" w:rsidP="006137B3">
      <w:pPr>
        <w:rPr>
          <w:rStyle w:val="StyleHeading2chapterHeading2h2sub-clause2H22H21l2Headi"/>
        </w:rPr>
      </w:pPr>
    </w:p>
    <w:p w:rsidR="00766FA1" w:rsidRDefault="00766FA1" w:rsidP="00E63FA6">
      <w:pPr>
        <w:pStyle w:val="Recommendationgrey"/>
      </w:pPr>
      <w:r>
        <w:t>It is strongly recommended that a version is included in the inspireId to allow different versions of a spatial object to be distinguished.</w:t>
      </w:r>
    </w:p>
    <w:p w:rsidR="00766FA1" w:rsidRDefault="00766FA1" w:rsidP="00657B47"/>
    <w:p w:rsidR="00766FA1" w:rsidRPr="00FC4B79" w:rsidRDefault="00766FA1" w:rsidP="00657B47"/>
    <w:p w:rsidR="00766FA1" w:rsidRPr="003274BB" w:rsidRDefault="00766FA1" w:rsidP="00657B47">
      <w:pPr>
        <w:pStyle w:val="Heading4"/>
      </w:pPr>
      <w:r w:rsidRPr="008B3241">
        <w:t>Modelling of object references</w:t>
      </w:r>
    </w:p>
    <w:p w:rsidR="00766FA1" w:rsidRPr="00D44929" w:rsidRDefault="00766FA1" w:rsidP="00D44929">
      <w:r>
        <w:t>In case that t</w:t>
      </w:r>
      <w:r w:rsidRPr="00FC4B79">
        <w:t>he spatial representation of an exposed element is defined and provided by another INSPIRE theme</w:t>
      </w:r>
      <w:r w:rsidRPr="00D44929">
        <w:t>, the exposed el</w:t>
      </w:r>
      <w:r>
        <w:t>ement object shall reference that</w:t>
      </w:r>
      <w:r w:rsidRPr="00D44929">
        <w:t xml:space="preserve"> </w:t>
      </w:r>
      <w:r>
        <w:t xml:space="preserve">external </w:t>
      </w:r>
      <w:r w:rsidRPr="00D44929">
        <w:t>object. The reference is made by instantiating the association link between “</w:t>
      </w:r>
      <w:r w:rsidRPr="00FC4B79">
        <w:t>ExposedElement</w:t>
      </w:r>
      <w:r w:rsidRPr="00D44929">
        <w:t>” and the abstract GML “</w:t>
      </w:r>
      <w:r w:rsidRPr="00FC4B79">
        <w:t>AbstractFeature</w:t>
      </w:r>
      <w:r w:rsidRPr="00D44929">
        <w:t>”. This “</w:t>
      </w:r>
      <w:r w:rsidRPr="00FC4B79">
        <w:t>AbstractFeature</w:t>
      </w:r>
      <w:r w:rsidRPr="00D44929">
        <w:t xml:space="preserve">” encompasses any spatial object type of any INSPIRE data specifications. Object referencing is used to avoid any duplication of geometry between INSPIRE spatial objects. </w:t>
      </w:r>
    </w:p>
    <w:p w:rsidR="00766FA1" w:rsidRPr="00D44929" w:rsidRDefault="00766FA1" w:rsidP="00657B47"/>
    <w:p w:rsidR="00766FA1" w:rsidRPr="000C2475" w:rsidRDefault="00766FA1" w:rsidP="000C2475">
      <w:pPr>
        <w:pStyle w:val="Recommendationgrey"/>
      </w:pPr>
      <w:r>
        <w:t xml:space="preserve">Member States and/or National Spatial Data Infrastructures should agree on the external information systems to share spatial objects that fulfill the definition of “ExposedElement” spatial object type. </w:t>
      </w:r>
    </w:p>
    <w:p w:rsidR="00766FA1" w:rsidRPr="00FC4B79" w:rsidRDefault="00766FA1" w:rsidP="00657B47"/>
    <w:p w:rsidR="00766FA1" w:rsidRDefault="00766FA1" w:rsidP="00392939"/>
    <w:p w:rsidR="00766FA1" w:rsidRPr="00D7395B" w:rsidRDefault="00766FA1" w:rsidP="00657B47"/>
    <w:p w:rsidR="00CF163B" w:rsidRDefault="00766FA1" w:rsidP="00CF163B">
      <w:pPr>
        <w:pStyle w:val="Heading3"/>
        <w:rPr>
          <w:rFonts w:eastAsia="Times New Roman"/>
        </w:rPr>
      </w:pPr>
      <w:r>
        <w:br w:type="page"/>
      </w:r>
      <w:bookmarkStart w:id="208" w:name="_Toc346797166"/>
      <w:bookmarkStart w:id="209" w:name="_Toc346797937"/>
      <w:bookmarkStart w:id="210" w:name="_Toc346798082"/>
      <w:bookmarkStart w:id="211" w:name="_Toc346799124"/>
      <w:bookmarkStart w:id="212" w:name="_Toc346799554"/>
      <w:bookmarkStart w:id="213" w:name="_Toc347759287"/>
      <w:bookmarkStart w:id="214" w:name="_Toc347759551"/>
      <w:bookmarkStart w:id="215" w:name="_Toc347759997"/>
      <w:bookmarkStart w:id="216" w:name="_Toc374464088"/>
      <w:bookmarkEnd w:id="208"/>
      <w:bookmarkEnd w:id="209"/>
      <w:bookmarkEnd w:id="210"/>
      <w:bookmarkEnd w:id="211"/>
      <w:bookmarkEnd w:id="212"/>
      <w:bookmarkEnd w:id="213"/>
      <w:bookmarkEnd w:id="214"/>
      <w:bookmarkEnd w:id="215"/>
      <w:r w:rsidR="00CF163B">
        <w:rPr>
          <w:rFonts w:eastAsia="Times New Roman"/>
        </w:rPr>
        <w:lastRenderedPageBreak/>
        <w:t>Feature catalogue</w:t>
      </w:r>
      <w:bookmarkEnd w:id="216"/>
    </w:p>
    <w:p w:rsidR="00CF163B" w:rsidRPr="000569E7" w:rsidRDefault="00CF163B" w:rsidP="00CF163B">
      <w:pPr>
        <w:pStyle w:val="NormalWeb"/>
      </w:pPr>
      <w:r>
        <w:rPr>
          <w:b/>
          <w:bCs/>
        </w:rPr>
        <w:t>Feature catalogue metadata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0"/>
        <w:gridCol w:w="6131"/>
      </w:tblGrid>
      <w:tr w:rsidR="00CF163B" w:rsidTr="00CF163B">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Application Schema</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INSPIRE Application Schema NaturalRiskZones</w:t>
            </w:r>
          </w:p>
        </w:tc>
      </w:tr>
      <w:tr w:rsidR="00CF163B" w:rsidTr="00CF163B">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Version number</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3.0</w:t>
            </w:r>
          </w:p>
        </w:tc>
      </w:tr>
    </w:tbl>
    <w:p w:rsidR="00CF163B" w:rsidRPr="000569E7" w:rsidRDefault="00CF163B" w:rsidP="00CF163B">
      <w:pPr>
        <w:pStyle w:val="NormalWeb"/>
      </w:pPr>
      <w:r>
        <w:rPr>
          <w:b/>
          <w:bCs/>
        </w:rPr>
        <w:t>Types defined in the feature catalogue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815"/>
        <w:gridCol w:w="3544"/>
        <w:gridCol w:w="1772"/>
      </w:tblGrid>
      <w:tr w:rsidR="00CF163B" w:rsidTr="00CF163B">
        <w:trPr>
          <w:trHeight w:val="225"/>
          <w:tblHeader/>
          <w:tblCellSpacing w:w="0" w:type="dxa"/>
        </w:trPr>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CF163B" w:rsidRDefault="00CF163B">
            <w:pPr>
              <w:spacing w:line="225" w:lineRule="atLeast"/>
              <w:rPr>
                <w:rFonts w:eastAsia="Times New Roman"/>
                <w:sz w:val="24"/>
                <w:szCs w:val="24"/>
              </w:rPr>
            </w:pPr>
            <w:r>
              <w:rPr>
                <w:rFonts w:eastAsia="Times New Roman"/>
                <w:b/>
                <w:bCs/>
              </w:rPr>
              <w:t>Type</w:t>
            </w:r>
          </w:p>
        </w:tc>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CF163B" w:rsidRDefault="00CF163B">
            <w:pPr>
              <w:spacing w:line="225" w:lineRule="atLeast"/>
              <w:rPr>
                <w:rFonts w:eastAsia="Times New Roman"/>
                <w:sz w:val="24"/>
                <w:szCs w:val="24"/>
              </w:rPr>
            </w:pPr>
            <w:r>
              <w:rPr>
                <w:rFonts w:eastAsia="Times New Roman"/>
                <w:b/>
                <w:bCs/>
              </w:rPr>
              <w:t>Package</w:t>
            </w:r>
          </w:p>
        </w:tc>
        <w:tc>
          <w:tcPr>
            <w:tcW w:w="15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CF163B" w:rsidRDefault="00CF163B">
            <w:pPr>
              <w:spacing w:line="225" w:lineRule="atLeast"/>
              <w:rPr>
                <w:rFonts w:eastAsia="Times New Roman"/>
                <w:sz w:val="24"/>
                <w:szCs w:val="24"/>
              </w:rPr>
            </w:pPr>
            <w:r>
              <w:rPr>
                <w:rFonts w:eastAsia="Times New Roman"/>
                <w:b/>
                <w:bCs/>
              </w:rPr>
              <w:t>Stereotypes</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sidRPr="00E772A7">
              <w:rPr>
                <w:i/>
              </w:rPr>
              <w:t>AbstractExposedElement</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NaturalRiskZones</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«featureType»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sidRPr="00E772A7">
              <w:rPr>
                <w:i/>
              </w:rPr>
              <w:t>AbstractHazardArea</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NaturalRiskZones</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«featureType»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sidRPr="00E772A7">
              <w:rPr>
                <w:i/>
              </w:rPr>
              <w:t>AbstractObservedEvent</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NaturalRiskZones</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«featureType»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sidRPr="00E772A7">
              <w:rPr>
                <w:i/>
              </w:rPr>
              <w:t>AbstractRiskZone</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NaturalRiskZones</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«featureType»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sidRPr="00E772A7">
              <w:rPr>
                <w:i/>
              </w:rPr>
              <w:t>ExposedElement</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NaturalRiskZones</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«featureType»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sidRPr="00E772A7">
              <w:rPr>
                <w:i/>
              </w:rPr>
              <w:t>ExposedElementCategoryValue</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NaturalRiskZones</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«codeList»</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sidRPr="00E772A7">
              <w:rPr>
                <w:i/>
              </w:rPr>
              <w:t>ExposedElementClassification</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NaturalRiskZones</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«dataType»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sidRPr="00E772A7">
              <w:rPr>
                <w:i/>
              </w:rPr>
              <w:t>ExposedElementCoverage</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NaturalRiskZones</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«featureType»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sidRPr="00E772A7">
              <w:rPr>
                <w:i/>
              </w:rPr>
              <w:t>HazardArea</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NaturalRiskZones</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«featureType»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sidRPr="00E772A7">
              <w:rPr>
                <w:i/>
              </w:rPr>
              <w:t>HazardCoverage</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NaturalRiskZones</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«featureType»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sidRPr="00E772A7">
              <w:rPr>
                <w:i/>
              </w:rPr>
              <w:t>LevelOrIntensity</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NaturalRiskZones</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«dataType»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sidRPr="00E772A7">
              <w:rPr>
                <w:i/>
              </w:rPr>
              <w:t>LikelihoodOfOccurrence</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NaturalRiskZones</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«dataType»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sidRPr="00E772A7">
              <w:rPr>
                <w:i/>
              </w:rPr>
              <w:t>NaturalHazardCategoryValue</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NaturalRiskZones</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«codeList»</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sidRPr="00E772A7">
              <w:rPr>
                <w:i/>
              </w:rPr>
              <w:t>NaturalHazardClassification</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NaturalRiskZones</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«dataType»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sidRPr="00E772A7">
              <w:rPr>
                <w:i/>
              </w:rPr>
              <w:t>ObservedEvent</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NaturalRiskZones</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«featureType»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sidRPr="00E772A7">
              <w:rPr>
                <w:i/>
              </w:rPr>
              <w:t>ObservedEventCoverage</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NaturalRiskZones</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«featureType»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sidRPr="00E772A7">
              <w:rPr>
                <w:i/>
              </w:rPr>
              <w:t>QuantitativeLikelihood</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NaturalRiskZones</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«dataType»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sidRPr="00E772A7">
              <w:rPr>
                <w:i/>
              </w:rPr>
              <w:t>RiskCoverage</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NaturalRiskZones</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«featureType»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sidRPr="00E772A7">
              <w:rPr>
                <w:i/>
              </w:rPr>
              <w:t>RiskZone</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NaturalRiskZones</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«featureType»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sidRPr="00E772A7">
              <w:rPr>
                <w:i/>
              </w:rPr>
              <w:t>SpecificExposedElementTypeValue</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NaturalRiskZones</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«codeList»</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sidRPr="00E772A7">
              <w:rPr>
                <w:i/>
              </w:rPr>
              <w:t>SpecificHazardTypeValue</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NaturalRiskZones</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«codeList»</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sidRPr="00E772A7">
              <w:rPr>
                <w:i/>
              </w:rPr>
              <w:t>VulnerabilityAssessment</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NaturalRiskZones</w:t>
            </w:r>
          </w:p>
        </w:tc>
        <w:tc>
          <w:tcPr>
            <w:tcW w:w="0" w:type="auto"/>
            <w:tcBorders>
              <w:top w:val="outset" w:sz="6" w:space="0" w:color="auto"/>
              <w:left w:val="outset" w:sz="6" w:space="0" w:color="auto"/>
              <w:bottom w:val="outset" w:sz="6" w:space="0" w:color="auto"/>
              <w:right w:val="outset" w:sz="6" w:space="0" w:color="auto"/>
            </w:tcBorders>
            <w:hideMark/>
          </w:tcPr>
          <w:p w:rsidR="00CF163B" w:rsidRDefault="00CF163B">
            <w:pPr>
              <w:rPr>
                <w:rFonts w:eastAsia="Times New Roman"/>
                <w:sz w:val="24"/>
                <w:szCs w:val="24"/>
              </w:rPr>
            </w:pPr>
            <w:r>
              <w:rPr>
                <w:rFonts w:eastAsia="Times New Roman"/>
              </w:rPr>
              <w:t>«dataType»</w:t>
            </w:r>
          </w:p>
        </w:tc>
      </w:tr>
    </w:tbl>
    <w:p w:rsidR="00CF163B" w:rsidRDefault="00CF163B" w:rsidP="00CF163B">
      <w:pPr>
        <w:pStyle w:val="Heading4"/>
        <w:rPr>
          <w:rFonts w:eastAsia="Times New Roman"/>
        </w:rPr>
      </w:pPr>
      <w:r>
        <w:rPr>
          <w:rFonts w:eastAsia="Times New Roman"/>
        </w:rPr>
        <w:t>Spatial object types</w:t>
      </w:r>
    </w:p>
    <w:p w:rsidR="00CF163B" w:rsidRDefault="00CF163B" w:rsidP="00CF163B">
      <w:pPr>
        <w:pStyle w:val="Heading5"/>
        <w:rPr>
          <w:rFonts w:eastAsia="Times New Roman"/>
        </w:rPr>
      </w:pPr>
      <w:bookmarkStart w:id="217" w:name="abstractexposedelement"/>
      <w:r>
        <w:rPr>
          <w:rFonts w:eastAsia="Times New Roman"/>
        </w:rPr>
        <w:t>AbstractExposedElement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17"/>
          <w:p w:rsidR="00CF163B" w:rsidRDefault="00CF163B">
            <w:pPr>
              <w:spacing w:line="225" w:lineRule="atLeast"/>
              <w:rPr>
                <w:rFonts w:eastAsia="Times New Roman"/>
                <w:sz w:val="24"/>
                <w:szCs w:val="24"/>
              </w:rPr>
            </w:pPr>
            <w:r>
              <w:rPr>
                <w:rFonts w:eastAsia="Times New Roman"/>
                <w:b/>
                <w:bCs/>
              </w:rPr>
              <w:t>AbstractExposedElement (abstract)</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SOURCE : [UNISDR, 2009] People, property, systems, or other elements present in hazard zones that are thereby subject to potential losses.</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«featureType»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Identifier</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External object identifier of the exposed element.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DateTime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Date and time at which this version of the spatial object was inserted or changed in the spatial data set.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«voidable,lifeCycleInfo»</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lastRenderedPageBreak/>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DateTime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Date and time at which this version of the spatial object was superseded or retired in the spatial data set.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0..1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«voidable,lifeCycleInfo»</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validFrom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DateTime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The time when the exposed element started to exist in the real world.</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«voidable,lifeCycleInfo»</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validTo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DateTime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The time from which the exposed element no longer exists in the real world.</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0..1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«voidable,lifeCycleInfo»</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Association role: sourceOfSpatialRepresentation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AbstractFeature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The source object which is used to represent the exposed element.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0..1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Pr="000569E7" w:rsidRDefault="00CF163B">
            <w:pPr>
              <w:pStyle w:val="NormalWeb"/>
            </w:pPr>
            <w:r>
              <w:rPr>
                <w:b/>
                <w:bCs/>
              </w:rPr>
              <w:t>Constraint: If the "source of spatial representation" is empty, the geometry AbstractExposedElement spatial object shall be provided.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Natural language:</w:t>
                  </w:r>
                </w:p>
              </w:tc>
              <w:tc>
                <w:tcPr>
                  <w:tcW w:w="0" w:type="auto"/>
                  <w:hideMark/>
                </w:tcPr>
                <w:p w:rsidR="00CF163B" w:rsidRDefault="00CF163B">
                  <w:pPr>
                    <w:rPr>
                      <w:rFonts w:eastAsia="Times New Roman"/>
                      <w:sz w:val="24"/>
                      <w:szCs w:val="24"/>
                    </w:rPr>
                  </w:pPr>
                  <w:r>
                    <w:rPr>
                      <w:rFonts w:eastAsia="Times New Roman"/>
                    </w:rPr>
                    <w:t>If the "source of spatial representation" is empty, the geometry AbstractExposedElement spatial object shall be provided.</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OCL:</w:t>
                  </w:r>
                </w:p>
              </w:tc>
              <w:tc>
                <w:tcPr>
                  <w:tcW w:w="0" w:type="auto"/>
                  <w:hideMark/>
                </w:tcPr>
                <w:p w:rsidR="00CF163B" w:rsidRDefault="00CF163B">
                  <w:pPr>
                    <w:rPr>
                      <w:rFonts w:eastAsia="Times New Roman"/>
                      <w:sz w:val="24"/>
                      <w:szCs w:val="24"/>
                    </w:rPr>
                  </w:pPr>
                  <w:r>
                    <w:rPr>
                      <w:rFonts w:eastAsia="Times New Roman"/>
                    </w:rPr>
                    <w:t>inv: AbstractExposedElement.sourceOfSpatialRepresentation. isEmpty() implies ExposedElement.geometry.notEmpty()</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bookmarkStart w:id="218" w:name="abstracthazardarea"/>
      <w:r>
        <w:rPr>
          <w:rFonts w:eastAsia="Times New Roman"/>
        </w:rPr>
        <w:t>AbstractHazardArea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18"/>
          <w:p w:rsidR="00CF163B" w:rsidRDefault="00CF163B">
            <w:pPr>
              <w:spacing w:line="225" w:lineRule="atLeast"/>
              <w:rPr>
                <w:rFonts w:eastAsia="Times New Roman"/>
                <w:sz w:val="24"/>
                <w:szCs w:val="24"/>
              </w:rPr>
            </w:pPr>
            <w:r>
              <w:rPr>
                <w:rFonts w:eastAsia="Times New Roman"/>
                <w:b/>
                <w:bCs/>
              </w:rPr>
              <w:t>AbstractHazardArea (abstract)</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An area affected by a natural hazard.</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Description:</w:t>
                  </w:r>
                </w:p>
              </w:tc>
              <w:tc>
                <w:tcPr>
                  <w:tcW w:w="0" w:type="auto"/>
                  <w:hideMark/>
                </w:tcPr>
                <w:p w:rsidR="00CF163B" w:rsidRDefault="00CF163B">
                  <w:pPr>
                    <w:rPr>
                      <w:rFonts w:eastAsia="Times New Roman"/>
                      <w:sz w:val="24"/>
                      <w:szCs w:val="24"/>
                    </w:rPr>
                  </w:pPr>
                  <w:r>
                    <w:rPr>
                      <w:rFonts w:eastAsia="Times New Roman"/>
                    </w:rPr>
                    <w:t>A natural hazard is a natural process or phenomenon that may cause loss of life, injury or other impacts, property damage, loss livelihoods and services, social and economic disruption, or environmental damage. [Council of The European Union - Commission Staff Working Paper - Risk Assessment and Mapping Guidelines for Disaster Management].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«featureType»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DateTime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Date and time at which this version of the spatial object was inserted or changed in the spatial data set.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«voidable,lifeCycleInfo»</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determinationMethod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DeterminationMethodValue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Specifies if the hazard area result is delineated after modelling or determined after interpretation.</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lastRenderedPageBreak/>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DateTime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Date and time at which this version of the spatial object was superseded or retired in the spatial data set.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0..1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«voidable,lifeCycleInfo»</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Identifier</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External object identifier of the hazard area.</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typeOfHazard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NaturalHazardClassification</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 generic classification and a specific classification of the type of natural hazard.</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validityPeriod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TM_Period</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Future finite time frame where the hazard applies.</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Description:</w:t>
                  </w:r>
                </w:p>
              </w:tc>
              <w:tc>
                <w:tcPr>
                  <w:tcW w:w="0" w:type="auto"/>
                  <w:hideMark/>
                </w:tcPr>
                <w:p w:rsidR="00CF163B" w:rsidRDefault="00CF163B">
                  <w:pPr>
                    <w:rPr>
                      <w:rFonts w:eastAsia="Times New Roman"/>
                      <w:sz w:val="24"/>
                      <w:szCs w:val="24"/>
                    </w:rPr>
                  </w:pPr>
                  <w:r>
                    <w:rPr>
                      <w:rFonts w:eastAsia="Times New Roman"/>
                    </w:rPr>
                    <w:t>It is an interval of dates, or the expression of a time frame for which the estimates are meant (eg: until 2090; summer of 2011; winter seasons until 2015).</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0..1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Association role: source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AbstractObservedEvent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The observed event that triggered the modelling of a hazard area.</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0..*</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bookmarkStart w:id="219" w:name="abstractobservedevent"/>
      <w:r>
        <w:rPr>
          <w:rFonts w:eastAsia="Times New Roman"/>
        </w:rPr>
        <w:t>AbstractObservedEvent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19"/>
          <w:p w:rsidR="00CF163B" w:rsidRDefault="00CF163B">
            <w:pPr>
              <w:spacing w:line="225" w:lineRule="atLeast"/>
              <w:rPr>
                <w:rFonts w:eastAsia="Times New Roman"/>
                <w:sz w:val="24"/>
                <w:szCs w:val="24"/>
              </w:rPr>
            </w:pPr>
            <w:r>
              <w:rPr>
                <w:rFonts w:eastAsia="Times New Roman"/>
                <w:b/>
                <w:bCs/>
              </w:rPr>
              <w:t>AbstractObservedEvent (abstract)</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 natural phenomenon relevant to the study of natural hazards which occurred and which has been observed.</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«featureType»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DateTime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Date and time at which this version of the spatial object was inserted or changed in the spatial data set.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«voidable,lifeCycleInfo»</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DateTime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Date and time at which this version of the spatial object was superseded or retired in the spatial data set.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0..1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«voidable,lifeCycleInfo»</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lastRenderedPageBreak/>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Identifier</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External object identifier of the spatial object.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lastRenderedPageBreak/>
              <w:t>Attribute: nameOfEvent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CharacterString</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common name of the observed event.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typeOfHazard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NaturalHazardClassification</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 generic classification and a specific classification of the type of hazard.</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validFrom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DateTime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The time when the observed event started to exist in the real world.</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validTo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DateTime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The time from which the observed event no longer exists in the real world.</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0..1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Association role: isMonitoredBy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EnvironmentalMonitoringProgramme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The program that monitors the observed event.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0..*</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bookmarkStart w:id="220" w:name="abstractriskzone"/>
      <w:r>
        <w:rPr>
          <w:rFonts w:eastAsia="Times New Roman"/>
        </w:rPr>
        <w:t>AbstractRiskZone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20"/>
          <w:p w:rsidR="00CF163B" w:rsidRDefault="00CF163B">
            <w:pPr>
              <w:spacing w:line="225" w:lineRule="atLeast"/>
              <w:rPr>
                <w:rFonts w:eastAsia="Times New Roman"/>
                <w:sz w:val="24"/>
                <w:szCs w:val="24"/>
              </w:rPr>
            </w:pPr>
            <w:r>
              <w:rPr>
                <w:rFonts w:eastAsia="Times New Roman"/>
                <w:b/>
                <w:bCs/>
              </w:rPr>
              <w:t>AbstractRiskZone (abstract)</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 risk zone is the spatial extent of a combination of the consequences of an event (hazard) and the associated probability/likelihood of its occurrence.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«featureType»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DateTime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Date and time at which this version of the spatial object was inserted or changed in the spatial data set.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«voidable,lifeCycleInfo»</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DateTime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Date and time at which this version of the spatial object was superseded or retired in the spatial data set.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0..1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«voidable,lifeCycleInfo»</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rsidP="00CF163B">
            <w:pPr>
              <w:pStyle w:val="NormalWeb"/>
              <w:jc w:val="left"/>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rsidP="00CF163B">
                  <w:pPr>
                    <w:jc w:val="left"/>
                    <w:rPr>
                      <w:rFonts w:eastAsia="Times New Roman"/>
                      <w:sz w:val="24"/>
                      <w:szCs w:val="24"/>
                    </w:rPr>
                  </w:pPr>
                  <w:r>
                    <w:rPr>
                      <w:rFonts w:eastAsia="Times New Roman"/>
                    </w:rPr>
                    <w:lastRenderedPageBreak/>
                    <w:t> </w:t>
                  </w:r>
                </w:p>
              </w:tc>
              <w:tc>
                <w:tcPr>
                  <w:tcW w:w="1500" w:type="dxa"/>
                  <w:hideMark/>
                </w:tcPr>
                <w:p w:rsidR="00CF163B" w:rsidRDefault="00CF163B" w:rsidP="00CF163B">
                  <w:pPr>
                    <w:jc w:val="left"/>
                    <w:rPr>
                      <w:rFonts w:eastAsia="Times New Roman"/>
                      <w:sz w:val="24"/>
                      <w:szCs w:val="24"/>
                    </w:rPr>
                  </w:pPr>
                  <w:r>
                    <w:rPr>
                      <w:rFonts w:eastAsia="Times New Roman"/>
                    </w:rPr>
                    <w:t>Value type:</w:t>
                  </w:r>
                </w:p>
              </w:tc>
              <w:tc>
                <w:tcPr>
                  <w:tcW w:w="0" w:type="auto"/>
                  <w:hideMark/>
                </w:tcPr>
                <w:p w:rsidR="00CF163B" w:rsidRDefault="00CF163B" w:rsidP="00CF163B">
                  <w:pPr>
                    <w:jc w:val="left"/>
                    <w:rPr>
                      <w:rFonts w:eastAsia="Times New Roman"/>
                      <w:sz w:val="24"/>
                      <w:szCs w:val="24"/>
                    </w:rPr>
                  </w:pPr>
                  <w:r>
                    <w:rPr>
                      <w:rFonts w:eastAsia="Times New Roman"/>
                    </w:rPr>
                    <w:t>Identifier</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Definition:</w:t>
                  </w:r>
                </w:p>
              </w:tc>
              <w:tc>
                <w:tcPr>
                  <w:tcW w:w="0" w:type="auto"/>
                  <w:hideMark/>
                </w:tcPr>
                <w:p w:rsidR="00CF163B" w:rsidRDefault="00CF163B" w:rsidP="00CF163B">
                  <w:pPr>
                    <w:jc w:val="left"/>
                    <w:rPr>
                      <w:rFonts w:eastAsia="Times New Roman"/>
                      <w:sz w:val="24"/>
                      <w:szCs w:val="24"/>
                    </w:rPr>
                  </w:pPr>
                  <w:r>
                    <w:rPr>
                      <w:rFonts w:eastAsia="Times New Roman"/>
                    </w:rPr>
                    <w:t>External object identifier of the spatial object.</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Multiplicity:</w:t>
                  </w:r>
                </w:p>
              </w:tc>
              <w:tc>
                <w:tcPr>
                  <w:tcW w:w="0" w:type="auto"/>
                  <w:hideMark/>
                </w:tcPr>
                <w:p w:rsidR="00CF163B" w:rsidRDefault="00CF163B" w:rsidP="00CF163B">
                  <w:pPr>
                    <w:jc w:val="left"/>
                    <w:rPr>
                      <w:rFonts w:eastAsia="Times New Roman"/>
                      <w:sz w:val="24"/>
                      <w:szCs w:val="24"/>
                    </w:rPr>
                  </w:pPr>
                  <w:r>
                    <w:rPr>
                      <w:rFonts w:eastAsia="Times New Roman"/>
                    </w:rPr>
                    <w:t>1</w:t>
                  </w:r>
                </w:p>
              </w:tc>
            </w:tr>
          </w:tbl>
          <w:p w:rsidR="00CF163B" w:rsidRDefault="00CF163B" w:rsidP="00CF163B">
            <w:pPr>
              <w:jc w:val="left"/>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rsidP="00CF163B">
            <w:pPr>
              <w:pStyle w:val="NormalWeb"/>
              <w:jc w:val="left"/>
            </w:pPr>
            <w:r>
              <w:rPr>
                <w:b/>
                <w:bCs/>
              </w:rPr>
              <w:lastRenderedPageBreak/>
              <w:t>Attribute: sourceOfRisk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Value type:</w:t>
                  </w:r>
                </w:p>
              </w:tc>
              <w:tc>
                <w:tcPr>
                  <w:tcW w:w="0" w:type="auto"/>
                  <w:hideMark/>
                </w:tcPr>
                <w:p w:rsidR="00CF163B" w:rsidRDefault="00CF163B" w:rsidP="00CF163B">
                  <w:pPr>
                    <w:jc w:val="left"/>
                    <w:rPr>
                      <w:rFonts w:eastAsia="Times New Roman"/>
                      <w:sz w:val="24"/>
                      <w:szCs w:val="24"/>
                    </w:rPr>
                  </w:pPr>
                  <w:r>
                    <w:rPr>
                      <w:rFonts w:eastAsia="Times New Roman"/>
                    </w:rPr>
                    <w:t>NaturalHazardClassification</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Definition:</w:t>
                  </w:r>
                </w:p>
              </w:tc>
              <w:tc>
                <w:tcPr>
                  <w:tcW w:w="0" w:type="auto"/>
                  <w:hideMark/>
                </w:tcPr>
                <w:p w:rsidR="00CF163B" w:rsidRDefault="00CF163B" w:rsidP="00CF163B">
                  <w:pPr>
                    <w:jc w:val="left"/>
                    <w:rPr>
                      <w:rFonts w:eastAsia="Times New Roman"/>
                      <w:sz w:val="24"/>
                      <w:szCs w:val="24"/>
                    </w:rPr>
                  </w:pPr>
                  <w:r>
                    <w:rPr>
                      <w:rFonts w:eastAsia="Times New Roman"/>
                    </w:rPr>
                    <w:t>A generic classification and a specific classification of the type of hazard which is the source of risk.</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Multiplicity:</w:t>
                  </w:r>
                </w:p>
              </w:tc>
              <w:tc>
                <w:tcPr>
                  <w:tcW w:w="0" w:type="auto"/>
                  <w:hideMark/>
                </w:tcPr>
                <w:p w:rsidR="00CF163B" w:rsidRDefault="00CF163B" w:rsidP="00CF163B">
                  <w:pPr>
                    <w:jc w:val="left"/>
                    <w:rPr>
                      <w:rFonts w:eastAsia="Times New Roman"/>
                      <w:sz w:val="24"/>
                      <w:szCs w:val="24"/>
                    </w:rPr>
                  </w:pPr>
                  <w:r>
                    <w:rPr>
                      <w:rFonts w:eastAsia="Times New Roman"/>
                    </w:rPr>
                    <w:t>1</w:t>
                  </w:r>
                </w:p>
              </w:tc>
            </w:tr>
          </w:tbl>
          <w:p w:rsidR="00CF163B" w:rsidRDefault="00CF163B" w:rsidP="00CF163B">
            <w:pPr>
              <w:jc w:val="left"/>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rsidP="00CF163B">
            <w:pPr>
              <w:pStyle w:val="NormalWeb"/>
              <w:jc w:val="left"/>
            </w:pPr>
            <w:r>
              <w:rPr>
                <w:b/>
                <w:bCs/>
              </w:rPr>
              <w:t>Attribute: validityPeriod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Value type:</w:t>
                  </w:r>
                </w:p>
              </w:tc>
              <w:tc>
                <w:tcPr>
                  <w:tcW w:w="0" w:type="auto"/>
                  <w:hideMark/>
                </w:tcPr>
                <w:p w:rsidR="00CF163B" w:rsidRDefault="00CF163B" w:rsidP="00CF163B">
                  <w:pPr>
                    <w:jc w:val="left"/>
                    <w:rPr>
                      <w:rFonts w:eastAsia="Times New Roman"/>
                      <w:sz w:val="24"/>
                      <w:szCs w:val="24"/>
                    </w:rPr>
                  </w:pPr>
                  <w:r>
                    <w:rPr>
                      <w:rFonts w:eastAsia="Times New Roman"/>
                    </w:rPr>
                    <w:t>TM_Period</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Definition:</w:t>
                  </w:r>
                </w:p>
              </w:tc>
              <w:tc>
                <w:tcPr>
                  <w:tcW w:w="0" w:type="auto"/>
                  <w:hideMark/>
                </w:tcPr>
                <w:p w:rsidR="00CF163B" w:rsidRDefault="00CF163B" w:rsidP="00CF163B">
                  <w:pPr>
                    <w:jc w:val="left"/>
                    <w:rPr>
                      <w:rFonts w:eastAsia="Times New Roman"/>
                      <w:sz w:val="24"/>
                      <w:szCs w:val="24"/>
                    </w:rPr>
                  </w:pPr>
                  <w:r>
                    <w:rPr>
                      <w:rFonts w:eastAsia="Times New Roman"/>
                    </w:rPr>
                    <w:t>Future finite time frame where the model applies.</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Description:</w:t>
                  </w:r>
                </w:p>
              </w:tc>
              <w:tc>
                <w:tcPr>
                  <w:tcW w:w="0" w:type="auto"/>
                  <w:hideMark/>
                </w:tcPr>
                <w:p w:rsidR="00CF163B" w:rsidRDefault="00CF163B" w:rsidP="00CF163B">
                  <w:pPr>
                    <w:jc w:val="left"/>
                    <w:rPr>
                      <w:rFonts w:eastAsia="Times New Roman"/>
                      <w:sz w:val="24"/>
                      <w:szCs w:val="24"/>
                    </w:rPr>
                  </w:pPr>
                  <w:r>
                    <w:rPr>
                      <w:rFonts w:eastAsia="Times New Roman"/>
                    </w:rPr>
                    <w:t>It is an interval of dates, or the expression of a time frame for which the estimates are meant (eg: until 2090; summer of 2011; winter seasons until 2015).</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Multiplicity:</w:t>
                  </w:r>
                </w:p>
              </w:tc>
              <w:tc>
                <w:tcPr>
                  <w:tcW w:w="0" w:type="auto"/>
                  <w:hideMark/>
                </w:tcPr>
                <w:p w:rsidR="00CF163B" w:rsidRDefault="00CF163B" w:rsidP="00CF163B">
                  <w:pPr>
                    <w:jc w:val="left"/>
                    <w:rPr>
                      <w:rFonts w:eastAsia="Times New Roman"/>
                      <w:sz w:val="24"/>
                      <w:szCs w:val="24"/>
                    </w:rPr>
                  </w:pPr>
                  <w:r>
                    <w:rPr>
                      <w:rFonts w:eastAsia="Times New Roman"/>
                    </w:rPr>
                    <w:t>0..*</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Stereotypes:</w:t>
                  </w:r>
                </w:p>
              </w:tc>
              <w:tc>
                <w:tcPr>
                  <w:tcW w:w="0" w:type="auto"/>
                  <w:hideMark/>
                </w:tcPr>
                <w:p w:rsidR="00CF163B" w:rsidRDefault="00CF163B" w:rsidP="00CF163B">
                  <w:pPr>
                    <w:jc w:val="left"/>
                    <w:rPr>
                      <w:rFonts w:eastAsia="Times New Roman"/>
                      <w:sz w:val="24"/>
                      <w:szCs w:val="24"/>
                    </w:rPr>
                  </w:pPr>
                  <w:r>
                    <w:rPr>
                      <w:rFonts w:eastAsia="Times New Roman"/>
                    </w:rPr>
                    <w:t>«voidable»</w:t>
                  </w:r>
                </w:p>
              </w:tc>
            </w:tr>
          </w:tbl>
          <w:p w:rsidR="00CF163B" w:rsidRDefault="00CF163B" w:rsidP="00CF163B">
            <w:pPr>
              <w:jc w:val="left"/>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rsidP="00CF163B">
            <w:pPr>
              <w:pStyle w:val="NormalWeb"/>
              <w:jc w:val="left"/>
            </w:pPr>
            <w:r>
              <w:rPr>
                <w:b/>
                <w:bCs/>
              </w:rPr>
              <w:t>Association role: source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Value type:</w:t>
                  </w:r>
                </w:p>
              </w:tc>
              <w:tc>
                <w:tcPr>
                  <w:tcW w:w="0" w:type="auto"/>
                  <w:hideMark/>
                </w:tcPr>
                <w:p w:rsidR="00CF163B" w:rsidRDefault="00CF163B" w:rsidP="00CF163B">
                  <w:pPr>
                    <w:jc w:val="left"/>
                    <w:rPr>
                      <w:rFonts w:eastAsia="Times New Roman"/>
                      <w:sz w:val="24"/>
                      <w:szCs w:val="24"/>
                    </w:rPr>
                  </w:pPr>
                  <w:r>
                    <w:rPr>
                      <w:rFonts w:eastAsia="Times New Roman"/>
                    </w:rPr>
                    <w:t>AbstractHazardArea</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Definition:</w:t>
                  </w:r>
                </w:p>
              </w:tc>
              <w:tc>
                <w:tcPr>
                  <w:tcW w:w="0" w:type="auto"/>
                  <w:hideMark/>
                </w:tcPr>
                <w:p w:rsidR="00CF163B" w:rsidRDefault="00CF163B" w:rsidP="00CF163B">
                  <w:pPr>
                    <w:jc w:val="left"/>
                    <w:rPr>
                      <w:rFonts w:eastAsia="Times New Roman"/>
                      <w:sz w:val="24"/>
                      <w:szCs w:val="24"/>
                    </w:rPr>
                  </w:pPr>
                  <w:r>
                    <w:rPr>
                      <w:rFonts w:eastAsia="Times New Roman"/>
                    </w:rPr>
                    <w:t>The hazard which is considered for the creation of the risk zone object.</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Multiplicity:</w:t>
                  </w:r>
                </w:p>
              </w:tc>
              <w:tc>
                <w:tcPr>
                  <w:tcW w:w="0" w:type="auto"/>
                  <w:hideMark/>
                </w:tcPr>
                <w:p w:rsidR="00CF163B" w:rsidRDefault="00CF163B" w:rsidP="00CF163B">
                  <w:pPr>
                    <w:jc w:val="left"/>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Stereotypes:</w:t>
                  </w:r>
                </w:p>
              </w:tc>
              <w:tc>
                <w:tcPr>
                  <w:tcW w:w="0" w:type="auto"/>
                  <w:hideMark/>
                </w:tcPr>
                <w:p w:rsidR="00CF163B" w:rsidRDefault="00CF163B" w:rsidP="00CF163B">
                  <w:pPr>
                    <w:jc w:val="left"/>
                    <w:rPr>
                      <w:rFonts w:eastAsia="Times New Roman"/>
                      <w:sz w:val="24"/>
                      <w:szCs w:val="24"/>
                    </w:rPr>
                  </w:pPr>
                  <w:r>
                    <w:rPr>
                      <w:rFonts w:eastAsia="Times New Roman"/>
                    </w:rPr>
                    <w:t>«voidable»</w:t>
                  </w:r>
                </w:p>
              </w:tc>
            </w:tr>
          </w:tbl>
          <w:p w:rsidR="00CF163B" w:rsidRDefault="00CF163B" w:rsidP="00CF163B">
            <w:pPr>
              <w:jc w:val="left"/>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rsidP="00CF163B">
            <w:pPr>
              <w:pStyle w:val="NormalWeb"/>
              <w:jc w:val="left"/>
            </w:pPr>
            <w:r>
              <w:rPr>
                <w:b/>
                <w:bCs/>
              </w:rPr>
              <w:t>Association role: exposedElement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Value type:</w:t>
                  </w:r>
                </w:p>
              </w:tc>
              <w:tc>
                <w:tcPr>
                  <w:tcW w:w="0" w:type="auto"/>
                  <w:hideMark/>
                </w:tcPr>
                <w:p w:rsidR="00CF163B" w:rsidRDefault="00CF163B" w:rsidP="00CF163B">
                  <w:pPr>
                    <w:jc w:val="left"/>
                    <w:rPr>
                      <w:rFonts w:eastAsia="Times New Roman"/>
                      <w:sz w:val="24"/>
                      <w:szCs w:val="24"/>
                    </w:rPr>
                  </w:pPr>
                  <w:r>
                    <w:rPr>
                      <w:rFonts w:eastAsia="Times New Roman"/>
                    </w:rPr>
                    <w:t>AbstractExposedElement</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Definition:</w:t>
                  </w:r>
                </w:p>
              </w:tc>
              <w:tc>
                <w:tcPr>
                  <w:tcW w:w="0" w:type="auto"/>
                  <w:hideMark/>
                </w:tcPr>
                <w:p w:rsidR="00CF163B" w:rsidRDefault="00CF163B" w:rsidP="00CF163B">
                  <w:pPr>
                    <w:jc w:val="left"/>
                    <w:rPr>
                      <w:rFonts w:eastAsia="Times New Roman"/>
                      <w:sz w:val="24"/>
                      <w:szCs w:val="24"/>
                    </w:rPr>
                  </w:pPr>
                  <w:r>
                    <w:rPr>
                      <w:rFonts w:eastAsia="Times New Roman"/>
                    </w:rPr>
                    <w:t>The element that is within a hazardous area.</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Multiplicity:</w:t>
                  </w:r>
                </w:p>
              </w:tc>
              <w:tc>
                <w:tcPr>
                  <w:tcW w:w="0" w:type="auto"/>
                  <w:hideMark/>
                </w:tcPr>
                <w:p w:rsidR="00CF163B" w:rsidRDefault="00CF163B" w:rsidP="00CF163B">
                  <w:pPr>
                    <w:jc w:val="left"/>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Stereotypes:</w:t>
                  </w:r>
                </w:p>
              </w:tc>
              <w:tc>
                <w:tcPr>
                  <w:tcW w:w="0" w:type="auto"/>
                  <w:hideMark/>
                </w:tcPr>
                <w:p w:rsidR="00CF163B" w:rsidRDefault="00CF163B" w:rsidP="00CF163B">
                  <w:pPr>
                    <w:jc w:val="left"/>
                    <w:rPr>
                      <w:rFonts w:eastAsia="Times New Roman"/>
                      <w:sz w:val="24"/>
                      <w:szCs w:val="24"/>
                    </w:rPr>
                  </w:pPr>
                  <w:r>
                    <w:rPr>
                      <w:rFonts w:eastAsia="Times New Roman"/>
                    </w:rPr>
                    <w:t>«voidable»</w:t>
                  </w:r>
                </w:p>
              </w:tc>
            </w:tr>
          </w:tbl>
          <w:p w:rsidR="00CF163B" w:rsidRDefault="00CF163B" w:rsidP="00CF163B">
            <w:pPr>
              <w:jc w:val="left"/>
              <w:rPr>
                <w:rFonts w:eastAsia="Times New Roman"/>
                <w:sz w:val="24"/>
                <w:szCs w:val="24"/>
              </w:rPr>
            </w:pPr>
          </w:p>
        </w:tc>
      </w:tr>
    </w:tbl>
    <w:p w:rsidR="00CF163B" w:rsidRDefault="00CF163B" w:rsidP="00CF163B">
      <w:pPr>
        <w:pStyle w:val="Heading5"/>
        <w:rPr>
          <w:rFonts w:eastAsia="Times New Roman"/>
        </w:rPr>
      </w:pPr>
      <w:bookmarkStart w:id="221" w:name="exposedelementcoverage"/>
      <w:r>
        <w:rPr>
          <w:rFonts w:eastAsia="Times New Roman"/>
        </w:rPr>
        <w:t>ExposedElementCoverage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21"/>
          <w:p w:rsidR="00CF163B" w:rsidRDefault="00CF163B" w:rsidP="00CF163B">
            <w:pPr>
              <w:spacing w:line="225" w:lineRule="atLeast"/>
              <w:jc w:val="left"/>
              <w:rPr>
                <w:rFonts w:eastAsia="Times New Roman"/>
                <w:sz w:val="24"/>
                <w:szCs w:val="24"/>
              </w:rPr>
            </w:pPr>
            <w:r>
              <w:rPr>
                <w:rFonts w:eastAsia="Times New Roman"/>
                <w:b/>
                <w:bCs/>
              </w:rPr>
              <w:t>ExposedElementCoverage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Subtype of:</w:t>
                  </w:r>
                </w:p>
              </w:tc>
              <w:tc>
                <w:tcPr>
                  <w:tcW w:w="0" w:type="auto"/>
                  <w:hideMark/>
                </w:tcPr>
                <w:p w:rsidR="00CF163B" w:rsidRDefault="00CF163B" w:rsidP="00CF163B">
                  <w:pPr>
                    <w:jc w:val="left"/>
                    <w:rPr>
                      <w:rFonts w:eastAsia="Times New Roman"/>
                      <w:sz w:val="24"/>
                      <w:szCs w:val="24"/>
                    </w:rPr>
                  </w:pPr>
                  <w:r>
                    <w:rPr>
                      <w:rFonts w:eastAsia="Times New Roman"/>
                    </w:rPr>
                    <w:t>AbstractExposedElementCoverageByDomainAndRange</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Definition:</w:t>
                  </w:r>
                </w:p>
              </w:tc>
              <w:tc>
                <w:tcPr>
                  <w:tcW w:w="0" w:type="auto"/>
                  <w:hideMark/>
                </w:tcPr>
                <w:p w:rsidR="00CF163B" w:rsidRDefault="00CF163B" w:rsidP="00CF163B">
                  <w:pPr>
                    <w:jc w:val="left"/>
                    <w:rPr>
                      <w:rFonts w:eastAsia="Times New Roman"/>
                      <w:sz w:val="24"/>
                      <w:szCs w:val="24"/>
                    </w:rPr>
                  </w:pPr>
                  <w:r>
                    <w:rPr>
                      <w:rFonts w:eastAsia="Times New Roman"/>
                    </w:rPr>
                    <w:t>A coverage representating continuous information about exposed elements.</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Stereotypes:</w:t>
                  </w:r>
                </w:p>
              </w:tc>
              <w:tc>
                <w:tcPr>
                  <w:tcW w:w="0" w:type="auto"/>
                  <w:hideMark/>
                </w:tcPr>
                <w:p w:rsidR="00CF163B" w:rsidRDefault="00CF163B" w:rsidP="00CF163B">
                  <w:pPr>
                    <w:jc w:val="left"/>
                    <w:rPr>
                      <w:rFonts w:eastAsia="Times New Roman"/>
                      <w:sz w:val="24"/>
                      <w:szCs w:val="24"/>
                    </w:rPr>
                  </w:pPr>
                  <w:r>
                    <w:rPr>
                      <w:rFonts w:eastAsia="Times New Roman"/>
                    </w:rPr>
                    <w:t>«featureType»</w:t>
                  </w:r>
                </w:p>
              </w:tc>
            </w:tr>
          </w:tbl>
          <w:p w:rsidR="00CF163B" w:rsidRDefault="00CF163B" w:rsidP="00CF163B">
            <w:pPr>
              <w:jc w:val="left"/>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rsidP="00CF163B">
            <w:pPr>
              <w:pStyle w:val="NormalWeb"/>
              <w:jc w:val="left"/>
            </w:pPr>
            <w:r>
              <w:rPr>
                <w:b/>
                <w:bCs/>
              </w:rPr>
              <w:t>Attribute: typeOfElement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Value type:</w:t>
                  </w:r>
                </w:p>
              </w:tc>
              <w:tc>
                <w:tcPr>
                  <w:tcW w:w="0" w:type="auto"/>
                  <w:hideMark/>
                </w:tcPr>
                <w:p w:rsidR="00CF163B" w:rsidRDefault="00CF163B" w:rsidP="00CF163B">
                  <w:pPr>
                    <w:jc w:val="left"/>
                    <w:rPr>
                      <w:rFonts w:eastAsia="Times New Roman"/>
                      <w:sz w:val="24"/>
                      <w:szCs w:val="24"/>
                    </w:rPr>
                  </w:pPr>
                  <w:r>
                    <w:rPr>
                      <w:rFonts w:eastAsia="Times New Roman"/>
                    </w:rPr>
                    <w:t>ExposedElementClassification</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Definition:</w:t>
                  </w:r>
                </w:p>
              </w:tc>
              <w:tc>
                <w:tcPr>
                  <w:tcW w:w="0" w:type="auto"/>
                  <w:hideMark/>
                </w:tcPr>
                <w:p w:rsidR="00CF163B" w:rsidRDefault="00CF163B" w:rsidP="00CF163B">
                  <w:pPr>
                    <w:jc w:val="left"/>
                    <w:rPr>
                      <w:rFonts w:eastAsia="Times New Roman"/>
                      <w:sz w:val="24"/>
                      <w:szCs w:val="24"/>
                    </w:rPr>
                  </w:pPr>
                  <w:r>
                    <w:rPr>
                      <w:rFonts w:eastAsia="Times New Roman"/>
                    </w:rPr>
                    <w:t>A classification of the exposed element.</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Multiplicity:</w:t>
                  </w:r>
                </w:p>
              </w:tc>
              <w:tc>
                <w:tcPr>
                  <w:tcW w:w="0" w:type="auto"/>
                  <w:hideMark/>
                </w:tcPr>
                <w:p w:rsidR="00CF163B" w:rsidRDefault="00CF163B" w:rsidP="00CF163B">
                  <w:pPr>
                    <w:jc w:val="left"/>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Stereotypes:</w:t>
                  </w:r>
                </w:p>
              </w:tc>
              <w:tc>
                <w:tcPr>
                  <w:tcW w:w="0" w:type="auto"/>
                  <w:hideMark/>
                </w:tcPr>
                <w:p w:rsidR="00CF163B" w:rsidRDefault="00CF163B" w:rsidP="00CF163B">
                  <w:pPr>
                    <w:jc w:val="left"/>
                    <w:rPr>
                      <w:rFonts w:eastAsia="Times New Roman"/>
                      <w:sz w:val="24"/>
                      <w:szCs w:val="24"/>
                    </w:rPr>
                  </w:pPr>
                  <w:r>
                    <w:rPr>
                      <w:rFonts w:eastAsia="Times New Roman"/>
                    </w:rPr>
                    <w:t>«voidable»</w:t>
                  </w:r>
                </w:p>
              </w:tc>
            </w:tr>
          </w:tbl>
          <w:p w:rsidR="00CF163B" w:rsidRDefault="00CF163B" w:rsidP="00CF163B">
            <w:pPr>
              <w:jc w:val="left"/>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Pr="000569E7" w:rsidRDefault="00CF163B" w:rsidP="00CF163B">
            <w:pPr>
              <w:pStyle w:val="NormalWeb"/>
              <w:jc w:val="left"/>
            </w:pPr>
            <w:r>
              <w:rPr>
                <w:b/>
                <w:bCs/>
              </w:rPr>
              <w:t>Constraint: DomainisrectifedGridOrReferenceableGrid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Natural language:</w:t>
                  </w:r>
                </w:p>
              </w:tc>
              <w:tc>
                <w:tcPr>
                  <w:tcW w:w="0" w:type="auto"/>
                  <w:hideMark/>
                </w:tcPr>
                <w:p w:rsidR="00CF163B" w:rsidRDefault="00CF163B" w:rsidP="00CF163B">
                  <w:pPr>
                    <w:jc w:val="left"/>
                    <w:rPr>
                      <w:rFonts w:eastAsia="Times New Roman"/>
                      <w:sz w:val="24"/>
                      <w:szCs w:val="24"/>
                    </w:rPr>
                  </w:pPr>
                  <w:r>
                    <w:rPr>
                      <w:rFonts w:eastAsia="Times New Roman"/>
                    </w:rPr>
                    <w:t>A domain is a rectified grid or referenceable grid</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OCL:</w:t>
                  </w:r>
                </w:p>
              </w:tc>
              <w:tc>
                <w:tcPr>
                  <w:tcW w:w="0" w:type="auto"/>
                  <w:hideMark/>
                </w:tcPr>
                <w:p w:rsidR="00CF163B" w:rsidRDefault="00CF163B" w:rsidP="00CF163B">
                  <w:pPr>
                    <w:jc w:val="left"/>
                    <w:rPr>
                      <w:rFonts w:eastAsia="Times New Roman"/>
                      <w:sz w:val="24"/>
                      <w:szCs w:val="24"/>
                    </w:rPr>
                  </w:pPr>
                  <w:r>
                    <w:rPr>
                      <w:rFonts w:eastAsia="Times New Roman"/>
                    </w:rPr>
                    <w:t>inv: domainSet.oclIsKindOf(CV_RectifiedGrid) or domainSet.oclIsKindOf(CV_ReferenceableGrid)</w:t>
                  </w:r>
                </w:p>
              </w:tc>
            </w:tr>
          </w:tbl>
          <w:p w:rsidR="00CF163B" w:rsidRDefault="00CF163B" w:rsidP="00CF163B">
            <w:pPr>
              <w:jc w:val="left"/>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Pr="000569E7" w:rsidRDefault="00CF163B" w:rsidP="00CF163B">
            <w:pPr>
              <w:pStyle w:val="NormalWeb"/>
              <w:jc w:val="left"/>
            </w:pPr>
            <w:r>
              <w:rPr>
                <w:b/>
                <w:bCs/>
              </w:rPr>
              <w:t>Constraint: Range set is the levelOfVulnerability of VulnerabilityAssessment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Natural language:</w:t>
                  </w:r>
                </w:p>
              </w:tc>
              <w:tc>
                <w:tcPr>
                  <w:tcW w:w="0" w:type="auto"/>
                  <w:hideMark/>
                </w:tcPr>
                <w:p w:rsidR="00CF163B" w:rsidRDefault="00CF163B" w:rsidP="00CF163B">
                  <w:pPr>
                    <w:jc w:val="left"/>
                    <w:rPr>
                      <w:rFonts w:eastAsia="Times New Roman"/>
                      <w:sz w:val="24"/>
                      <w:szCs w:val="24"/>
                    </w:rPr>
                  </w:pPr>
                  <w:r>
                    <w:rPr>
                      <w:rFonts w:eastAsia="Times New Roman"/>
                    </w:rPr>
                    <w:t>Range set is the level, or intensity, of the vulnerability assessment</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OCL:</w:t>
                  </w:r>
                </w:p>
              </w:tc>
              <w:tc>
                <w:tcPr>
                  <w:tcW w:w="0" w:type="auto"/>
                  <w:hideMark/>
                </w:tcPr>
                <w:p w:rsidR="00CF163B" w:rsidRDefault="00CF163B" w:rsidP="00CF163B">
                  <w:pPr>
                    <w:jc w:val="left"/>
                    <w:rPr>
                      <w:rFonts w:eastAsia="Times New Roman"/>
                      <w:sz w:val="24"/>
                      <w:szCs w:val="24"/>
                    </w:rPr>
                  </w:pPr>
                  <w:r>
                    <w:rPr>
                      <w:rFonts w:eastAsia="Times New Roman"/>
                    </w:rPr>
                    <w:t>inv: rangeSet.oclIsKindOf(VulnerabilityAssessment.levelOfVulnerability)</w:t>
                  </w:r>
                </w:p>
              </w:tc>
            </w:tr>
          </w:tbl>
          <w:p w:rsidR="00CF163B" w:rsidRDefault="00CF163B" w:rsidP="00CF163B">
            <w:pPr>
              <w:jc w:val="left"/>
              <w:rPr>
                <w:rFonts w:eastAsia="Times New Roman"/>
                <w:sz w:val="24"/>
                <w:szCs w:val="24"/>
              </w:rPr>
            </w:pPr>
          </w:p>
        </w:tc>
      </w:tr>
    </w:tbl>
    <w:p w:rsidR="00CF163B" w:rsidRDefault="00CF163B" w:rsidP="00CF163B">
      <w:pPr>
        <w:pStyle w:val="Heading5"/>
        <w:rPr>
          <w:rFonts w:eastAsia="Times New Roman"/>
        </w:rPr>
      </w:pPr>
      <w:bookmarkStart w:id="222" w:name="hazardcoverage"/>
      <w:r>
        <w:rPr>
          <w:rFonts w:eastAsia="Times New Roman"/>
        </w:rPr>
        <w:lastRenderedPageBreak/>
        <w:t>HazardCoverage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22"/>
          <w:p w:rsidR="00CF163B" w:rsidRDefault="00CF163B">
            <w:pPr>
              <w:spacing w:line="225" w:lineRule="atLeast"/>
              <w:rPr>
                <w:rFonts w:eastAsia="Times New Roman"/>
                <w:sz w:val="24"/>
                <w:szCs w:val="24"/>
              </w:rPr>
            </w:pPr>
            <w:r>
              <w:rPr>
                <w:rFonts w:eastAsia="Times New Roman"/>
                <w:b/>
                <w:bCs/>
              </w:rPr>
              <w:t>HazardCoverage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Subtype of:</w:t>
                  </w:r>
                </w:p>
              </w:tc>
              <w:tc>
                <w:tcPr>
                  <w:tcW w:w="0" w:type="auto"/>
                  <w:hideMark/>
                </w:tcPr>
                <w:p w:rsidR="00CF163B" w:rsidRDefault="00CF163B">
                  <w:pPr>
                    <w:rPr>
                      <w:rFonts w:eastAsia="Times New Roman"/>
                      <w:sz w:val="24"/>
                      <w:szCs w:val="24"/>
                    </w:rPr>
                  </w:pPr>
                  <w:r>
                    <w:rPr>
                      <w:rFonts w:eastAsia="Times New Roman"/>
                    </w:rPr>
                    <w:t>CoverageByDomainAndRangeAbstractHazardArea</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 coverage representing continuous information about a type of natural hazard.</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«featureType»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Pr="000569E7" w:rsidRDefault="00CF163B" w:rsidP="00CF163B">
            <w:pPr>
              <w:pStyle w:val="NormalWeb"/>
              <w:jc w:val="left"/>
            </w:pPr>
            <w:r>
              <w:rPr>
                <w:b/>
                <w:bCs/>
              </w:rPr>
              <w:t>Constraint: DomainIsRectifiedGridOrReferenceableGrid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Natural language:</w:t>
                  </w:r>
                </w:p>
              </w:tc>
              <w:tc>
                <w:tcPr>
                  <w:tcW w:w="0" w:type="auto"/>
                  <w:hideMark/>
                </w:tcPr>
                <w:p w:rsidR="00CF163B" w:rsidRDefault="00CF163B" w:rsidP="00CF163B">
                  <w:pPr>
                    <w:jc w:val="left"/>
                    <w:rPr>
                      <w:rFonts w:eastAsia="Times New Roman"/>
                      <w:sz w:val="24"/>
                      <w:szCs w:val="24"/>
                    </w:rPr>
                  </w:pPr>
                  <w:r>
                    <w:rPr>
                      <w:rFonts w:eastAsia="Times New Roman"/>
                    </w:rPr>
                    <w:t>A domain is a rectified grid or referenceable grid</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OCL:</w:t>
                  </w:r>
                </w:p>
              </w:tc>
              <w:tc>
                <w:tcPr>
                  <w:tcW w:w="0" w:type="auto"/>
                  <w:hideMark/>
                </w:tcPr>
                <w:p w:rsidR="00CF163B" w:rsidRDefault="00CF163B" w:rsidP="00CF163B">
                  <w:pPr>
                    <w:jc w:val="left"/>
                    <w:rPr>
                      <w:rFonts w:eastAsia="Times New Roman"/>
                      <w:sz w:val="24"/>
                      <w:szCs w:val="24"/>
                    </w:rPr>
                  </w:pPr>
                  <w:r>
                    <w:rPr>
                      <w:rFonts w:eastAsia="Times New Roman"/>
                    </w:rPr>
                    <w:t>inv: domainSet.oclIsKindOf(CV_RectifiedGrid) or domainSet.oclIsKindOf(CV_ReferenceableGrid)</w:t>
                  </w:r>
                </w:p>
              </w:tc>
            </w:tr>
          </w:tbl>
          <w:p w:rsidR="00CF163B" w:rsidRDefault="00CF163B" w:rsidP="00CF163B">
            <w:pPr>
              <w:jc w:val="left"/>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Pr="000569E7" w:rsidRDefault="00CF163B" w:rsidP="00CF163B">
            <w:pPr>
              <w:pStyle w:val="NormalWeb"/>
              <w:jc w:val="left"/>
            </w:pPr>
            <w:r>
              <w:rPr>
                <w:b/>
                <w:bCs/>
              </w:rPr>
              <w:t>Constraint: RangeSet is levelOrIntensity, or likelihoodOfOccurrence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Natural language:</w:t>
                  </w:r>
                </w:p>
              </w:tc>
              <w:tc>
                <w:tcPr>
                  <w:tcW w:w="0" w:type="auto"/>
                  <w:hideMark/>
                </w:tcPr>
                <w:p w:rsidR="00CF163B" w:rsidRDefault="00CF163B" w:rsidP="00CF163B">
                  <w:pPr>
                    <w:jc w:val="left"/>
                    <w:rPr>
                      <w:rFonts w:eastAsia="Times New Roman"/>
                      <w:sz w:val="24"/>
                      <w:szCs w:val="24"/>
                    </w:rPr>
                  </w:pPr>
                  <w:r>
                    <w:rPr>
                      <w:rFonts w:eastAsia="Times New Roman"/>
                    </w:rPr>
                    <w:t>A range set is described by magnitude or intensity, or by the likelihood of occurence. As "magnitude or intensity" is modelled by the "LevelOrIntensity" data type, the constraint refers to this data type</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OCL:</w:t>
                  </w:r>
                </w:p>
              </w:tc>
              <w:tc>
                <w:tcPr>
                  <w:tcW w:w="0" w:type="auto"/>
                  <w:hideMark/>
                </w:tcPr>
                <w:p w:rsidR="00CF163B" w:rsidRDefault="00CF163B" w:rsidP="00CF163B">
                  <w:pPr>
                    <w:jc w:val="left"/>
                    <w:rPr>
                      <w:rFonts w:eastAsia="Times New Roman"/>
                      <w:sz w:val="24"/>
                      <w:szCs w:val="24"/>
                    </w:rPr>
                  </w:pPr>
                  <w:r>
                    <w:rPr>
                      <w:rFonts w:eastAsia="Times New Roman"/>
                    </w:rPr>
                    <w:t>inv: rangeSet.oclIsKindOf(levelOrIntensity) or rangeSet.oclIsKindOf(LikelihoodOfOccurrence)</w:t>
                  </w:r>
                </w:p>
              </w:tc>
            </w:tr>
          </w:tbl>
          <w:p w:rsidR="00CF163B" w:rsidRDefault="00CF163B" w:rsidP="00CF163B">
            <w:pPr>
              <w:jc w:val="left"/>
              <w:rPr>
                <w:rFonts w:eastAsia="Times New Roman"/>
                <w:sz w:val="24"/>
                <w:szCs w:val="24"/>
              </w:rPr>
            </w:pPr>
          </w:p>
        </w:tc>
      </w:tr>
    </w:tbl>
    <w:p w:rsidR="00CF163B" w:rsidRDefault="00CF163B" w:rsidP="00CF163B">
      <w:pPr>
        <w:pStyle w:val="Heading5"/>
        <w:rPr>
          <w:rFonts w:eastAsia="Times New Roman"/>
        </w:rPr>
      </w:pPr>
      <w:bookmarkStart w:id="223" w:name="observedeventcoverage"/>
      <w:r>
        <w:rPr>
          <w:rFonts w:eastAsia="Times New Roman"/>
        </w:rPr>
        <w:t>ObservedEventCoverage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23"/>
          <w:p w:rsidR="00CF163B" w:rsidRDefault="00CF163B" w:rsidP="00CF163B">
            <w:pPr>
              <w:spacing w:line="225" w:lineRule="atLeast"/>
              <w:jc w:val="left"/>
              <w:rPr>
                <w:rFonts w:eastAsia="Times New Roman"/>
                <w:sz w:val="24"/>
                <w:szCs w:val="24"/>
              </w:rPr>
            </w:pPr>
            <w:r>
              <w:rPr>
                <w:rFonts w:eastAsia="Times New Roman"/>
                <w:b/>
                <w:bCs/>
              </w:rPr>
              <w:t>ObservedEventCoverage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Subtype of:</w:t>
                  </w:r>
                </w:p>
              </w:tc>
              <w:tc>
                <w:tcPr>
                  <w:tcW w:w="0" w:type="auto"/>
                  <w:hideMark/>
                </w:tcPr>
                <w:p w:rsidR="00CF163B" w:rsidRDefault="00CF163B" w:rsidP="00CF163B">
                  <w:pPr>
                    <w:jc w:val="left"/>
                    <w:rPr>
                      <w:rFonts w:eastAsia="Times New Roman"/>
                      <w:sz w:val="24"/>
                      <w:szCs w:val="24"/>
                    </w:rPr>
                  </w:pPr>
                  <w:r>
                    <w:rPr>
                      <w:rFonts w:eastAsia="Times New Roman"/>
                    </w:rPr>
                    <w:t>CoverageByDomainAndRangeAbstractObservedEvent</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Definition:</w:t>
                  </w:r>
                </w:p>
              </w:tc>
              <w:tc>
                <w:tcPr>
                  <w:tcW w:w="0" w:type="auto"/>
                  <w:hideMark/>
                </w:tcPr>
                <w:p w:rsidR="00CF163B" w:rsidRDefault="00CF163B" w:rsidP="00CF163B">
                  <w:pPr>
                    <w:jc w:val="left"/>
                    <w:rPr>
                      <w:rFonts w:eastAsia="Times New Roman"/>
                      <w:sz w:val="24"/>
                      <w:szCs w:val="24"/>
                    </w:rPr>
                  </w:pPr>
                  <w:r>
                    <w:rPr>
                      <w:rFonts w:eastAsia="Times New Roman"/>
                    </w:rPr>
                    <w:t>A coverage representing continuous information about observed events.</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Stereotypes:</w:t>
                  </w:r>
                </w:p>
              </w:tc>
              <w:tc>
                <w:tcPr>
                  <w:tcW w:w="0" w:type="auto"/>
                  <w:hideMark/>
                </w:tcPr>
                <w:p w:rsidR="00CF163B" w:rsidRDefault="00CF163B" w:rsidP="00CF163B">
                  <w:pPr>
                    <w:jc w:val="left"/>
                    <w:rPr>
                      <w:rFonts w:eastAsia="Times New Roman"/>
                      <w:sz w:val="24"/>
                      <w:szCs w:val="24"/>
                    </w:rPr>
                  </w:pPr>
                  <w:r>
                    <w:rPr>
                      <w:rFonts w:eastAsia="Times New Roman"/>
                    </w:rPr>
                    <w:t>«featureType»</w:t>
                  </w:r>
                </w:p>
              </w:tc>
            </w:tr>
          </w:tbl>
          <w:p w:rsidR="00CF163B" w:rsidRDefault="00CF163B" w:rsidP="00CF163B">
            <w:pPr>
              <w:jc w:val="left"/>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Pr="000569E7" w:rsidRDefault="00CF163B" w:rsidP="00CF163B">
            <w:pPr>
              <w:pStyle w:val="NormalWeb"/>
              <w:jc w:val="left"/>
            </w:pPr>
            <w:r>
              <w:rPr>
                <w:b/>
                <w:bCs/>
              </w:rPr>
              <w:t>Constraint: DomainIsRectifiedGridOrReferenceableGrid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Natural language:</w:t>
                  </w:r>
                </w:p>
              </w:tc>
              <w:tc>
                <w:tcPr>
                  <w:tcW w:w="0" w:type="auto"/>
                  <w:hideMark/>
                </w:tcPr>
                <w:p w:rsidR="00CF163B" w:rsidRDefault="00CF163B" w:rsidP="00CF163B">
                  <w:pPr>
                    <w:jc w:val="left"/>
                    <w:rPr>
                      <w:rFonts w:eastAsia="Times New Roman"/>
                      <w:sz w:val="24"/>
                      <w:szCs w:val="24"/>
                    </w:rPr>
                  </w:pPr>
                  <w:r>
                    <w:rPr>
                      <w:rFonts w:eastAsia="Times New Roman"/>
                    </w:rPr>
                    <w:t>A domain is a rectified grid or referenceable grid</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OCL:</w:t>
                  </w:r>
                </w:p>
              </w:tc>
              <w:tc>
                <w:tcPr>
                  <w:tcW w:w="0" w:type="auto"/>
                  <w:hideMark/>
                </w:tcPr>
                <w:p w:rsidR="00CF163B" w:rsidRDefault="00CF163B" w:rsidP="00CF163B">
                  <w:pPr>
                    <w:jc w:val="left"/>
                    <w:rPr>
                      <w:rFonts w:eastAsia="Times New Roman"/>
                      <w:sz w:val="24"/>
                      <w:szCs w:val="24"/>
                    </w:rPr>
                  </w:pPr>
                  <w:r>
                    <w:rPr>
                      <w:rFonts w:eastAsia="Times New Roman"/>
                    </w:rPr>
                    <w:t>inv: domainSet.oclIsKindOf(CV_RectifiedGrid) or domainSet.oclIsKindOf(CV_ReferenceableGrid)</w:t>
                  </w:r>
                </w:p>
              </w:tc>
            </w:tr>
          </w:tbl>
          <w:p w:rsidR="00CF163B" w:rsidRDefault="00CF163B" w:rsidP="00CF163B">
            <w:pPr>
              <w:jc w:val="left"/>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Pr="000569E7" w:rsidRDefault="00CF163B" w:rsidP="00CF163B">
            <w:pPr>
              <w:pStyle w:val="NormalWeb"/>
              <w:jc w:val="left"/>
            </w:pPr>
            <w:r>
              <w:rPr>
                <w:b/>
                <w:bCs/>
              </w:rPr>
              <w:t>Constraint: RangeSet is levelOrIntensityOr LikelihoodOfOccurrence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Natural language:</w:t>
                  </w:r>
                </w:p>
              </w:tc>
              <w:tc>
                <w:tcPr>
                  <w:tcW w:w="0" w:type="auto"/>
                  <w:hideMark/>
                </w:tcPr>
                <w:p w:rsidR="00CF163B" w:rsidRDefault="00CF163B" w:rsidP="00CF163B">
                  <w:pPr>
                    <w:jc w:val="left"/>
                    <w:rPr>
                      <w:rFonts w:eastAsia="Times New Roman"/>
                      <w:sz w:val="24"/>
                      <w:szCs w:val="24"/>
                    </w:rPr>
                  </w:pPr>
                  <w:r>
                    <w:rPr>
                      <w:rFonts w:eastAsia="Times New Roman"/>
                    </w:rPr>
                    <w:t>range set is described by magnitude or intensity, or by the likelihood of occurence. As "magnitude or intensity is modeled by the "LevelOrIntensity" data type, the constraint refers to this data type</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OCL:</w:t>
                  </w:r>
                </w:p>
              </w:tc>
              <w:tc>
                <w:tcPr>
                  <w:tcW w:w="0" w:type="auto"/>
                  <w:hideMark/>
                </w:tcPr>
                <w:p w:rsidR="00CF163B" w:rsidRDefault="00CF163B" w:rsidP="00CF163B">
                  <w:pPr>
                    <w:jc w:val="left"/>
                    <w:rPr>
                      <w:rFonts w:eastAsia="Times New Roman"/>
                      <w:sz w:val="24"/>
                      <w:szCs w:val="24"/>
                    </w:rPr>
                  </w:pPr>
                  <w:r>
                    <w:rPr>
                      <w:rFonts w:eastAsia="Times New Roman"/>
                    </w:rPr>
                    <w:t>inv: rangeSet.oclIsKindOf(levelOrIntensity) or rangeSet.oclIsKindOf(LikelihoodOfOccurrence)</w:t>
                  </w:r>
                </w:p>
              </w:tc>
            </w:tr>
          </w:tbl>
          <w:p w:rsidR="00CF163B" w:rsidRDefault="00CF163B" w:rsidP="00CF163B">
            <w:pPr>
              <w:jc w:val="left"/>
              <w:rPr>
                <w:rFonts w:eastAsia="Times New Roman"/>
                <w:sz w:val="24"/>
                <w:szCs w:val="24"/>
              </w:rPr>
            </w:pPr>
          </w:p>
        </w:tc>
      </w:tr>
    </w:tbl>
    <w:p w:rsidR="00CF163B" w:rsidRDefault="00CF163B" w:rsidP="00CF163B">
      <w:pPr>
        <w:pStyle w:val="Heading5"/>
        <w:rPr>
          <w:rFonts w:eastAsia="Times New Roman"/>
        </w:rPr>
      </w:pPr>
      <w:bookmarkStart w:id="224" w:name="riskcoverage"/>
      <w:r>
        <w:rPr>
          <w:rFonts w:eastAsia="Times New Roman"/>
        </w:rPr>
        <w:t>RiskCoverage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24"/>
          <w:p w:rsidR="00CF163B" w:rsidRDefault="00CF163B" w:rsidP="00CF163B">
            <w:pPr>
              <w:spacing w:line="225" w:lineRule="atLeast"/>
              <w:jc w:val="left"/>
              <w:rPr>
                <w:rFonts w:eastAsia="Times New Roman"/>
                <w:sz w:val="24"/>
                <w:szCs w:val="24"/>
              </w:rPr>
            </w:pPr>
            <w:r>
              <w:rPr>
                <w:rFonts w:eastAsia="Times New Roman"/>
                <w:b/>
                <w:bCs/>
              </w:rPr>
              <w:t>RiskCoverage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Subtype of:</w:t>
                  </w:r>
                </w:p>
              </w:tc>
              <w:tc>
                <w:tcPr>
                  <w:tcW w:w="0" w:type="auto"/>
                  <w:hideMark/>
                </w:tcPr>
                <w:p w:rsidR="00CF163B" w:rsidRDefault="00CF163B" w:rsidP="00CF163B">
                  <w:pPr>
                    <w:jc w:val="left"/>
                    <w:rPr>
                      <w:rFonts w:eastAsia="Times New Roman"/>
                      <w:sz w:val="24"/>
                      <w:szCs w:val="24"/>
                    </w:rPr>
                  </w:pPr>
                  <w:r>
                    <w:rPr>
                      <w:rFonts w:eastAsia="Times New Roman"/>
                    </w:rPr>
                    <w:t>CoverageByDomainAndRangeAbstractRiskZone</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Definition:</w:t>
                  </w:r>
                </w:p>
              </w:tc>
              <w:tc>
                <w:tcPr>
                  <w:tcW w:w="0" w:type="auto"/>
                  <w:hideMark/>
                </w:tcPr>
                <w:p w:rsidR="00CF163B" w:rsidRDefault="00CF163B" w:rsidP="00CF163B">
                  <w:pPr>
                    <w:jc w:val="left"/>
                    <w:rPr>
                      <w:rFonts w:eastAsia="Times New Roman"/>
                      <w:sz w:val="24"/>
                      <w:szCs w:val="24"/>
                    </w:rPr>
                  </w:pPr>
                  <w:r>
                    <w:rPr>
                      <w:rFonts w:eastAsia="Times New Roman"/>
                    </w:rPr>
                    <w:t>A coverage representation of natural risks.</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Stereotypes:</w:t>
                  </w:r>
                </w:p>
              </w:tc>
              <w:tc>
                <w:tcPr>
                  <w:tcW w:w="0" w:type="auto"/>
                  <w:hideMark/>
                </w:tcPr>
                <w:p w:rsidR="00CF163B" w:rsidRDefault="00CF163B" w:rsidP="00CF163B">
                  <w:pPr>
                    <w:jc w:val="left"/>
                    <w:rPr>
                      <w:rFonts w:eastAsia="Times New Roman"/>
                      <w:sz w:val="24"/>
                      <w:szCs w:val="24"/>
                    </w:rPr>
                  </w:pPr>
                  <w:r>
                    <w:rPr>
                      <w:rFonts w:eastAsia="Times New Roman"/>
                    </w:rPr>
                    <w:t>«featureType»</w:t>
                  </w:r>
                </w:p>
              </w:tc>
            </w:tr>
          </w:tbl>
          <w:p w:rsidR="00CF163B" w:rsidRDefault="00CF163B" w:rsidP="00CF163B">
            <w:pPr>
              <w:jc w:val="left"/>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Pr="000569E7" w:rsidRDefault="00CF163B" w:rsidP="00CF163B">
            <w:pPr>
              <w:pStyle w:val="NormalWeb"/>
              <w:jc w:val="left"/>
            </w:pPr>
            <w:r>
              <w:rPr>
                <w:b/>
                <w:bCs/>
              </w:rPr>
              <w:t>Constraint: DomainIsRectifedGridOrReferenceableGrid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Natural language:</w:t>
                  </w:r>
                </w:p>
              </w:tc>
              <w:tc>
                <w:tcPr>
                  <w:tcW w:w="0" w:type="auto"/>
                  <w:hideMark/>
                </w:tcPr>
                <w:p w:rsidR="00CF163B" w:rsidRDefault="00CF163B" w:rsidP="00CF163B">
                  <w:pPr>
                    <w:jc w:val="left"/>
                    <w:rPr>
                      <w:rFonts w:eastAsia="Times New Roman"/>
                      <w:sz w:val="24"/>
                      <w:szCs w:val="24"/>
                    </w:rPr>
                  </w:pPr>
                  <w:r>
                    <w:rPr>
                      <w:rFonts w:eastAsia="Times New Roman"/>
                    </w:rPr>
                    <w:t>A domain is a rectified grid or referenceable grid</w:t>
                  </w:r>
                </w:p>
              </w:tc>
            </w:tr>
            <w:tr w:rsidR="00CF163B">
              <w:trPr>
                <w:tblCellSpacing w:w="0" w:type="dxa"/>
              </w:trPr>
              <w:tc>
                <w:tcPr>
                  <w:tcW w:w="360" w:type="dxa"/>
                  <w:hideMark/>
                </w:tcPr>
                <w:p w:rsidR="00CF163B" w:rsidRDefault="00CF163B" w:rsidP="00CF163B">
                  <w:pPr>
                    <w:jc w:val="left"/>
                    <w:rPr>
                      <w:rFonts w:eastAsia="Times New Roman"/>
                      <w:sz w:val="24"/>
                      <w:szCs w:val="24"/>
                    </w:rPr>
                  </w:pPr>
                  <w:r>
                    <w:rPr>
                      <w:rFonts w:eastAsia="Times New Roman"/>
                    </w:rPr>
                    <w:t> </w:t>
                  </w:r>
                </w:p>
              </w:tc>
              <w:tc>
                <w:tcPr>
                  <w:tcW w:w="1500" w:type="dxa"/>
                  <w:hideMark/>
                </w:tcPr>
                <w:p w:rsidR="00CF163B" w:rsidRDefault="00CF163B" w:rsidP="00CF163B">
                  <w:pPr>
                    <w:jc w:val="left"/>
                    <w:rPr>
                      <w:rFonts w:eastAsia="Times New Roman"/>
                      <w:sz w:val="24"/>
                      <w:szCs w:val="24"/>
                    </w:rPr>
                  </w:pPr>
                  <w:r>
                    <w:rPr>
                      <w:rFonts w:eastAsia="Times New Roman"/>
                    </w:rPr>
                    <w:t>OCL:</w:t>
                  </w:r>
                </w:p>
              </w:tc>
              <w:tc>
                <w:tcPr>
                  <w:tcW w:w="0" w:type="auto"/>
                  <w:hideMark/>
                </w:tcPr>
                <w:p w:rsidR="00CF163B" w:rsidRDefault="00CF163B" w:rsidP="00CF163B">
                  <w:pPr>
                    <w:jc w:val="left"/>
                    <w:rPr>
                      <w:rFonts w:eastAsia="Times New Roman"/>
                      <w:sz w:val="24"/>
                      <w:szCs w:val="24"/>
                    </w:rPr>
                  </w:pPr>
                  <w:r>
                    <w:rPr>
                      <w:rFonts w:eastAsia="Times New Roman"/>
                    </w:rPr>
                    <w:t>inv: domainSet.oclIsKindOf(CV_RectifiedGrid) or domainSet.oclIsKindOf(CV_ReferenceableGrid)</w:t>
                  </w:r>
                </w:p>
              </w:tc>
            </w:tr>
          </w:tbl>
          <w:p w:rsidR="00CF163B" w:rsidRDefault="00CF163B" w:rsidP="00CF163B">
            <w:pPr>
              <w:jc w:val="left"/>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Pr="000569E7" w:rsidRDefault="00CF163B">
            <w:pPr>
              <w:pStyle w:val="NormalWeb"/>
            </w:pPr>
            <w:r>
              <w:rPr>
                <w:b/>
                <w:bCs/>
              </w:rPr>
              <w:t xml:space="preserve">Constraint: Range set is levelOrIntensity </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Natural language:</w:t>
                  </w:r>
                </w:p>
              </w:tc>
              <w:tc>
                <w:tcPr>
                  <w:tcW w:w="0" w:type="auto"/>
                  <w:hideMark/>
                </w:tcPr>
                <w:p w:rsidR="00CF163B" w:rsidRDefault="00CF163B">
                  <w:pPr>
                    <w:rPr>
                      <w:rFonts w:eastAsia="Times New Roman"/>
                      <w:sz w:val="24"/>
                      <w:szCs w:val="24"/>
                    </w:rPr>
                  </w:pPr>
                  <w:r>
                    <w:rPr>
                      <w:rFonts w:eastAsia="Times New Roman"/>
                    </w:rPr>
                    <w:t>A range set is described by level, or intensity</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OCL:</w:t>
                  </w:r>
                </w:p>
              </w:tc>
              <w:tc>
                <w:tcPr>
                  <w:tcW w:w="0" w:type="auto"/>
                  <w:hideMark/>
                </w:tcPr>
                <w:p w:rsidR="00CF163B" w:rsidRDefault="00CF163B">
                  <w:pPr>
                    <w:rPr>
                      <w:rFonts w:eastAsia="Times New Roman"/>
                      <w:sz w:val="24"/>
                      <w:szCs w:val="24"/>
                    </w:rPr>
                  </w:pPr>
                  <w:r>
                    <w:rPr>
                      <w:rFonts w:eastAsia="Times New Roman"/>
                    </w:rPr>
                    <w:t>inv: rangeSet.oclIsKindOf(LevelOrIntensity)</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bookmarkStart w:id="225" w:name="observedevent"/>
      <w:r>
        <w:rPr>
          <w:rFonts w:eastAsia="Times New Roman"/>
        </w:rPr>
        <w:lastRenderedPageBreak/>
        <w:t>ObservedEvent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25"/>
          <w:p w:rsidR="00CF163B" w:rsidRDefault="00CF163B">
            <w:pPr>
              <w:spacing w:line="225" w:lineRule="atLeast"/>
              <w:rPr>
                <w:rFonts w:eastAsia="Times New Roman"/>
                <w:sz w:val="24"/>
                <w:szCs w:val="24"/>
              </w:rPr>
            </w:pPr>
            <w:r>
              <w:rPr>
                <w:rFonts w:eastAsia="Times New Roman"/>
                <w:b/>
                <w:bCs/>
              </w:rPr>
              <w:t>ObservedEvent</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Subtype of:</w:t>
                  </w:r>
                </w:p>
              </w:tc>
              <w:tc>
                <w:tcPr>
                  <w:tcW w:w="0" w:type="auto"/>
                  <w:hideMark/>
                </w:tcPr>
                <w:p w:rsidR="00CF163B" w:rsidRDefault="00CF163B">
                  <w:pPr>
                    <w:rPr>
                      <w:rFonts w:eastAsia="Times New Roman"/>
                      <w:sz w:val="24"/>
                      <w:szCs w:val="24"/>
                    </w:rPr>
                  </w:pPr>
                  <w:r>
                    <w:rPr>
                      <w:rFonts w:eastAsia="Times New Roman"/>
                    </w:rPr>
                    <w:t>AbstractObservedEvent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Discrete spatial objects representing natural phenomenon relevant to the study of natural hazards which occurred, or is currently occuring, and which has been observed.</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«featureType»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geometry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GM_Object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Geometric representation of the spatial extent covered by the observed event.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magnitudeOrIntensity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LevelOrIntensity</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An expression of the magnitude or the intensity of a phenomenon.</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bookmarkStart w:id="226" w:name="hazardarea"/>
      <w:r>
        <w:rPr>
          <w:rFonts w:eastAsia="Times New Roman"/>
        </w:rPr>
        <w:t>HazardArea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26"/>
          <w:p w:rsidR="00CF163B" w:rsidRDefault="00CF163B">
            <w:pPr>
              <w:spacing w:line="225" w:lineRule="atLeast"/>
              <w:rPr>
                <w:rFonts w:eastAsia="Times New Roman"/>
                <w:sz w:val="24"/>
                <w:szCs w:val="24"/>
              </w:rPr>
            </w:pPr>
            <w:r>
              <w:rPr>
                <w:rFonts w:eastAsia="Times New Roman"/>
                <w:b/>
                <w:bCs/>
              </w:rPr>
              <w:t>HazardArea</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Subtype of:</w:t>
                  </w:r>
                </w:p>
              </w:tc>
              <w:tc>
                <w:tcPr>
                  <w:tcW w:w="0" w:type="auto"/>
                  <w:hideMark/>
                </w:tcPr>
                <w:p w:rsidR="00CF163B" w:rsidRDefault="00CF163B">
                  <w:pPr>
                    <w:rPr>
                      <w:rFonts w:eastAsia="Times New Roman"/>
                      <w:sz w:val="24"/>
                      <w:szCs w:val="24"/>
                    </w:rPr>
                  </w:pPr>
                  <w:r>
                    <w:rPr>
                      <w:rFonts w:eastAsia="Times New Roman"/>
                    </w:rPr>
                    <w:t>AbstractHazardArea</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Discrete spatial objects representing a natural hazard.</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«featureType»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geometry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GM_Surface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Geometric representation of spatial extent covered by the hazard area.</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likelihoodOfOccurrence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LikelihoodOfOccurrence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Likelihood is a general concept relating to the chance of an event occuring.</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magnitudeOrIntensity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LevelOrIntensity</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An expression of the magnitude or the intensity of a phenomenon.</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Description:</w:t>
                  </w:r>
                </w:p>
              </w:tc>
              <w:tc>
                <w:tcPr>
                  <w:tcW w:w="0" w:type="auto"/>
                  <w:hideMark/>
                </w:tcPr>
                <w:p w:rsidR="00CF163B" w:rsidRDefault="00CF163B">
                  <w:pPr>
                    <w:rPr>
                      <w:rFonts w:eastAsia="Times New Roman"/>
                      <w:sz w:val="24"/>
                      <w:szCs w:val="24"/>
                    </w:rPr>
                  </w:pPr>
                  <w:r>
                    <w:rPr>
                      <w:rFonts w:eastAsia="Times New Roman"/>
                    </w:rPr>
                    <w:t>It may address a value within the Richter scale, or a description of the european macro-seismic scale, or a flood flow, etc...</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bookmarkStart w:id="227" w:name="riskzone"/>
      <w:r>
        <w:rPr>
          <w:rFonts w:eastAsia="Times New Roman"/>
        </w:rPr>
        <w:t>RiskZone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27"/>
          <w:p w:rsidR="00CF163B" w:rsidRDefault="00CF163B">
            <w:pPr>
              <w:spacing w:line="225" w:lineRule="atLeast"/>
              <w:rPr>
                <w:rFonts w:eastAsia="Times New Roman"/>
                <w:sz w:val="24"/>
                <w:szCs w:val="24"/>
              </w:rPr>
            </w:pPr>
            <w:r>
              <w:rPr>
                <w:rFonts w:eastAsia="Times New Roman"/>
                <w:b/>
                <w:bCs/>
              </w:rPr>
              <w:t>RiskZone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Subtype of:</w:t>
                  </w:r>
                </w:p>
              </w:tc>
              <w:tc>
                <w:tcPr>
                  <w:tcW w:w="0" w:type="auto"/>
                  <w:hideMark/>
                </w:tcPr>
                <w:p w:rsidR="00CF163B" w:rsidRDefault="00CF163B">
                  <w:pPr>
                    <w:rPr>
                      <w:rFonts w:eastAsia="Times New Roman"/>
                      <w:sz w:val="24"/>
                      <w:szCs w:val="24"/>
                    </w:rPr>
                  </w:pPr>
                  <w:r>
                    <w:rPr>
                      <w:rFonts w:eastAsia="Times New Roman"/>
                    </w:rPr>
                    <w:t>AbstractRiskZone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Discrete spatial objects representing the spatial extent of a combination of the consequences of an event (hazard) and the associated probability/likelihood of its occurrence.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«featureType»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geometry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GM_Surface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Geometric representation of spatial extent covered by this risk zone.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lastRenderedPageBreak/>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lastRenderedPageBreak/>
              <w:t>Attribute: levelOfRisk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LevelOrIntensity</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The level of risk is an assessment of the combination of the consequences of an event (hazard) and the associated probability/likelihood of the occurrence of the event.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bookmarkStart w:id="228" w:name="exposedelement"/>
      <w:r>
        <w:rPr>
          <w:rFonts w:eastAsia="Times New Roman"/>
        </w:rPr>
        <w:t>ExposedElement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28"/>
          <w:p w:rsidR="00CF163B" w:rsidRDefault="00CF163B">
            <w:pPr>
              <w:spacing w:line="225" w:lineRule="atLeast"/>
              <w:rPr>
                <w:rFonts w:eastAsia="Times New Roman"/>
                <w:sz w:val="24"/>
                <w:szCs w:val="24"/>
              </w:rPr>
            </w:pPr>
            <w:r>
              <w:rPr>
                <w:rFonts w:eastAsia="Times New Roman"/>
                <w:b/>
                <w:bCs/>
              </w:rPr>
              <w:t>ExposedElement</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Subtype of:</w:t>
                  </w:r>
                </w:p>
              </w:tc>
              <w:tc>
                <w:tcPr>
                  <w:tcW w:w="0" w:type="auto"/>
                  <w:hideMark/>
                </w:tcPr>
                <w:p w:rsidR="00CF163B" w:rsidRDefault="00CF163B">
                  <w:pPr>
                    <w:rPr>
                      <w:rFonts w:eastAsia="Times New Roman"/>
                      <w:sz w:val="24"/>
                      <w:szCs w:val="24"/>
                    </w:rPr>
                  </w:pPr>
                  <w:r>
                    <w:rPr>
                      <w:rFonts w:eastAsia="Times New Roman"/>
                    </w:rPr>
                    <w:t>AbstractExposedElement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Discrete spatial objects representing exposed element.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«featureType»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geometry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GM_Object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Geometric representation of the exposed element.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Description:</w:t>
                  </w:r>
                </w:p>
              </w:tc>
              <w:tc>
                <w:tcPr>
                  <w:tcW w:w="0" w:type="auto"/>
                  <w:hideMark/>
                </w:tcPr>
                <w:p w:rsidR="00CF163B" w:rsidRDefault="00CF163B">
                  <w:pPr>
                    <w:rPr>
                      <w:rFonts w:eastAsia="Times New Roman"/>
                      <w:sz w:val="24"/>
                      <w:szCs w:val="24"/>
                    </w:rPr>
                  </w:pPr>
                  <w:r>
                    <w:rPr>
                      <w:rFonts w:eastAsia="Times New Roman"/>
                    </w:rPr>
                    <w:t>If the feature is linked to a spatially referenced INSPIRE feature, then it has no geometry. If not, then it has a geometry.</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0..1</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assessmentOfVulnerability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VulnerabilityAssessment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Assessment of the vulnerability of the exposed element.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bl>
    <w:p w:rsidR="00CF163B" w:rsidRDefault="00CF163B" w:rsidP="00CF163B">
      <w:pPr>
        <w:pStyle w:val="Heading4"/>
        <w:rPr>
          <w:rFonts w:eastAsia="Times New Roman"/>
        </w:rPr>
      </w:pPr>
      <w:r>
        <w:rPr>
          <w:rFonts w:eastAsia="Times New Roman"/>
        </w:rPr>
        <w:t>Data types</w:t>
      </w:r>
    </w:p>
    <w:p w:rsidR="00CF163B" w:rsidRDefault="00CF163B" w:rsidP="00CF163B">
      <w:pPr>
        <w:pStyle w:val="Heading5"/>
        <w:rPr>
          <w:rFonts w:eastAsia="Times New Roman"/>
        </w:rPr>
      </w:pPr>
      <w:bookmarkStart w:id="229" w:name="vulnerabilityassessment"/>
      <w:r>
        <w:rPr>
          <w:rFonts w:eastAsia="Times New Roman"/>
        </w:rPr>
        <w:t>VulnerabilityAssessment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29"/>
          <w:p w:rsidR="00CF163B" w:rsidRDefault="00CF163B">
            <w:pPr>
              <w:spacing w:line="225" w:lineRule="atLeast"/>
              <w:rPr>
                <w:rFonts w:eastAsia="Times New Roman"/>
                <w:sz w:val="24"/>
                <w:szCs w:val="24"/>
              </w:rPr>
            </w:pPr>
            <w:r>
              <w:rPr>
                <w:rFonts w:eastAsia="Times New Roman"/>
                <w:b/>
                <w:bCs/>
              </w:rPr>
              <w:t>VulnerabilityAssessment</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Assessment of the vulnerability.</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Description:</w:t>
                  </w:r>
                </w:p>
              </w:tc>
              <w:tc>
                <w:tcPr>
                  <w:tcW w:w="0" w:type="auto"/>
                  <w:hideMark/>
                </w:tcPr>
                <w:p w:rsidR="00CF163B" w:rsidRDefault="00CF163B">
                  <w:pPr>
                    <w:rPr>
                      <w:rFonts w:eastAsia="Times New Roman"/>
                      <w:sz w:val="24"/>
                      <w:szCs w:val="24"/>
                    </w:rPr>
                  </w:pPr>
                  <w:r>
                    <w:rPr>
                      <w:rFonts w:eastAsia="Times New Roman"/>
                    </w:rPr>
                    <w:t>It contains piece of information about the source the vulnerability, about the level of vulnerability and about the magnitude or intensity of the hazard for which vulnerability is assessed.</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«dataType»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sourceOfVulnerability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NaturalHazardClassification</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The type of hazard for which the vulnerability is assessed.</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levelOfVulnerability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LevelOrIntensity</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Level of vulnerability.</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Description:</w:t>
                  </w:r>
                </w:p>
              </w:tc>
              <w:tc>
                <w:tcPr>
                  <w:tcW w:w="0" w:type="auto"/>
                  <w:hideMark/>
                </w:tcPr>
                <w:p w:rsidR="00CF163B" w:rsidRDefault="00CF163B">
                  <w:pPr>
                    <w:rPr>
                      <w:rFonts w:eastAsia="Times New Roman"/>
                      <w:sz w:val="24"/>
                      <w:szCs w:val="24"/>
                    </w:rPr>
                  </w:pPr>
                  <w:r>
                    <w:rPr>
                      <w:rFonts w:eastAsia="Times New Roman"/>
                    </w:rPr>
                    <w:t>When assessed quantitatively, it is a percentage.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magnitudeOrIntensityOfHazard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LevelOrIntensity</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An expression of the magnitude or the intensity of a phenomenon.</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lastRenderedPageBreak/>
                    <w:t> </w:t>
                  </w:r>
                </w:p>
              </w:tc>
              <w:tc>
                <w:tcPr>
                  <w:tcW w:w="1500" w:type="dxa"/>
                  <w:hideMark/>
                </w:tcPr>
                <w:p w:rsidR="00CF163B" w:rsidRDefault="00CF163B">
                  <w:pPr>
                    <w:rPr>
                      <w:rFonts w:eastAsia="Times New Roman"/>
                      <w:sz w:val="24"/>
                      <w:szCs w:val="24"/>
                    </w:rPr>
                  </w:pPr>
                  <w:r>
                    <w:rPr>
                      <w:rFonts w:eastAsia="Times New Roman"/>
                    </w:rPr>
                    <w:t>Description:</w:t>
                  </w:r>
                </w:p>
              </w:tc>
              <w:tc>
                <w:tcPr>
                  <w:tcW w:w="0" w:type="auto"/>
                  <w:hideMark/>
                </w:tcPr>
                <w:p w:rsidR="00CF163B" w:rsidRDefault="00CF163B">
                  <w:pPr>
                    <w:rPr>
                      <w:rFonts w:eastAsia="Times New Roman"/>
                      <w:sz w:val="24"/>
                      <w:szCs w:val="24"/>
                    </w:rPr>
                  </w:pPr>
                  <w:r>
                    <w:rPr>
                      <w:rFonts w:eastAsia="Times New Roman"/>
                    </w:rPr>
                    <w:t>It may address a value within the Richter scale, or a description of the european macro-seismic scale, or a flood flow, etc...</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lastRenderedPageBreak/>
              <w:t>Attribute: typeOfElement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ExposedElementClassification</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 classification of the exposed element.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bookmarkStart w:id="230" w:name="naturalhazardclassification"/>
      <w:r>
        <w:rPr>
          <w:rFonts w:eastAsia="Times New Roman"/>
        </w:rPr>
        <w:t>NaturalHazardClassification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30"/>
          <w:p w:rsidR="00CF163B" w:rsidRDefault="00CF163B">
            <w:pPr>
              <w:spacing w:line="225" w:lineRule="atLeast"/>
              <w:rPr>
                <w:rFonts w:eastAsia="Times New Roman"/>
                <w:sz w:val="24"/>
                <w:szCs w:val="24"/>
              </w:rPr>
            </w:pPr>
            <w:r>
              <w:rPr>
                <w:rFonts w:eastAsia="Times New Roman"/>
                <w:b/>
                <w:bCs/>
              </w:rPr>
              <w:t>NaturalHazardClassification</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This class provides piece of information about the nature of the natural hazard as well as the type of hazard which is the source of risk.</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«dataType»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hazardCategory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NaturalHazardCategoryValue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 generic classification of types of natural hazards or risks.</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specificHazardType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SpecificHazardTypeValue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Additional classification of the natural hazard that further specifies the hazard type according to a nomenclature that is specific to this dataset.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bookmarkStart w:id="231" w:name="levelorintensity"/>
      <w:r>
        <w:rPr>
          <w:rFonts w:eastAsia="Times New Roman"/>
        </w:rPr>
        <w:t>LevelOrIntensity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31"/>
          <w:p w:rsidR="00CF163B" w:rsidRDefault="00CF163B">
            <w:pPr>
              <w:spacing w:line="225" w:lineRule="atLeast"/>
              <w:rPr>
                <w:rFonts w:eastAsia="Times New Roman"/>
                <w:sz w:val="24"/>
                <w:szCs w:val="24"/>
              </w:rPr>
            </w:pPr>
            <w:r>
              <w:rPr>
                <w:rFonts w:eastAsia="Times New Roman"/>
                <w:b/>
                <w:bCs/>
              </w:rPr>
              <w:t>LevelOrIntensity</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Quantitative or qualitative assessment of either risk, hazard or vulnerability.</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Description:</w:t>
                  </w:r>
                </w:p>
              </w:tc>
              <w:tc>
                <w:tcPr>
                  <w:tcW w:w="0" w:type="auto"/>
                  <w:hideMark/>
                </w:tcPr>
                <w:p w:rsidR="00CF163B" w:rsidRDefault="00CF163B">
                  <w:pPr>
                    <w:rPr>
                      <w:rFonts w:eastAsia="Times New Roman"/>
                      <w:sz w:val="24"/>
                      <w:szCs w:val="24"/>
                    </w:rPr>
                  </w:pPr>
                  <w:r>
                    <w:rPr>
                      <w:rFonts w:eastAsia="Times New Roman"/>
                    </w:rPr>
                    <w:t>Common concept for assessing the level of risk, or the level of hazard, or the level of vulnerability.</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«dataType»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qualitativeValue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CharacterString</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 qualitative assessment of the level or intensity.</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quantitativeValue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Measure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 quantitative assessment of the level or intensity.</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assessmentMethod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DocumentCitation</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 citation to the method used to express the level or intensity.</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Pr="000569E7" w:rsidRDefault="00CF163B">
            <w:pPr>
              <w:pStyle w:val="NormalWeb"/>
            </w:pPr>
            <w:r>
              <w:rPr>
                <w:b/>
                <w:bCs/>
              </w:rPr>
              <w:lastRenderedPageBreak/>
              <w:t xml:space="preserve">Constraint: either the quantitative value or the qualitative value must be completed. </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Natural language:</w:t>
                  </w:r>
                </w:p>
              </w:tc>
              <w:tc>
                <w:tcPr>
                  <w:tcW w:w="0" w:type="auto"/>
                  <w:hideMark/>
                </w:tcPr>
                <w:p w:rsidR="00CF163B" w:rsidRDefault="00CF163B">
                  <w:pPr>
                    <w:rPr>
                      <w:rFonts w:eastAsia="Times New Roman"/>
                      <w:sz w:val="24"/>
                      <w:szCs w:val="24"/>
                    </w:rPr>
                  </w:pPr>
                  <w:r>
                    <w:rPr>
                      <w:rFonts w:eastAsia="Times New Roman"/>
                    </w:rPr>
                    <w:t>either the qualitative value or the quantitative value must be completed.</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OCL:</w:t>
                  </w:r>
                </w:p>
              </w:tc>
              <w:tc>
                <w:tcPr>
                  <w:tcW w:w="0" w:type="auto"/>
                  <w:hideMark/>
                </w:tcPr>
                <w:p w:rsidR="00CF163B" w:rsidRDefault="00CF163B">
                  <w:pPr>
                    <w:rPr>
                      <w:rFonts w:eastAsia="Times New Roman"/>
                      <w:sz w:val="24"/>
                      <w:szCs w:val="24"/>
                    </w:rPr>
                  </w:pPr>
                  <w:r>
                    <w:rPr>
                      <w:rFonts w:eastAsia="Times New Roman"/>
                    </w:rPr>
                    <w:t>inv: self.qualitativeValue.isEmpty() implies self.quantitativeValue.notEmpty() and self.quantitativeValue.isEmpty() implies self.qualitativeValue.notEmpty()</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bookmarkStart w:id="232" w:name="likelihoodofoccurrence"/>
      <w:r>
        <w:rPr>
          <w:rFonts w:eastAsia="Times New Roman"/>
        </w:rPr>
        <w:t>LikelihoodOfOccurrence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32"/>
          <w:p w:rsidR="00CF163B" w:rsidRDefault="00CF163B">
            <w:pPr>
              <w:spacing w:line="225" w:lineRule="atLeast"/>
              <w:rPr>
                <w:rFonts w:eastAsia="Times New Roman"/>
                <w:sz w:val="24"/>
                <w:szCs w:val="24"/>
              </w:rPr>
            </w:pPr>
            <w:r>
              <w:rPr>
                <w:rFonts w:eastAsia="Times New Roman"/>
                <w:b/>
                <w:bCs/>
              </w:rPr>
              <w:t>LikelihoodOfOccurrence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Likelihood is a general concept relating to the chance of an event occurring.</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Description:</w:t>
                  </w:r>
                </w:p>
              </w:tc>
              <w:tc>
                <w:tcPr>
                  <w:tcW w:w="0" w:type="auto"/>
                  <w:hideMark/>
                </w:tcPr>
                <w:p w:rsidR="00CF163B" w:rsidRDefault="00CF163B">
                  <w:pPr>
                    <w:rPr>
                      <w:rFonts w:eastAsia="Times New Roman"/>
                      <w:sz w:val="24"/>
                      <w:szCs w:val="24"/>
                    </w:rPr>
                  </w:pPr>
                  <w:r>
                    <w:rPr>
                      <w:rFonts w:eastAsia="Times New Roman"/>
                    </w:rPr>
                    <w:t>Likelihood is generally expressed as a probability or a frequency. [EXCIFF].</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«dataType»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qualitativeLikelihood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CharacterString</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 qualitative assessment of the likelihood of occurrence of a hazard.</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Description:</w:t>
                  </w:r>
                </w:p>
              </w:tc>
              <w:tc>
                <w:tcPr>
                  <w:tcW w:w="0" w:type="auto"/>
                  <w:hideMark/>
                </w:tcPr>
                <w:p w:rsidR="00CF163B" w:rsidRDefault="00CF163B">
                  <w:pPr>
                    <w:rPr>
                      <w:rFonts w:eastAsia="Times New Roman"/>
                      <w:sz w:val="24"/>
                      <w:szCs w:val="24"/>
                    </w:rPr>
                  </w:pPr>
                  <w:r>
                    <w:rPr>
                      <w:rFonts w:eastAsia="Times New Roman"/>
                    </w:rPr>
                    <w:t>Sometimes, this is known as susceptibility.</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quantitativeLikelihood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QuantitativeLikelihood</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 frequency of occurence or return period of a hazard phenomenon.</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Description:</w:t>
                  </w:r>
                </w:p>
              </w:tc>
              <w:tc>
                <w:tcPr>
                  <w:tcW w:w="0" w:type="auto"/>
                  <w:hideMark/>
                </w:tcPr>
                <w:p w:rsidR="00CF163B" w:rsidRDefault="00CF163B">
                  <w:pPr>
                    <w:rPr>
                      <w:rFonts w:eastAsia="Times New Roman"/>
                      <w:sz w:val="24"/>
                      <w:szCs w:val="24"/>
                    </w:rPr>
                  </w:pPr>
                  <w:r>
                    <w:rPr>
                      <w:rFonts w:eastAsia="Times New Roman"/>
                    </w:rPr>
                    <w:t>Sometimes, this is known as susceptibility.</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assessmentMethod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DocumentCitation</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 citation to the method used to express the likelihood.</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CF163B" w:rsidRPr="000569E7" w:rsidRDefault="00CF163B">
            <w:pPr>
              <w:pStyle w:val="NormalWeb"/>
            </w:pPr>
            <w:r>
              <w:rPr>
                <w:b/>
                <w:bCs/>
              </w:rPr>
              <w:t>Constraint: Either the qualitative likelihood or the quantitative likelihood must be completed.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Natural language:</w:t>
                  </w:r>
                </w:p>
              </w:tc>
              <w:tc>
                <w:tcPr>
                  <w:tcW w:w="0" w:type="auto"/>
                  <w:hideMark/>
                </w:tcPr>
                <w:p w:rsidR="00CF163B" w:rsidRDefault="00CF163B">
                  <w:pPr>
                    <w:rPr>
                      <w:rFonts w:eastAsia="Times New Roman"/>
                      <w:sz w:val="24"/>
                      <w:szCs w:val="24"/>
                    </w:rPr>
                  </w:pPr>
                  <w:r>
                    <w:rPr>
                      <w:rFonts w:eastAsia="Times New Roman"/>
                    </w:rPr>
                    <w:t>either the qualitative likelihood or the quantitative likelihood must be completed.</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OCL:</w:t>
                  </w:r>
                </w:p>
              </w:tc>
              <w:tc>
                <w:tcPr>
                  <w:tcW w:w="0" w:type="auto"/>
                  <w:hideMark/>
                </w:tcPr>
                <w:p w:rsidR="00CF163B" w:rsidRDefault="00CF163B">
                  <w:pPr>
                    <w:rPr>
                      <w:rFonts w:eastAsia="Times New Roman"/>
                      <w:sz w:val="24"/>
                      <w:szCs w:val="24"/>
                    </w:rPr>
                  </w:pPr>
                  <w:r>
                    <w:rPr>
                      <w:rFonts w:eastAsia="Times New Roman"/>
                    </w:rPr>
                    <w:t>inv: self.qualitativeLikelihood.isEmpty() implies self.quantitativeLikelihood.notEmpty() and self.quantitativeLikelihood.isEmpty() implies self.qualitativeLikelihood.notEmpty()</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bookmarkStart w:id="233" w:name="quantitativelikelihood"/>
      <w:r>
        <w:rPr>
          <w:rFonts w:eastAsia="Times New Roman"/>
        </w:rPr>
        <w:t>QuantitativeLikelihood</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33"/>
          <w:p w:rsidR="00CF163B" w:rsidRDefault="00CF163B">
            <w:pPr>
              <w:spacing w:line="225" w:lineRule="atLeast"/>
              <w:rPr>
                <w:rFonts w:eastAsia="Times New Roman"/>
                <w:sz w:val="24"/>
                <w:szCs w:val="24"/>
              </w:rPr>
            </w:pPr>
            <w:r>
              <w:rPr>
                <w:rFonts w:eastAsia="Times New Roman"/>
                <w:b/>
                <w:bCs/>
              </w:rPr>
              <w:t>QuantitativeLikelihood</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 frequency of occurrence or return period of a hazard phenomenon.</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«dataType»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probabilityOfOccurrence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Probability</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The probability of occurrence of a hazard event, expressed as a value between 0 and 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Description:</w:t>
                  </w:r>
                </w:p>
              </w:tc>
              <w:tc>
                <w:tcPr>
                  <w:tcW w:w="0" w:type="auto"/>
                  <w:hideMark/>
                </w:tcPr>
                <w:p w:rsidR="00CF163B" w:rsidRDefault="00CF163B">
                  <w:pPr>
                    <w:rPr>
                      <w:rFonts w:eastAsia="Times New Roman"/>
                      <w:sz w:val="24"/>
                      <w:szCs w:val="24"/>
                    </w:rPr>
                  </w:pPr>
                  <w:r>
                    <w:rPr>
                      <w:rFonts w:eastAsia="Times New Roman"/>
                    </w:rPr>
                    <w:t>This is the inverse value of the return period.</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returnPeriod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lastRenderedPageBreak/>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Number</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Long-term average interval of time or number of years within which an event will be equalled or exceeded [UNESCO].</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bookmarkStart w:id="234" w:name="exposedelementclassification"/>
      <w:r>
        <w:rPr>
          <w:rFonts w:eastAsia="Times New Roman"/>
        </w:rPr>
        <w:lastRenderedPageBreak/>
        <w:t>ExposedElementClassification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34"/>
          <w:p w:rsidR="00CF163B" w:rsidRDefault="00CF163B">
            <w:pPr>
              <w:spacing w:line="225" w:lineRule="atLeast"/>
              <w:rPr>
                <w:rFonts w:eastAsia="Times New Roman"/>
                <w:sz w:val="24"/>
                <w:szCs w:val="24"/>
              </w:rPr>
            </w:pPr>
            <w:r>
              <w:rPr>
                <w:rFonts w:eastAsia="Times New Roman"/>
                <w:b/>
                <w:bCs/>
              </w:rPr>
              <w:t>ExposedElementClassification</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This class provides piece of information about the nature of the exposed element which is relevant to risk analysis.</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«dataType»</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exposedElementCategory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ExposedElementCategoryValue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 generic classification of the types of elements that are exposed to a risk.</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CF163B" w:rsidRPr="000569E7" w:rsidRDefault="00CF163B">
            <w:pPr>
              <w:pStyle w:val="NormalWeb"/>
            </w:pPr>
            <w:r>
              <w:rPr>
                <w:b/>
                <w:bCs/>
              </w:rPr>
              <w:t>Attribute: specificExposedElementType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 type:</w:t>
                  </w:r>
                </w:p>
              </w:tc>
              <w:tc>
                <w:tcPr>
                  <w:tcW w:w="0" w:type="auto"/>
                  <w:hideMark/>
                </w:tcPr>
                <w:p w:rsidR="00CF163B" w:rsidRDefault="00CF163B">
                  <w:pPr>
                    <w:rPr>
                      <w:rFonts w:eastAsia="Times New Roman"/>
                      <w:sz w:val="24"/>
                      <w:szCs w:val="24"/>
                    </w:rPr>
                  </w:pPr>
                  <w:r>
                    <w:rPr>
                      <w:rFonts w:eastAsia="Times New Roman"/>
                    </w:rPr>
                    <w:t>SpecificExposedElementTypeValue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An additional denomination of exposed element according to a nomenclature that is specific to this dataset.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Multiplicity:</w:t>
                  </w:r>
                </w:p>
              </w:tc>
              <w:tc>
                <w:tcPr>
                  <w:tcW w:w="0" w:type="auto"/>
                  <w:hideMark/>
                </w:tcPr>
                <w:p w:rsidR="00CF163B" w:rsidRDefault="00CF163B">
                  <w:pPr>
                    <w:rPr>
                      <w:rFonts w:eastAsia="Times New Roman"/>
                      <w:sz w:val="24"/>
                      <w:szCs w:val="24"/>
                    </w:rPr>
                  </w:pPr>
                  <w:r>
                    <w:rPr>
                      <w:rFonts w:eastAsia="Times New Roman"/>
                    </w:rPr>
                    <w:t>1</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Stereotypes:</w:t>
                  </w:r>
                </w:p>
              </w:tc>
              <w:tc>
                <w:tcPr>
                  <w:tcW w:w="0" w:type="auto"/>
                  <w:hideMark/>
                </w:tcPr>
                <w:p w:rsidR="00CF163B" w:rsidRDefault="00CF163B">
                  <w:pPr>
                    <w:rPr>
                      <w:rFonts w:eastAsia="Times New Roman"/>
                      <w:sz w:val="24"/>
                      <w:szCs w:val="24"/>
                    </w:rPr>
                  </w:pPr>
                  <w:r>
                    <w:rPr>
                      <w:rFonts w:eastAsia="Times New Roman"/>
                    </w:rPr>
                    <w:t>«voidable»</w:t>
                  </w:r>
                </w:p>
              </w:tc>
            </w:tr>
          </w:tbl>
          <w:p w:rsidR="00CF163B" w:rsidRDefault="00CF163B">
            <w:pPr>
              <w:rPr>
                <w:rFonts w:eastAsia="Times New Roman"/>
                <w:sz w:val="24"/>
                <w:szCs w:val="24"/>
              </w:rPr>
            </w:pPr>
          </w:p>
        </w:tc>
      </w:tr>
    </w:tbl>
    <w:p w:rsidR="00CF163B" w:rsidRDefault="00CF163B" w:rsidP="00CF163B">
      <w:pPr>
        <w:pStyle w:val="Heading4"/>
        <w:rPr>
          <w:rFonts w:eastAsia="Times New Roman"/>
        </w:rPr>
      </w:pPr>
      <w:r>
        <w:rPr>
          <w:rFonts w:eastAsia="Times New Roman"/>
        </w:rPr>
        <w:t>Enumerations</w:t>
      </w:r>
    </w:p>
    <w:p w:rsidR="00CF163B" w:rsidRDefault="00CF163B" w:rsidP="00CF163B">
      <w:pPr>
        <w:pStyle w:val="Heading5"/>
        <w:rPr>
          <w:rFonts w:eastAsia="Times New Roman"/>
        </w:rPr>
      </w:pPr>
      <w:r>
        <w:rPr>
          <w:rFonts w:eastAsia="Times New Roman"/>
        </w:rPr>
        <w:t>DeterminationMethodValue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CF163B" w:rsidRDefault="00CF163B">
            <w:pPr>
              <w:spacing w:line="225" w:lineRule="atLeast"/>
              <w:rPr>
                <w:rFonts w:eastAsia="Times New Roman"/>
                <w:sz w:val="24"/>
                <w:szCs w:val="24"/>
              </w:rPr>
            </w:pPr>
            <w:r>
              <w:rPr>
                <w:rFonts w:eastAsia="Times New Roman"/>
                <w:b/>
                <w:bCs/>
              </w:rPr>
              <w:t>DeterminationMethodValue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An enumeration to describe the method used to define the area of hazard or risk.</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Description:</w:t>
                  </w:r>
                </w:p>
              </w:tc>
              <w:tc>
                <w:tcPr>
                  <w:tcW w:w="0" w:type="auto"/>
                  <w:hideMark/>
                </w:tcPr>
                <w:p w:rsidR="00CF163B" w:rsidRDefault="00CF163B">
                  <w:pPr>
                    <w:rPr>
                      <w:rFonts w:eastAsia="Times New Roman"/>
                      <w:sz w:val="24"/>
                      <w:szCs w:val="24"/>
                    </w:rPr>
                  </w:pPr>
                  <w:r>
                    <w:rPr>
                      <w:rFonts w:eastAsia="Times New Roman"/>
                    </w:rPr>
                    <w:t>There are several ways to delineate the perimeter of a hazard or a risk : to model it, or to assess it indirectly</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URI:</w:t>
                  </w:r>
                </w:p>
              </w:tc>
              <w:tc>
                <w:tcPr>
                  <w:tcW w:w="0" w:type="auto"/>
                  <w:hideMark/>
                </w:tcPr>
                <w:p w:rsidR="00CF163B" w:rsidRDefault="00CF163B">
                  <w:pPr>
                    <w:rPr>
                      <w:rFonts w:eastAsia="Times New Roman"/>
                      <w:sz w:val="24"/>
                      <w:szCs w:val="24"/>
                    </w:rPr>
                  </w:pP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w:t>
                  </w:r>
                </w:p>
              </w:tc>
              <w:tc>
                <w:tcPr>
                  <w:tcW w:w="0" w:type="auto"/>
                  <w:hideMark/>
                </w:tcPr>
                <w:p w:rsidR="00CF163B" w:rsidRDefault="00CF163B">
                  <w:pPr>
                    <w:rPr>
                      <w:rFonts w:eastAsia="Times New Roman"/>
                      <w:sz w:val="24"/>
                      <w:szCs w:val="24"/>
                    </w:rPr>
                  </w:pPr>
                  <w:r>
                    <w:rPr>
                      <w:rFonts w:eastAsia="Times New Roman"/>
                      <w:b/>
                      <w:bCs/>
                    </w:rPr>
                    <w:t>modelling</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The area has been computed according to a model.</w:t>
                  </w:r>
                </w:p>
              </w:tc>
            </w:tr>
          </w:tbl>
          <w:p w:rsidR="00CF163B" w:rsidRDefault="00CF163B">
            <w:pPr>
              <w:rPr>
                <w:rFonts w:eastAsia="Times New Roman"/>
                <w:sz w:val="24"/>
                <w:szCs w:val="24"/>
              </w:rPr>
            </w:pP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Heade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w:t>
                  </w:r>
                </w:p>
              </w:tc>
              <w:tc>
                <w:tcPr>
                  <w:tcW w:w="0" w:type="auto"/>
                  <w:hideMark/>
                </w:tcPr>
                <w:p w:rsidR="00CF163B" w:rsidRDefault="00CF163B">
                  <w:pPr>
                    <w:rPr>
                      <w:rFonts w:eastAsia="Times New Roman"/>
                      <w:sz w:val="24"/>
                      <w:szCs w:val="24"/>
                    </w:rPr>
                  </w:pPr>
                  <w:r>
                    <w:rPr>
                      <w:rFonts w:eastAsia="Times New Roman"/>
                      <w:b/>
                      <w:bCs/>
                    </w:rPr>
                    <w:t>indirectDetermination</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The area has been defined by interpretation of available data and/or information.</w:t>
                  </w:r>
                </w:p>
              </w:tc>
            </w:tr>
          </w:tbl>
          <w:p w:rsidR="00CF163B" w:rsidRDefault="00CF163B">
            <w:pPr>
              <w:rPr>
                <w:rFonts w:eastAsia="Times New Roman"/>
                <w:sz w:val="24"/>
                <w:szCs w:val="24"/>
              </w:rPr>
            </w:pPr>
          </w:p>
        </w:tc>
      </w:tr>
    </w:tbl>
    <w:p w:rsidR="00CF163B" w:rsidRDefault="00CF163B" w:rsidP="00CF163B">
      <w:pPr>
        <w:pStyle w:val="Heading4"/>
        <w:rPr>
          <w:rFonts w:eastAsia="Times New Roman"/>
        </w:rPr>
      </w:pPr>
      <w:r>
        <w:rPr>
          <w:rFonts w:eastAsia="Times New Roman"/>
        </w:rPr>
        <w:t>Code lists</w:t>
      </w:r>
    </w:p>
    <w:p w:rsidR="00CF163B" w:rsidRDefault="00CF163B" w:rsidP="00CF163B">
      <w:pPr>
        <w:pStyle w:val="Heading5"/>
        <w:rPr>
          <w:rFonts w:eastAsia="Times New Roman"/>
        </w:rPr>
      </w:pPr>
      <w:bookmarkStart w:id="235" w:name="specificexposedelementtypevalue"/>
      <w:r>
        <w:rPr>
          <w:rFonts w:eastAsia="Times New Roman"/>
        </w:rPr>
        <w:t>SpecificExposedElementTypeValue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35"/>
          <w:p w:rsidR="00CF163B" w:rsidRDefault="00CF163B">
            <w:pPr>
              <w:spacing w:line="225" w:lineRule="atLeast"/>
              <w:rPr>
                <w:rFonts w:eastAsia="Times New Roman"/>
                <w:sz w:val="24"/>
                <w:szCs w:val="24"/>
              </w:rPr>
            </w:pPr>
            <w:r>
              <w:rPr>
                <w:rFonts w:eastAsia="Times New Roman"/>
                <w:b/>
                <w:bCs/>
              </w:rPr>
              <w:t>SpecificExposedElementTypeValue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An additional denomination of exposed elements.</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Description:</w:t>
                  </w:r>
                </w:p>
              </w:tc>
              <w:tc>
                <w:tcPr>
                  <w:tcW w:w="0" w:type="auto"/>
                  <w:hideMark/>
                </w:tcPr>
                <w:p w:rsidR="00CF163B" w:rsidRDefault="00CF163B">
                  <w:pPr>
                    <w:rPr>
                      <w:rFonts w:eastAsia="Times New Roman"/>
                      <w:sz w:val="24"/>
                      <w:szCs w:val="24"/>
                    </w:rPr>
                  </w:pPr>
                  <w:r>
                    <w:rPr>
                      <w:rFonts w:eastAsia="Times New Roman"/>
                    </w:rPr>
                    <w:t>The allowed values for this coded list comprise the values defined by data providers.</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Extensibility:</w:t>
                  </w:r>
                </w:p>
              </w:tc>
              <w:tc>
                <w:tcPr>
                  <w:tcW w:w="0" w:type="auto"/>
                  <w:hideMark/>
                </w:tcPr>
                <w:p w:rsidR="00CF163B" w:rsidRDefault="00CF163B">
                  <w:pPr>
                    <w:rPr>
                      <w:rFonts w:eastAsia="Times New Roman"/>
                      <w:sz w:val="24"/>
                      <w:szCs w:val="24"/>
                    </w:rPr>
                  </w:pPr>
                  <w:r>
                    <w:rPr>
                      <w:rFonts w:eastAsia="Times New Roman"/>
                    </w:rPr>
                    <w:t>any</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Identifier:</w:t>
                  </w:r>
                </w:p>
              </w:tc>
              <w:tc>
                <w:tcPr>
                  <w:tcW w:w="0" w:type="auto"/>
                  <w:hideMark/>
                </w:tcPr>
                <w:p w:rsidR="00CF163B" w:rsidRDefault="00CF163B">
                  <w:pPr>
                    <w:rPr>
                      <w:rFonts w:eastAsia="Times New Roman"/>
                      <w:sz w:val="24"/>
                      <w:szCs w:val="24"/>
                    </w:rPr>
                  </w:pPr>
                  <w:r>
                    <w:rPr>
                      <w:rFonts w:eastAsia="Times New Roman"/>
                    </w:rPr>
                    <w:t>http://inspire.ec.europa.eu/codelist/SpecificExposedElementTypeValue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Values:</w:t>
                  </w:r>
                </w:p>
              </w:tc>
              <w:tc>
                <w:tcPr>
                  <w:tcW w:w="0" w:type="auto"/>
                  <w:hideMark/>
                </w:tcPr>
                <w:p w:rsidR="00CF163B" w:rsidRDefault="00CF163B">
                  <w:pPr>
                    <w:rPr>
                      <w:rFonts w:eastAsia="Times New Roman"/>
                      <w:sz w:val="24"/>
                      <w:szCs w:val="24"/>
                    </w:rPr>
                  </w:pPr>
                  <w:r>
                    <w:rPr>
                      <w:rFonts w:eastAsia="Times New Roman"/>
                    </w:rPr>
                    <w:t xml:space="preserve">The allowed values for this code list comprise any values defined by data providers. </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bookmarkStart w:id="236" w:name="specifichazardtypevalue"/>
      <w:r>
        <w:rPr>
          <w:rFonts w:eastAsia="Times New Roman"/>
        </w:rPr>
        <w:t>SpecificHazardTypeValue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36"/>
          <w:p w:rsidR="00CF163B" w:rsidRDefault="00CF163B">
            <w:pPr>
              <w:spacing w:line="225" w:lineRule="atLeast"/>
              <w:rPr>
                <w:rFonts w:eastAsia="Times New Roman"/>
                <w:sz w:val="24"/>
                <w:szCs w:val="24"/>
              </w:rPr>
            </w:pPr>
            <w:r>
              <w:rPr>
                <w:rFonts w:eastAsia="Times New Roman"/>
                <w:b/>
                <w:bCs/>
              </w:rPr>
              <w:t>SpecificHazardTypeValue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An additional classification of the natural hazard.</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Description:</w:t>
                  </w:r>
                </w:p>
              </w:tc>
              <w:tc>
                <w:tcPr>
                  <w:tcW w:w="0" w:type="auto"/>
                  <w:hideMark/>
                </w:tcPr>
                <w:p w:rsidR="00CF163B" w:rsidRDefault="00CF163B">
                  <w:pPr>
                    <w:rPr>
                      <w:rFonts w:eastAsia="Times New Roman"/>
                      <w:sz w:val="24"/>
                      <w:szCs w:val="24"/>
                    </w:rPr>
                  </w:pPr>
                  <w:r>
                    <w:rPr>
                      <w:rFonts w:eastAsia="Times New Roman"/>
                    </w:rPr>
                    <w:t>The allowed values for this coded list comprise the values defined by data providers.</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lastRenderedPageBreak/>
                    <w:t> </w:t>
                  </w:r>
                </w:p>
              </w:tc>
              <w:tc>
                <w:tcPr>
                  <w:tcW w:w="1500" w:type="dxa"/>
                  <w:hideMark/>
                </w:tcPr>
                <w:p w:rsidR="00CF163B" w:rsidRDefault="00CF163B">
                  <w:pPr>
                    <w:rPr>
                      <w:rFonts w:eastAsia="Times New Roman"/>
                      <w:sz w:val="24"/>
                      <w:szCs w:val="24"/>
                    </w:rPr>
                  </w:pPr>
                  <w:r>
                    <w:rPr>
                      <w:rFonts w:eastAsia="Times New Roman"/>
                    </w:rPr>
                    <w:t>Extensibility:</w:t>
                  </w:r>
                </w:p>
              </w:tc>
              <w:tc>
                <w:tcPr>
                  <w:tcW w:w="0" w:type="auto"/>
                  <w:hideMark/>
                </w:tcPr>
                <w:p w:rsidR="00CF163B" w:rsidRDefault="00CF163B">
                  <w:pPr>
                    <w:rPr>
                      <w:rFonts w:eastAsia="Times New Roman"/>
                      <w:sz w:val="24"/>
                      <w:szCs w:val="24"/>
                    </w:rPr>
                  </w:pPr>
                  <w:r>
                    <w:rPr>
                      <w:rFonts w:eastAsia="Times New Roman"/>
                    </w:rPr>
                    <w:t>any</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Identifier:</w:t>
                  </w:r>
                </w:p>
              </w:tc>
              <w:tc>
                <w:tcPr>
                  <w:tcW w:w="0" w:type="auto"/>
                  <w:hideMark/>
                </w:tcPr>
                <w:p w:rsidR="00CF163B" w:rsidRDefault="00CF163B">
                  <w:pPr>
                    <w:rPr>
                      <w:rFonts w:eastAsia="Times New Roman"/>
                      <w:sz w:val="24"/>
                      <w:szCs w:val="24"/>
                    </w:rPr>
                  </w:pPr>
                  <w:r>
                    <w:rPr>
                      <w:rFonts w:eastAsia="Times New Roman"/>
                    </w:rPr>
                    <w:t>http://inspire.ec.europa.eu/codelist/SpecificHazardTypeValue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Values:</w:t>
                  </w:r>
                </w:p>
              </w:tc>
              <w:tc>
                <w:tcPr>
                  <w:tcW w:w="0" w:type="auto"/>
                  <w:hideMark/>
                </w:tcPr>
                <w:p w:rsidR="00CF163B" w:rsidRDefault="00CF163B">
                  <w:pPr>
                    <w:rPr>
                      <w:rFonts w:eastAsia="Times New Roman"/>
                      <w:sz w:val="24"/>
                      <w:szCs w:val="24"/>
                    </w:rPr>
                  </w:pPr>
                  <w:r>
                    <w:rPr>
                      <w:rFonts w:eastAsia="Times New Roman"/>
                    </w:rPr>
                    <w:t xml:space="preserve">The allowed values for this code list comprise any values defined by data providers. </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r>
        <w:rPr>
          <w:rFonts w:eastAsia="Times New Roman"/>
        </w:rPr>
        <w:lastRenderedPageBreak/>
        <w:t>NaturalHazardCategoryValue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CF163B" w:rsidRDefault="00CF163B">
            <w:pPr>
              <w:spacing w:line="225" w:lineRule="atLeast"/>
              <w:rPr>
                <w:rFonts w:eastAsia="Times New Roman"/>
                <w:sz w:val="24"/>
                <w:szCs w:val="24"/>
              </w:rPr>
            </w:pPr>
            <w:r>
              <w:rPr>
                <w:rFonts w:eastAsia="Times New Roman"/>
                <w:b/>
                <w:bCs/>
              </w:rPr>
              <w:t>NaturalHazardCategoryValue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 generic classification of types of natural hazards.</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Extensibility:</w:t>
                  </w:r>
                </w:p>
              </w:tc>
              <w:tc>
                <w:tcPr>
                  <w:tcW w:w="0" w:type="auto"/>
                  <w:hideMark/>
                </w:tcPr>
                <w:p w:rsidR="00CF163B" w:rsidRDefault="00CF163B">
                  <w:pPr>
                    <w:rPr>
                      <w:rFonts w:eastAsia="Times New Roman"/>
                      <w:sz w:val="24"/>
                      <w:szCs w:val="24"/>
                    </w:rPr>
                  </w:pPr>
                  <w:r>
                    <w:rPr>
                      <w:rFonts w:eastAsia="Times New Roman"/>
                    </w:rPr>
                    <w:t>narrower</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Identifier:</w:t>
                  </w:r>
                </w:p>
              </w:tc>
              <w:tc>
                <w:tcPr>
                  <w:tcW w:w="0" w:type="auto"/>
                  <w:hideMark/>
                </w:tcPr>
                <w:p w:rsidR="00CF163B" w:rsidRDefault="00CF163B">
                  <w:pPr>
                    <w:rPr>
                      <w:rFonts w:eastAsia="Times New Roman"/>
                      <w:sz w:val="24"/>
                      <w:szCs w:val="24"/>
                    </w:rPr>
                  </w:pPr>
                  <w:r>
                    <w:rPr>
                      <w:rFonts w:eastAsia="Times New Roman"/>
                    </w:rPr>
                    <w:t>http://inspire.ec.europa.eu/codelist/RiskOrHazardCategoryValue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Values:</w:t>
                  </w:r>
                </w:p>
              </w:tc>
              <w:tc>
                <w:tcPr>
                  <w:tcW w:w="0" w:type="auto"/>
                  <w:hideMark/>
                </w:tcPr>
                <w:p w:rsidR="00CF163B" w:rsidRDefault="00CF163B">
                  <w:pPr>
                    <w:rPr>
                      <w:rFonts w:eastAsia="Times New Roman"/>
                      <w:sz w:val="24"/>
                      <w:szCs w:val="24"/>
                    </w:rPr>
                  </w:pPr>
                  <w:r>
                    <w:rPr>
                      <w:rFonts w:eastAsia="Times New Roman"/>
                    </w:rPr>
                    <w:t xml:space="preserve">The allowed values for this code list comprise the values specified in </w:t>
                  </w:r>
                  <w:r w:rsidRPr="00E772A7">
                    <w:rPr>
                      <w:i/>
                    </w:rPr>
                    <w:t>Annex C</w:t>
                  </w:r>
                  <w:r>
                    <w:rPr>
                      <w:rFonts w:eastAsia="Times New Roman"/>
                    </w:rPr>
                    <w:t xml:space="preserve"> and narrower values defined by data providers. </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r>
        <w:rPr>
          <w:rFonts w:eastAsia="Times New Roman"/>
        </w:rPr>
        <w:t>ExposedElementCategoryValue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CF163B" w:rsidRDefault="00CF163B">
            <w:pPr>
              <w:spacing w:line="225" w:lineRule="atLeast"/>
              <w:rPr>
                <w:rFonts w:eastAsia="Times New Roman"/>
                <w:sz w:val="24"/>
                <w:szCs w:val="24"/>
              </w:rPr>
            </w:pPr>
            <w:r>
              <w:rPr>
                <w:rFonts w:eastAsia="Times New Roman"/>
                <w:b/>
                <w:bCs/>
              </w:rPr>
              <w:t>ExposedElementCategoryValue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A classification of the exposed element.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Extensibility:</w:t>
                  </w:r>
                </w:p>
              </w:tc>
              <w:tc>
                <w:tcPr>
                  <w:tcW w:w="0" w:type="auto"/>
                  <w:hideMark/>
                </w:tcPr>
                <w:p w:rsidR="00CF163B" w:rsidRDefault="00CF163B">
                  <w:pPr>
                    <w:rPr>
                      <w:rFonts w:eastAsia="Times New Roman"/>
                      <w:sz w:val="24"/>
                      <w:szCs w:val="24"/>
                    </w:rPr>
                  </w:pPr>
                  <w:r>
                    <w:rPr>
                      <w:rFonts w:eastAsia="Times New Roman"/>
                    </w:rPr>
                    <w:t>open</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Identifier:</w:t>
                  </w:r>
                </w:p>
              </w:tc>
              <w:tc>
                <w:tcPr>
                  <w:tcW w:w="0" w:type="auto"/>
                  <w:hideMark/>
                </w:tcPr>
                <w:p w:rsidR="00CF163B" w:rsidRDefault="00CF163B">
                  <w:pPr>
                    <w:rPr>
                      <w:rFonts w:eastAsia="Times New Roman"/>
                      <w:sz w:val="24"/>
                      <w:szCs w:val="24"/>
                    </w:rPr>
                  </w:pPr>
                  <w:r>
                    <w:rPr>
                      <w:rFonts w:eastAsia="Times New Roman"/>
                    </w:rPr>
                    <w:t>http://inspire.ec.europa.eu/codelist/ExposedElementCategoryValue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Values:</w:t>
                  </w:r>
                </w:p>
              </w:tc>
              <w:tc>
                <w:tcPr>
                  <w:tcW w:w="0" w:type="auto"/>
                  <w:hideMark/>
                </w:tcPr>
                <w:p w:rsidR="00CF163B" w:rsidRDefault="00CF163B">
                  <w:pPr>
                    <w:rPr>
                      <w:rFonts w:eastAsia="Times New Roman"/>
                      <w:sz w:val="24"/>
                      <w:szCs w:val="24"/>
                    </w:rPr>
                  </w:pPr>
                  <w:r>
                    <w:rPr>
                      <w:rFonts w:eastAsia="Times New Roman"/>
                    </w:rPr>
                    <w:t xml:space="preserve">The allowed values for this code list comprise the values specified in </w:t>
                  </w:r>
                  <w:r w:rsidRPr="00E772A7">
                    <w:rPr>
                      <w:i/>
                    </w:rPr>
                    <w:t>Annex C</w:t>
                  </w:r>
                  <w:r>
                    <w:rPr>
                      <w:rFonts w:eastAsia="Times New Roman"/>
                    </w:rPr>
                    <w:t xml:space="preserve"> and additional values at any level defined by data providers. </w:t>
                  </w:r>
                </w:p>
              </w:tc>
            </w:tr>
          </w:tbl>
          <w:p w:rsidR="00CF163B" w:rsidRDefault="00CF163B">
            <w:pPr>
              <w:rPr>
                <w:rFonts w:eastAsia="Times New Roman"/>
                <w:sz w:val="24"/>
                <w:szCs w:val="24"/>
              </w:rPr>
            </w:pPr>
          </w:p>
        </w:tc>
      </w:tr>
    </w:tbl>
    <w:p w:rsidR="00CF163B" w:rsidRDefault="00CF163B" w:rsidP="00CF163B">
      <w:pPr>
        <w:pStyle w:val="Heading4"/>
        <w:rPr>
          <w:rFonts w:eastAsia="Times New Roman"/>
        </w:rPr>
      </w:pPr>
      <w:r>
        <w:rPr>
          <w:rFonts w:eastAsia="Times New Roman"/>
        </w:rPr>
        <w:t>Imported types (informative)</w:t>
      </w:r>
    </w:p>
    <w:p w:rsidR="00CF163B" w:rsidRPr="000569E7" w:rsidRDefault="00CF163B" w:rsidP="00CF163B">
      <w:pPr>
        <w:pStyle w:val="NormalWeb"/>
      </w:pPr>
      <w:r>
        <w:t>This section lists definitions for feature types, data types and enumerations and code lists that are defined in other application schemas. The section is purely informative and should help the reader understand the feature catalogue presented in the previous sections. For the normative documentation of these types, see the given references.</w:t>
      </w:r>
    </w:p>
    <w:p w:rsidR="00CF163B" w:rsidRDefault="00CF163B" w:rsidP="00CF163B">
      <w:pPr>
        <w:pStyle w:val="Heading5"/>
        <w:rPr>
          <w:rFonts w:eastAsia="Times New Roman"/>
        </w:rPr>
      </w:pPr>
      <w:r>
        <w:rPr>
          <w:rFonts w:eastAsia="Times New Roman"/>
        </w:rPr>
        <w:t>AbstractFeature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CF163B" w:rsidRDefault="00CF163B">
            <w:pPr>
              <w:spacing w:line="225" w:lineRule="atLeast"/>
              <w:rPr>
                <w:rFonts w:eastAsia="Times New Roman"/>
                <w:sz w:val="24"/>
                <w:szCs w:val="24"/>
              </w:rPr>
            </w:pPr>
            <w:r>
              <w:rPr>
                <w:rFonts w:eastAsia="Times New Roman"/>
                <w:b/>
                <w:bCs/>
              </w:rPr>
              <w:t>AbstractFeature (abstract)</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Package:</w:t>
                  </w:r>
                </w:p>
              </w:tc>
              <w:tc>
                <w:tcPr>
                  <w:tcW w:w="0" w:type="auto"/>
                  <w:hideMark/>
                </w:tcPr>
                <w:p w:rsidR="00CF163B" w:rsidRDefault="00CF163B">
                  <w:pPr>
                    <w:rPr>
                      <w:rFonts w:eastAsia="Times New Roman"/>
                      <w:sz w:val="24"/>
                      <w:szCs w:val="24"/>
                    </w:rPr>
                  </w:pPr>
                  <w:r>
                    <w:rPr>
                      <w:rFonts w:eastAsia="Times New Roman"/>
                    </w:rPr>
                    <w:t>feature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Reference:</w:t>
                  </w:r>
                </w:p>
              </w:tc>
              <w:tc>
                <w:tcPr>
                  <w:tcW w:w="0" w:type="auto"/>
                  <w:hideMark/>
                </w:tcPr>
                <w:p w:rsidR="00CF163B" w:rsidRDefault="00CF163B">
                  <w:pPr>
                    <w:rPr>
                      <w:rFonts w:eastAsia="Times New Roman"/>
                      <w:sz w:val="24"/>
                      <w:szCs w:val="24"/>
                    </w:rPr>
                  </w:pPr>
                  <w:r>
                    <w:rPr>
                      <w:rFonts w:eastAsia="Times New Roman"/>
                    </w:rPr>
                    <w:t>Geographic information -- Geography Markup Language (GML) [ISO 19136:2007]</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r>
        <w:rPr>
          <w:rFonts w:eastAsia="Times New Roman"/>
        </w:rPr>
        <w:t>CharacterString</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CF163B" w:rsidRDefault="00CF163B">
            <w:pPr>
              <w:spacing w:line="225" w:lineRule="atLeast"/>
              <w:rPr>
                <w:rFonts w:eastAsia="Times New Roman"/>
                <w:sz w:val="24"/>
                <w:szCs w:val="24"/>
              </w:rPr>
            </w:pPr>
            <w:r>
              <w:rPr>
                <w:rFonts w:eastAsia="Times New Roman"/>
                <w:b/>
                <w:bCs/>
              </w:rPr>
              <w:t>CharacterString</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Package:</w:t>
                  </w:r>
                </w:p>
              </w:tc>
              <w:tc>
                <w:tcPr>
                  <w:tcW w:w="0" w:type="auto"/>
                  <w:hideMark/>
                </w:tcPr>
                <w:p w:rsidR="00CF163B" w:rsidRDefault="00CF163B">
                  <w:pPr>
                    <w:rPr>
                      <w:rFonts w:eastAsia="Times New Roman"/>
                      <w:sz w:val="24"/>
                      <w:szCs w:val="24"/>
                    </w:rPr>
                  </w:pPr>
                  <w:r>
                    <w:rPr>
                      <w:rFonts w:eastAsia="Times New Roman"/>
                    </w:rPr>
                    <w:t>Text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Reference:</w:t>
                  </w:r>
                </w:p>
              </w:tc>
              <w:tc>
                <w:tcPr>
                  <w:tcW w:w="0" w:type="auto"/>
                  <w:hideMark/>
                </w:tcPr>
                <w:p w:rsidR="00CF163B" w:rsidRDefault="00CF163B">
                  <w:pPr>
                    <w:rPr>
                      <w:rFonts w:eastAsia="Times New Roman"/>
                      <w:sz w:val="24"/>
                      <w:szCs w:val="24"/>
                    </w:rPr>
                  </w:pPr>
                  <w:r>
                    <w:rPr>
                      <w:rFonts w:eastAsia="Times New Roman"/>
                    </w:rPr>
                    <w:t>Geographic information -- Conceptual schema language [ISO/TS 19103:2005]</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r>
        <w:rPr>
          <w:rFonts w:eastAsia="Times New Roman"/>
        </w:rPr>
        <w:t>CoverageByDomainAndRange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CF163B" w:rsidRDefault="00CF163B">
            <w:pPr>
              <w:spacing w:line="225" w:lineRule="atLeast"/>
              <w:rPr>
                <w:rFonts w:eastAsia="Times New Roman"/>
                <w:sz w:val="24"/>
                <w:szCs w:val="24"/>
              </w:rPr>
            </w:pPr>
            <w:r>
              <w:rPr>
                <w:rFonts w:eastAsia="Times New Roman"/>
                <w:b/>
                <w:bCs/>
              </w:rPr>
              <w:t>CoverageByDomainAndRange (abstract)</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Package:</w:t>
                  </w:r>
                </w:p>
              </w:tc>
              <w:tc>
                <w:tcPr>
                  <w:tcW w:w="0" w:type="auto"/>
                  <w:hideMark/>
                </w:tcPr>
                <w:p w:rsidR="00CF163B" w:rsidRDefault="00CF163B">
                  <w:pPr>
                    <w:rPr>
                      <w:rFonts w:eastAsia="Times New Roman"/>
                      <w:sz w:val="24"/>
                      <w:szCs w:val="24"/>
                    </w:rPr>
                  </w:pPr>
                  <w:r>
                    <w:rPr>
                      <w:rFonts w:eastAsia="Times New Roman"/>
                    </w:rPr>
                    <w:t>Coverages (Domain and Range)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Reference:</w:t>
                  </w:r>
                </w:p>
              </w:tc>
              <w:tc>
                <w:tcPr>
                  <w:tcW w:w="0" w:type="auto"/>
                  <w:hideMark/>
                </w:tcPr>
                <w:p w:rsidR="00CF163B" w:rsidRDefault="00CF163B">
                  <w:pPr>
                    <w:rPr>
                      <w:rFonts w:eastAsia="Times New Roman"/>
                      <w:sz w:val="24"/>
                      <w:szCs w:val="24"/>
                    </w:rPr>
                  </w:pPr>
                  <w:r>
                    <w:rPr>
                      <w:rFonts w:eastAsia="Times New Roman"/>
                    </w:rPr>
                    <w:t>INSPIRE Data Specifications – Base Models – Coverage Types, version 1.0 [DS-D2.10.2]</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Coverage which provide the domain and range as separate properties.</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r>
        <w:rPr>
          <w:rFonts w:eastAsia="Times New Roman"/>
        </w:rPr>
        <w:t>DateTime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CF163B" w:rsidRDefault="00CF163B">
            <w:pPr>
              <w:spacing w:line="225" w:lineRule="atLeast"/>
              <w:rPr>
                <w:rFonts w:eastAsia="Times New Roman"/>
                <w:sz w:val="24"/>
                <w:szCs w:val="24"/>
              </w:rPr>
            </w:pPr>
            <w:r>
              <w:rPr>
                <w:rFonts w:eastAsia="Times New Roman"/>
                <w:b/>
                <w:bCs/>
              </w:rPr>
              <w:t>DateTime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Package:</w:t>
                  </w:r>
                </w:p>
              </w:tc>
              <w:tc>
                <w:tcPr>
                  <w:tcW w:w="0" w:type="auto"/>
                  <w:hideMark/>
                </w:tcPr>
                <w:p w:rsidR="00CF163B" w:rsidRDefault="00CF163B">
                  <w:pPr>
                    <w:rPr>
                      <w:rFonts w:eastAsia="Times New Roman"/>
                      <w:sz w:val="24"/>
                      <w:szCs w:val="24"/>
                    </w:rPr>
                  </w:pPr>
                  <w:r>
                    <w:rPr>
                      <w:rFonts w:eastAsia="Times New Roman"/>
                    </w:rPr>
                    <w:t>Date and Time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Reference:</w:t>
                  </w:r>
                </w:p>
              </w:tc>
              <w:tc>
                <w:tcPr>
                  <w:tcW w:w="0" w:type="auto"/>
                  <w:hideMark/>
                </w:tcPr>
                <w:p w:rsidR="00CF163B" w:rsidRDefault="00CF163B">
                  <w:pPr>
                    <w:rPr>
                      <w:rFonts w:eastAsia="Times New Roman"/>
                      <w:sz w:val="24"/>
                      <w:szCs w:val="24"/>
                    </w:rPr>
                  </w:pPr>
                  <w:r>
                    <w:rPr>
                      <w:rFonts w:eastAsia="Times New Roman"/>
                    </w:rPr>
                    <w:t>Geographic information -- Conceptual schema language [ISO/TS 19103:2005]</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r>
        <w:rPr>
          <w:rFonts w:eastAsia="Times New Roman"/>
        </w:rPr>
        <w:t>DocumentCitation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CF163B" w:rsidRDefault="00CF163B">
            <w:pPr>
              <w:spacing w:line="225" w:lineRule="atLeast"/>
              <w:rPr>
                <w:rFonts w:eastAsia="Times New Roman"/>
                <w:sz w:val="24"/>
                <w:szCs w:val="24"/>
              </w:rPr>
            </w:pPr>
            <w:r>
              <w:rPr>
                <w:rFonts w:eastAsia="Times New Roman"/>
                <w:b/>
                <w:bCs/>
              </w:rPr>
              <w:t>DocumentCitation</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Package:</w:t>
                  </w:r>
                </w:p>
              </w:tc>
              <w:tc>
                <w:tcPr>
                  <w:tcW w:w="0" w:type="auto"/>
                  <w:hideMark/>
                </w:tcPr>
                <w:p w:rsidR="00CF163B" w:rsidRDefault="00CF163B">
                  <w:pPr>
                    <w:rPr>
                      <w:rFonts w:eastAsia="Times New Roman"/>
                      <w:sz w:val="24"/>
                      <w:szCs w:val="24"/>
                    </w:rPr>
                  </w:pPr>
                  <w:r>
                    <w:rPr>
                      <w:rFonts w:eastAsia="Times New Roman"/>
                    </w:rPr>
                    <w:t>Base Types 2</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Reference:</w:t>
                  </w:r>
                </w:p>
              </w:tc>
              <w:tc>
                <w:tcPr>
                  <w:tcW w:w="0" w:type="auto"/>
                  <w:hideMark/>
                </w:tcPr>
                <w:p w:rsidR="00CF163B" w:rsidRDefault="00CF163B">
                  <w:pPr>
                    <w:rPr>
                      <w:rFonts w:eastAsia="Times New Roman"/>
                      <w:sz w:val="24"/>
                      <w:szCs w:val="24"/>
                    </w:rPr>
                  </w:pPr>
                  <w:r>
                    <w:rPr>
                      <w:rFonts w:eastAsia="Times New Roman"/>
                    </w:rPr>
                    <w:t>INSPIRE Generic Conceptual Model, version 3.4 [DS-D2.5]</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lastRenderedPageBreak/>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Citation for the purposes of unambiguously referencing a document.</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r>
        <w:rPr>
          <w:rFonts w:eastAsia="Times New Roman"/>
        </w:rPr>
        <w:lastRenderedPageBreak/>
        <w:t>EnvironmentalMonitoringProgramme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CF163B" w:rsidRDefault="00CF163B">
            <w:pPr>
              <w:spacing w:line="225" w:lineRule="atLeast"/>
              <w:rPr>
                <w:rFonts w:eastAsia="Times New Roman"/>
                <w:sz w:val="24"/>
                <w:szCs w:val="24"/>
              </w:rPr>
            </w:pPr>
            <w:r>
              <w:rPr>
                <w:rFonts w:eastAsia="Times New Roman"/>
                <w:b/>
                <w:bCs/>
              </w:rPr>
              <w:t>EnvironmentalMonitoringProgramme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Package:</w:t>
                  </w:r>
                </w:p>
              </w:tc>
              <w:tc>
                <w:tcPr>
                  <w:tcW w:w="0" w:type="auto"/>
                  <w:hideMark/>
                </w:tcPr>
                <w:p w:rsidR="00CF163B" w:rsidRDefault="00CF163B">
                  <w:pPr>
                    <w:rPr>
                      <w:rFonts w:eastAsia="Times New Roman"/>
                      <w:sz w:val="24"/>
                      <w:szCs w:val="24"/>
                    </w:rPr>
                  </w:pPr>
                  <w:r>
                    <w:rPr>
                      <w:rFonts w:eastAsia="Times New Roman"/>
                    </w:rPr>
                    <w:t>EnvironmentalMonitoringFacilities</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Reference:</w:t>
                  </w:r>
                </w:p>
              </w:tc>
              <w:tc>
                <w:tcPr>
                  <w:tcW w:w="0" w:type="auto"/>
                  <w:hideMark/>
                </w:tcPr>
                <w:p w:rsidR="00CF163B" w:rsidRDefault="00CF163B">
                  <w:pPr>
                    <w:rPr>
                      <w:rFonts w:eastAsia="Times New Roman"/>
                      <w:sz w:val="24"/>
                      <w:szCs w:val="24"/>
                    </w:rPr>
                  </w:pPr>
                  <w:r>
                    <w:rPr>
                      <w:rFonts w:eastAsia="Times New Roman"/>
                    </w:rPr>
                    <w:t>INSPIRE Data specification on Environmental Monitoring Facilities [DS-D2.8.III.7]</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Framework based on policy relevant documents defining the target of a collection of observations and/or the deployment of AbstractMonitoringFeatures on the field. Usually an Environmental Monitoring Programme has a long term perspective over at least a few years.</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r>
        <w:rPr>
          <w:rFonts w:eastAsia="Times New Roman"/>
        </w:rPr>
        <w:t>GM_Object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CF163B" w:rsidRDefault="00CF163B">
            <w:pPr>
              <w:spacing w:line="225" w:lineRule="atLeast"/>
              <w:rPr>
                <w:rFonts w:eastAsia="Times New Roman"/>
                <w:sz w:val="24"/>
                <w:szCs w:val="24"/>
              </w:rPr>
            </w:pPr>
            <w:r>
              <w:rPr>
                <w:rFonts w:eastAsia="Times New Roman"/>
                <w:b/>
                <w:bCs/>
              </w:rPr>
              <w:t>GM_Object (abstract)</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Package:</w:t>
                  </w:r>
                </w:p>
              </w:tc>
              <w:tc>
                <w:tcPr>
                  <w:tcW w:w="0" w:type="auto"/>
                  <w:hideMark/>
                </w:tcPr>
                <w:p w:rsidR="00CF163B" w:rsidRDefault="00CF163B">
                  <w:pPr>
                    <w:rPr>
                      <w:rFonts w:eastAsia="Times New Roman"/>
                      <w:sz w:val="24"/>
                      <w:szCs w:val="24"/>
                    </w:rPr>
                  </w:pPr>
                  <w:r>
                    <w:rPr>
                      <w:rFonts w:eastAsia="Times New Roman"/>
                    </w:rPr>
                    <w:t>Geometry root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Reference:</w:t>
                  </w:r>
                </w:p>
              </w:tc>
              <w:tc>
                <w:tcPr>
                  <w:tcW w:w="0" w:type="auto"/>
                  <w:hideMark/>
                </w:tcPr>
                <w:p w:rsidR="00CF163B" w:rsidRDefault="00CF163B">
                  <w:pPr>
                    <w:rPr>
                      <w:rFonts w:eastAsia="Times New Roman"/>
                      <w:sz w:val="24"/>
                      <w:szCs w:val="24"/>
                    </w:rPr>
                  </w:pPr>
                  <w:r>
                    <w:rPr>
                      <w:rFonts w:eastAsia="Times New Roman"/>
                    </w:rPr>
                    <w:t>Geographic information -- Spatial schema [ISO 19107:2003]</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r>
        <w:rPr>
          <w:rFonts w:eastAsia="Times New Roman"/>
        </w:rPr>
        <w:t>GM_Surface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CF163B" w:rsidRDefault="00CF163B">
            <w:pPr>
              <w:spacing w:line="225" w:lineRule="atLeast"/>
              <w:rPr>
                <w:rFonts w:eastAsia="Times New Roman"/>
                <w:sz w:val="24"/>
                <w:szCs w:val="24"/>
              </w:rPr>
            </w:pPr>
            <w:r>
              <w:rPr>
                <w:rFonts w:eastAsia="Times New Roman"/>
                <w:b/>
                <w:bCs/>
              </w:rPr>
              <w:t>GM_Surface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Package:</w:t>
                  </w:r>
                </w:p>
              </w:tc>
              <w:tc>
                <w:tcPr>
                  <w:tcW w:w="0" w:type="auto"/>
                  <w:hideMark/>
                </w:tcPr>
                <w:p w:rsidR="00CF163B" w:rsidRDefault="00CF163B">
                  <w:pPr>
                    <w:rPr>
                      <w:rFonts w:eastAsia="Times New Roman"/>
                      <w:sz w:val="24"/>
                      <w:szCs w:val="24"/>
                    </w:rPr>
                  </w:pPr>
                  <w:r>
                    <w:rPr>
                      <w:rFonts w:eastAsia="Times New Roman"/>
                    </w:rPr>
                    <w:t>Geometric primitive</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Reference:</w:t>
                  </w:r>
                </w:p>
              </w:tc>
              <w:tc>
                <w:tcPr>
                  <w:tcW w:w="0" w:type="auto"/>
                  <w:hideMark/>
                </w:tcPr>
                <w:p w:rsidR="00CF163B" w:rsidRDefault="00CF163B">
                  <w:pPr>
                    <w:rPr>
                      <w:rFonts w:eastAsia="Times New Roman"/>
                      <w:sz w:val="24"/>
                      <w:szCs w:val="24"/>
                    </w:rPr>
                  </w:pPr>
                  <w:r>
                    <w:rPr>
                      <w:rFonts w:eastAsia="Times New Roman"/>
                    </w:rPr>
                    <w:t>Geographic information -- Spatial schema [ISO 19107:2003]</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r>
        <w:rPr>
          <w:rFonts w:eastAsia="Times New Roman"/>
        </w:rPr>
        <w:t>Identifier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CF163B" w:rsidRDefault="00CF163B">
            <w:pPr>
              <w:spacing w:line="225" w:lineRule="atLeast"/>
              <w:rPr>
                <w:rFonts w:eastAsia="Times New Roman"/>
                <w:sz w:val="24"/>
                <w:szCs w:val="24"/>
              </w:rPr>
            </w:pPr>
            <w:r>
              <w:rPr>
                <w:rFonts w:eastAsia="Times New Roman"/>
                <w:b/>
                <w:bCs/>
              </w:rPr>
              <w:t>Identifier</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Package:</w:t>
                  </w:r>
                </w:p>
              </w:tc>
              <w:tc>
                <w:tcPr>
                  <w:tcW w:w="0" w:type="auto"/>
                  <w:hideMark/>
                </w:tcPr>
                <w:p w:rsidR="00CF163B" w:rsidRDefault="00CF163B">
                  <w:pPr>
                    <w:rPr>
                      <w:rFonts w:eastAsia="Times New Roman"/>
                      <w:sz w:val="24"/>
                      <w:szCs w:val="24"/>
                    </w:rPr>
                  </w:pPr>
                  <w:r>
                    <w:rPr>
                      <w:rFonts w:eastAsia="Times New Roman"/>
                    </w:rPr>
                    <w:t>Base Types</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Reference:</w:t>
                  </w:r>
                </w:p>
              </w:tc>
              <w:tc>
                <w:tcPr>
                  <w:tcW w:w="0" w:type="auto"/>
                  <w:hideMark/>
                </w:tcPr>
                <w:p w:rsidR="00CF163B" w:rsidRDefault="00CF163B">
                  <w:pPr>
                    <w:rPr>
                      <w:rFonts w:eastAsia="Times New Roman"/>
                      <w:sz w:val="24"/>
                      <w:szCs w:val="24"/>
                    </w:rPr>
                  </w:pPr>
                  <w:r>
                    <w:rPr>
                      <w:rFonts w:eastAsia="Times New Roman"/>
                    </w:rPr>
                    <w:t>INSPIRE Generic Conceptual Model, version 3.4 [DS-D2.5]</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External unique object identifier published by the responsible body, which may be used by external applications to reference the spatial object.</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Description:</w:t>
                  </w:r>
                </w:p>
              </w:tc>
              <w:tc>
                <w:tcPr>
                  <w:tcW w:w="0" w:type="auto"/>
                  <w:hideMark/>
                </w:tcPr>
                <w:p w:rsidR="00CF163B" w:rsidRDefault="00CF163B">
                  <w:pPr>
                    <w:rPr>
                      <w:rFonts w:eastAsia="Times New Roman"/>
                      <w:sz w:val="24"/>
                      <w:szCs w:val="24"/>
                    </w:rPr>
                  </w:pPr>
                  <w:r>
                    <w:rPr>
                      <w:rFonts w:eastAsia="Times New Roman"/>
                    </w:rPr>
                    <w:t>NOTE1 External object identifiers are distinct from thematic object identifiers.</w:t>
                  </w:r>
                  <w:r>
                    <w:rPr>
                      <w:rFonts w:eastAsia="Times New Roman"/>
                    </w:rPr>
                    <w:br/>
                  </w:r>
                  <w:r>
                    <w:rPr>
                      <w:rFonts w:eastAsia="Times New Roman"/>
                    </w:rPr>
                    <w:br/>
                    <w:t>NOTE 2 The voidable version identifier attribute is not part of the unique identifier of a spatial object and may be used to distinguish two versions of the same spatial object.</w:t>
                  </w:r>
                  <w:r>
                    <w:rPr>
                      <w:rFonts w:eastAsia="Times New Roman"/>
                    </w:rPr>
                    <w:br/>
                  </w:r>
                  <w:r>
                    <w:rPr>
                      <w:rFonts w:eastAsia="Times New Roman"/>
                    </w:rPr>
                    <w:br/>
                    <w:t>NOTE 3 The unique identifier will not change during the life-time of a spatial object.</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r>
        <w:rPr>
          <w:rFonts w:eastAsia="Times New Roman"/>
        </w:rPr>
        <w:t>Measure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CF163B" w:rsidRDefault="00CF163B">
            <w:pPr>
              <w:spacing w:line="225" w:lineRule="atLeast"/>
              <w:rPr>
                <w:rFonts w:eastAsia="Times New Roman"/>
                <w:sz w:val="24"/>
                <w:szCs w:val="24"/>
              </w:rPr>
            </w:pPr>
            <w:r>
              <w:rPr>
                <w:rFonts w:eastAsia="Times New Roman"/>
                <w:b/>
                <w:bCs/>
              </w:rPr>
              <w:t>Measure</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Package:</w:t>
                  </w:r>
                </w:p>
              </w:tc>
              <w:tc>
                <w:tcPr>
                  <w:tcW w:w="0" w:type="auto"/>
                  <w:hideMark/>
                </w:tcPr>
                <w:p w:rsidR="00CF163B" w:rsidRDefault="00CF163B">
                  <w:pPr>
                    <w:rPr>
                      <w:rFonts w:eastAsia="Times New Roman"/>
                      <w:sz w:val="24"/>
                      <w:szCs w:val="24"/>
                    </w:rPr>
                  </w:pPr>
                  <w:r>
                    <w:rPr>
                      <w:rFonts w:eastAsia="Times New Roman"/>
                    </w:rPr>
                    <w:t>ProductionAndIndustrialFacilitiesExtension</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Reference:</w:t>
                  </w:r>
                </w:p>
              </w:tc>
              <w:tc>
                <w:tcPr>
                  <w:tcW w:w="0" w:type="auto"/>
                  <w:hideMark/>
                </w:tcPr>
                <w:p w:rsidR="00CF163B" w:rsidRDefault="00CF163B">
                  <w:pPr>
                    <w:rPr>
                      <w:rFonts w:eastAsia="Times New Roman"/>
                      <w:sz w:val="24"/>
                      <w:szCs w:val="24"/>
                    </w:rPr>
                  </w:pPr>
                  <w:r>
                    <w:rPr>
                      <w:rFonts w:eastAsia="Times New Roman"/>
                    </w:rPr>
                    <w:t>INSPIRE Data specification on Production and Industrial Facilities [DS-D2.8.III.8]</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Definition:</w:t>
                  </w:r>
                </w:p>
              </w:tc>
              <w:tc>
                <w:tcPr>
                  <w:tcW w:w="0" w:type="auto"/>
                  <w:hideMark/>
                </w:tcPr>
                <w:p w:rsidR="00CF163B" w:rsidRDefault="00CF163B">
                  <w:pPr>
                    <w:rPr>
                      <w:rFonts w:eastAsia="Times New Roman"/>
                      <w:sz w:val="24"/>
                      <w:szCs w:val="24"/>
                    </w:rPr>
                  </w:pPr>
                  <w:r>
                    <w:rPr>
                      <w:rFonts w:eastAsia="Times New Roman"/>
                    </w:rPr>
                    <w:t>Declared or measured quantity of any kind of physical entity.</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r>
        <w:rPr>
          <w:rFonts w:eastAsia="Times New Roman"/>
        </w:rPr>
        <w:t>Number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CF163B" w:rsidRDefault="00CF163B">
            <w:pPr>
              <w:spacing w:line="225" w:lineRule="atLeast"/>
              <w:rPr>
                <w:rFonts w:eastAsia="Times New Roman"/>
                <w:sz w:val="24"/>
                <w:szCs w:val="24"/>
              </w:rPr>
            </w:pPr>
            <w:r>
              <w:rPr>
                <w:rFonts w:eastAsia="Times New Roman"/>
                <w:b/>
                <w:bCs/>
              </w:rPr>
              <w:t>Number (abstract)</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Package:</w:t>
                  </w:r>
                </w:p>
              </w:tc>
              <w:tc>
                <w:tcPr>
                  <w:tcW w:w="0" w:type="auto"/>
                  <w:hideMark/>
                </w:tcPr>
                <w:p w:rsidR="00CF163B" w:rsidRDefault="00CF163B">
                  <w:pPr>
                    <w:rPr>
                      <w:rFonts w:eastAsia="Times New Roman"/>
                      <w:sz w:val="24"/>
                      <w:szCs w:val="24"/>
                    </w:rPr>
                  </w:pPr>
                  <w:r>
                    <w:rPr>
                      <w:rFonts w:eastAsia="Times New Roman"/>
                    </w:rPr>
                    <w:t>Numerics</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Reference:</w:t>
                  </w:r>
                </w:p>
              </w:tc>
              <w:tc>
                <w:tcPr>
                  <w:tcW w:w="0" w:type="auto"/>
                  <w:hideMark/>
                </w:tcPr>
                <w:p w:rsidR="00CF163B" w:rsidRDefault="00CF163B">
                  <w:pPr>
                    <w:rPr>
                      <w:rFonts w:eastAsia="Times New Roman"/>
                      <w:sz w:val="24"/>
                      <w:szCs w:val="24"/>
                    </w:rPr>
                  </w:pPr>
                  <w:r>
                    <w:rPr>
                      <w:rFonts w:eastAsia="Times New Roman"/>
                    </w:rPr>
                    <w:t>Geographic information -- Conceptual schema language [ISO/TS 19103:2005]</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r>
        <w:rPr>
          <w:rFonts w:eastAsia="Times New Roman"/>
        </w:rPr>
        <w:t>Probability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CF163B" w:rsidRDefault="00CF163B">
            <w:pPr>
              <w:spacing w:line="225" w:lineRule="atLeast"/>
              <w:rPr>
                <w:rFonts w:eastAsia="Times New Roman"/>
                <w:sz w:val="24"/>
                <w:szCs w:val="24"/>
              </w:rPr>
            </w:pPr>
            <w:r>
              <w:rPr>
                <w:rFonts w:eastAsia="Times New Roman"/>
                <w:b/>
                <w:bCs/>
              </w:rPr>
              <w:t>Probability</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Package:</w:t>
                  </w:r>
                </w:p>
              </w:tc>
              <w:tc>
                <w:tcPr>
                  <w:tcW w:w="0" w:type="auto"/>
                  <w:hideMark/>
                </w:tcPr>
                <w:p w:rsidR="00CF163B" w:rsidRDefault="00CF163B">
                  <w:pPr>
                    <w:rPr>
                      <w:rFonts w:eastAsia="Times New Roman"/>
                      <w:sz w:val="24"/>
                      <w:szCs w:val="24"/>
                    </w:rPr>
                  </w:pPr>
                  <w:r>
                    <w:rPr>
                      <w:rFonts w:eastAsia="Times New Roman"/>
                    </w:rPr>
                    <w:t>Truth</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Reference:</w:t>
                  </w:r>
                </w:p>
              </w:tc>
              <w:tc>
                <w:tcPr>
                  <w:tcW w:w="0" w:type="auto"/>
                  <w:hideMark/>
                </w:tcPr>
                <w:p w:rsidR="00CF163B" w:rsidRDefault="00CF163B">
                  <w:pPr>
                    <w:rPr>
                      <w:rFonts w:eastAsia="Times New Roman"/>
                      <w:sz w:val="24"/>
                      <w:szCs w:val="24"/>
                    </w:rPr>
                  </w:pPr>
                  <w:r>
                    <w:rPr>
                      <w:rFonts w:eastAsia="Times New Roman"/>
                    </w:rPr>
                    <w:t>Geographic information -- Conceptual schema language [ISO/TS 19103:2005]</w:t>
                  </w:r>
                </w:p>
              </w:tc>
            </w:tr>
          </w:tbl>
          <w:p w:rsidR="00CF163B" w:rsidRDefault="00CF163B">
            <w:pPr>
              <w:rPr>
                <w:rFonts w:eastAsia="Times New Roman"/>
                <w:sz w:val="24"/>
                <w:szCs w:val="24"/>
              </w:rPr>
            </w:pPr>
          </w:p>
        </w:tc>
      </w:tr>
    </w:tbl>
    <w:p w:rsidR="00CF163B" w:rsidRDefault="00CF163B" w:rsidP="00CF163B">
      <w:pPr>
        <w:pStyle w:val="Heading5"/>
        <w:rPr>
          <w:rFonts w:eastAsia="Times New Roman"/>
        </w:rPr>
      </w:pPr>
      <w:r>
        <w:rPr>
          <w:rFonts w:eastAsia="Times New Roman"/>
        </w:rPr>
        <w:lastRenderedPageBreak/>
        <w:t>TM_Period</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CF163B" w:rsidTr="00CF163B">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CF163B" w:rsidRDefault="00CF163B">
            <w:pPr>
              <w:spacing w:line="225" w:lineRule="atLeast"/>
              <w:rPr>
                <w:rFonts w:eastAsia="Times New Roman"/>
                <w:sz w:val="24"/>
                <w:szCs w:val="24"/>
              </w:rPr>
            </w:pPr>
            <w:r>
              <w:rPr>
                <w:rFonts w:eastAsia="Times New Roman"/>
                <w:b/>
                <w:bCs/>
              </w:rPr>
              <w:t>TM_Period</w:t>
            </w:r>
          </w:p>
        </w:tc>
      </w:tr>
      <w:tr w:rsidR="00CF163B" w:rsidTr="00CF163B">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Package:</w:t>
                  </w:r>
                </w:p>
              </w:tc>
              <w:tc>
                <w:tcPr>
                  <w:tcW w:w="0" w:type="auto"/>
                  <w:hideMark/>
                </w:tcPr>
                <w:p w:rsidR="00CF163B" w:rsidRDefault="00CF163B">
                  <w:pPr>
                    <w:rPr>
                      <w:rFonts w:eastAsia="Times New Roman"/>
                      <w:sz w:val="24"/>
                      <w:szCs w:val="24"/>
                    </w:rPr>
                  </w:pPr>
                  <w:r>
                    <w:rPr>
                      <w:rFonts w:eastAsia="Times New Roman"/>
                    </w:rPr>
                    <w:t>Temporal Objects</w:t>
                  </w:r>
                </w:p>
              </w:tc>
            </w:tr>
            <w:tr w:rsidR="00CF163B">
              <w:trPr>
                <w:tblCellSpacing w:w="0" w:type="dxa"/>
              </w:trPr>
              <w:tc>
                <w:tcPr>
                  <w:tcW w:w="360" w:type="dxa"/>
                  <w:hideMark/>
                </w:tcPr>
                <w:p w:rsidR="00CF163B" w:rsidRDefault="00CF163B">
                  <w:pPr>
                    <w:rPr>
                      <w:rFonts w:eastAsia="Times New Roman"/>
                      <w:sz w:val="24"/>
                      <w:szCs w:val="24"/>
                    </w:rPr>
                  </w:pPr>
                  <w:r>
                    <w:rPr>
                      <w:rFonts w:eastAsia="Times New Roman"/>
                    </w:rPr>
                    <w:t> </w:t>
                  </w:r>
                </w:p>
              </w:tc>
              <w:tc>
                <w:tcPr>
                  <w:tcW w:w="1500" w:type="dxa"/>
                  <w:hideMark/>
                </w:tcPr>
                <w:p w:rsidR="00CF163B" w:rsidRDefault="00CF163B">
                  <w:pPr>
                    <w:rPr>
                      <w:rFonts w:eastAsia="Times New Roman"/>
                      <w:sz w:val="24"/>
                      <w:szCs w:val="24"/>
                    </w:rPr>
                  </w:pPr>
                  <w:r>
                    <w:rPr>
                      <w:rFonts w:eastAsia="Times New Roman"/>
                    </w:rPr>
                    <w:t>Reference:</w:t>
                  </w:r>
                </w:p>
              </w:tc>
              <w:tc>
                <w:tcPr>
                  <w:tcW w:w="0" w:type="auto"/>
                  <w:hideMark/>
                </w:tcPr>
                <w:p w:rsidR="00CF163B" w:rsidRDefault="00CF163B">
                  <w:pPr>
                    <w:rPr>
                      <w:rFonts w:eastAsia="Times New Roman"/>
                      <w:sz w:val="24"/>
                      <w:szCs w:val="24"/>
                    </w:rPr>
                  </w:pPr>
                  <w:r>
                    <w:rPr>
                      <w:rFonts w:eastAsia="Times New Roman"/>
                    </w:rPr>
                    <w:t>Geographic information -- Temporal schema [ISO 19108:2002/Cor 1:2006]</w:t>
                  </w:r>
                </w:p>
              </w:tc>
            </w:tr>
          </w:tbl>
          <w:p w:rsidR="00CF163B" w:rsidRDefault="00CF163B">
            <w:pPr>
              <w:rPr>
                <w:rFonts w:eastAsia="Times New Roman"/>
                <w:sz w:val="24"/>
                <w:szCs w:val="24"/>
              </w:rPr>
            </w:pPr>
          </w:p>
        </w:tc>
      </w:tr>
    </w:tbl>
    <w:p w:rsidR="00CF163B" w:rsidRDefault="00CF163B" w:rsidP="00CF163B">
      <w:pPr>
        <w:rPr>
          <w:rFonts w:eastAsia="Times New Roman"/>
        </w:rPr>
      </w:pPr>
    </w:p>
    <w:p w:rsidR="00766FA1" w:rsidRDefault="00766FA1" w:rsidP="00CF163B"/>
    <w:p w:rsidR="000A2821" w:rsidRDefault="00766FA1" w:rsidP="00594AED">
      <w:pPr>
        <w:pStyle w:val="Heading1"/>
        <w:tabs>
          <w:tab w:val="clear" w:pos="425"/>
          <w:tab w:val="left" w:pos="431"/>
        </w:tabs>
        <w:spacing w:after="60"/>
        <w:ind w:left="431" w:hanging="431"/>
        <w:jc w:val="both"/>
      </w:pPr>
      <w:r>
        <w:br w:type="page"/>
      </w:r>
      <w:bookmarkStart w:id="237" w:name="_Toc374464089"/>
      <w:bookmarkStart w:id="238" w:name="reference_systems"/>
      <w:bookmarkStart w:id="239" w:name="_Toc239590417"/>
      <w:bookmarkStart w:id="240" w:name="_Toc237149736"/>
      <w:bookmarkStart w:id="241" w:name="_Ref234312963"/>
      <w:bookmarkStart w:id="242" w:name="_Toc234295478"/>
      <w:bookmarkStart w:id="243" w:name="_Toc234294844"/>
      <w:r w:rsidR="000A2821">
        <w:lastRenderedPageBreak/>
        <w:t>Reference systems</w:t>
      </w:r>
      <w:bookmarkEnd w:id="239"/>
      <w:r w:rsidR="000A2821">
        <w:t>, units of measure and grids</w:t>
      </w:r>
      <w:bookmarkEnd w:id="237"/>
    </w:p>
    <w:p w:rsidR="000A2821" w:rsidRDefault="000A2821" w:rsidP="00594AED">
      <w:pPr>
        <w:pStyle w:val="Heading2"/>
        <w:shd w:val="clear" w:color="auto" w:fill="E6E6E6"/>
      </w:pPr>
      <w:bookmarkStart w:id="244" w:name="_Toc374464090"/>
      <w:r>
        <w:t>Default reference systems, units of measure and grid</w:t>
      </w:r>
      <w:bookmarkEnd w:id="244"/>
    </w:p>
    <w:p w:rsidR="000A2821" w:rsidRDefault="000A2821" w:rsidP="00594AED">
      <w:pPr>
        <w:shd w:val="clear" w:color="auto" w:fill="E6E6E6"/>
      </w:pPr>
    </w:p>
    <w:p w:rsidR="000A2821" w:rsidRPr="00711752" w:rsidRDefault="000A2821" w:rsidP="00594AED">
      <w:pPr>
        <w:shd w:val="clear" w:color="auto" w:fill="E6E6E6"/>
      </w:pPr>
      <w:r>
        <w:t>The reference systems, units of measure and geographic grid systems included in this sub-section are the defaults to be used for all INSPIRE data sets, unless theme-specific exceptions and/or additional requirements are defined in section 6.2.</w:t>
      </w:r>
    </w:p>
    <w:p w:rsidR="000A2821" w:rsidRDefault="000A2821" w:rsidP="00594AED">
      <w:pPr>
        <w:pStyle w:val="Heading3"/>
        <w:shd w:val="clear" w:color="auto" w:fill="E6E6E6"/>
        <w:tabs>
          <w:tab w:val="clear" w:pos="851"/>
          <w:tab w:val="num" w:pos="992"/>
        </w:tabs>
        <w:ind w:left="992" w:hanging="992"/>
      </w:pPr>
      <w:bookmarkStart w:id="245" w:name="_Toc239590418"/>
      <w:bookmarkStart w:id="246" w:name="_Toc374464091"/>
      <w:r>
        <w:t>Coordinate reference systems</w:t>
      </w:r>
      <w:bookmarkEnd w:id="245"/>
      <w:bookmarkEnd w:id="246"/>
    </w:p>
    <w:p w:rsidR="000A2821" w:rsidRDefault="000A2821" w:rsidP="000A2821">
      <w:pPr>
        <w:pStyle w:val="Heading4"/>
        <w:shd w:val="clear" w:color="auto" w:fill="E6E6E6"/>
        <w:tabs>
          <w:tab w:val="clear" w:pos="992"/>
          <w:tab w:val="num" w:pos="1276"/>
        </w:tabs>
        <w:ind w:left="1276" w:hanging="1276"/>
      </w:pPr>
      <w:bookmarkStart w:id="247" w:name="_Toc239590419"/>
      <w:r>
        <w:t>Datum</w:t>
      </w:r>
    </w:p>
    <w:p w:rsidR="000A2821" w:rsidRPr="00721AEF" w:rsidRDefault="000A2821" w:rsidP="00721AEF">
      <w:pPr>
        <w:shd w:val="clear" w:color="auto" w:fill="E6E6E6"/>
      </w:pPr>
    </w:p>
    <w:p w:rsidR="000A2821" w:rsidRPr="001F10D0" w:rsidRDefault="000A2821" w:rsidP="001F10D0">
      <w:pPr>
        <w:pStyle w:val="IRrequirementgrey"/>
        <w:jc w:val="center"/>
        <w:rPr>
          <w:b/>
          <w:color w:val="FF0000"/>
        </w:rPr>
      </w:pPr>
      <w:r w:rsidRPr="001F10D0">
        <w:rPr>
          <w:b/>
          <w:color w:val="FF0000"/>
        </w:rPr>
        <w:t>IR Requirement</w:t>
      </w:r>
    </w:p>
    <w:p w:rsidR="000A2821" w:rsidRPr="001F10D0" w:rsidRDefault="000A2821" w:rsidP="001F10D0">
      <w:pPr>
        <w:pStyle w:val="IRrequirementgrey"/>
        <w:jc w:val="center"/>
        <w:rPr>
          <w:i/>
        </w:rPr>
      </w:pPr>
      <w:r w:rsidRPr="001F10D0">
        <w:rPr>
          <w:i/>
        </w:rPr>
        <w:t>Annex II, Section 1.2</w:t>
      </w:r>
    </w:p>
    <w:p w:rsidR="000A2821" w:rsidRDefault="000A2821" w:rsidP="001F10D0">
      <w:pPr>
        <w:pStyle w:val="IRrequirementgrey"/>
        <w:jc w:val="center"/>
        <w:rPr>
          <w:b/>
        </w:rPr>
      </w:pPr>
      <w:r w:rsidRPr="001F10D0">
        <w:rPr>
          <w:b/>
        </w:rPr>
        <w:t>Datum for three-dimensional and two-dimensional coordinate reference systems</w:t>
      </w:r>
    </w:p>
    <w:p w:rsidR="000A2821" w:rsidRPr="001F10D0" w:rsidRDefault="000A2821" w:rsidP="001F10D0">
      <w:pPr>
        <w:pStyle w:val="IRrequirementgrey"/>
        <w:jc w:val="center"/>
        <w:rPr>
          <w:b/>
        </w:rPr>
      </w:pPr>
    </w:p>
    <w:p w:rsidR="000A2821" w:rsidRDefault="000A2821" w:rsidP="001F10D0">
      <w:pPr>
        <w:pStyle w:val="IRrequirementgrey"/>
      </w:pPr>
      <w:r>
        <w:t>For the three-dimensional and two-dimensional coordinate reference systems and the horizontal component of compound coordinate reference systems used for making spatial data sets available, the datum shall be the datum of the European Terrestrial Reference System 1989 (ETRS89) in areas within its geographical scope, or the datum of the International Terrestrial Reference System (ITRS) or other geodetic coordinate reference systems compliant with ITRS in areas that are outside the geographical scope of ETRS89. Compliant with the ITRS means that the system definition is based on the definition of the ITRS and there is a well documented relationship between both systems, according to EN ISO 19111.</w:t>
      </w:r>
    </w:p>
    <w:p w:rsidR="000A2821" w:rsidRPr="00FD16BA" w:rsidRDefault="000A2821" w:rsidP="00721AEF">
      <w:pPr>
        <w:shd w:val="clear" w:color="auto" w:fill="E6E6E6"/>
      </w:pPr>
      <w:bookmarkStart w:id="248" w:name="_Toc239590420"/>
    </w:p>
    <w:p w:rsidR="000A2821" w:rsidRDefault="000A2821" w:rsidP="00721AEF">
      <w:pPr>
        <w:pStyle w:val="Heading4"/>
        <w:shd w:val="clear" w:color="auto" w:fill="E6E6E6"/>
        <w:tabs>
          <w:tab w:val="clear" w:pos="992"/>
          <w:tab w:val="num" w:pos="1276"/>
        </w:tabs>
        <w:ind w:left="1276" w:hanging="1276"/>
      </w:pPr>
      <w:r>
        <w:t>Coordinate reference systems</w:t>
      </w:r>
      <w:bookmarkEnd w:id="248"/>
    </w:p>
    <w:p w:rsidR="000A2821" w:rsidRDefault="000A2821" w:rsidP="00721AEF">
      <w:pPr>
        <w:shd w:val="clear" w:color="auto" w:fill="E6E6E6"/>
      </w:pPr>
    </w:p>
    <w:p w:rsidR="000A2821" w:rsidRPr="001F10D0" w:rsidRDefault="000A2821" w:rsidP="001F10D0">
      <w:pPr>
        <w:pStyle w:val="IRrequirementgrey"/>
        <w:jc w:val="center"/>
        <w:rPr>
          <w:b/>
          <w:color w:val="FF0000"/>
        </w:rPr>
      </w:pPr>
      <w:r w:rsidRPr="001F10D0">
        <w:rPr>
          <w:b/>
          <w:color w:val="FF0000"/>
        </w:rPr>
        <w:t>IR Requirement</w:t>
      </w:r>
    </w:p>
    <w:p w:rsidR="000A2821" w:rsidRPr="001F10D0" w:rsidRDefault="000A2821" w:rsidP="001F10D0">
      <w:pPr>
        <w:pStyle w:val="IRrequirementgrey"/>
        <w:jc w:val="center"/>
        <w:rPr>
          <w:i/>
        </w:rPr>
      </w:pPr>
      <w:r w:rsidRPr="001F10D0">
        <w:rPr>
          <w:i/>
        </w:rPr>
        <w:t>Annex II</w:t>
      </w:r>
      <w:r>
        <w:rPr>
          <w:i/>
        </w:rPr>
        <w:t>, Section 1.3</w:t>
      </w:r>
    </w:p>
    <w:p w:rsidR="000A2821" w:rsidRDefault="000A2821" w:rsidP="001F10D0">
      <w:pPr>
        <w:pStyle w:val="IRrequirementgrey"/>
        <w:jc w:val="center"/>
        <w:rPr>
          <w:b/>
        </w:rPr>
      </w:pPr>
      <w:r w:rsidRPr="001F10D0">
        <w:rPr>
          <w:b/>
        </w:rPr>
        <w:t>Coordinate Reference Systems</w:t>
      </w:r>
    </w:p>
    <w:p w:rsidR="000A2821" w:rsidRDefault="000A2821" w:rsidP="001F10D0">
      <w:pPr>
        <w:pStyle w:val="IRrequirementgrey"/>
        <w:jc w:val="center"/>
        <w:rPr>
          <w:b/>
        </w:rPr>
      </w:pPr>
    </w:p>
    <w:p w:rsidR="000A2821" w:rsidRDefault="000A2821" w:rsidP="000A2821">
      <w:pPr>
        <w:pStyle w:val="IRrequirementgrey"/>
        <w:keepNext w:val="0"/>
      </w:pPr>
      <w:r>
        <w:t>Spatial data sets shall be made available using at least one of the coordinate reference systems specified in sections 1.3.1, 1.3.2 and 1.3.3, unless one of the conditions specified in section 1.3.4 holds.</w:t>
      </w:r>
    </w:p>
    <w:p w:rsidR="000A2821" w:rsidRDefault="000A2821" w:rsidP="000A2821">
      <w:pPr>
        <w:pStyle w:val="IRrequirementgrey"/>
        <w:keepNext w:val="0"/>
        <w:tabs>
          <w:tab w:val="left" w:pos="426"/>
        </w:tabs>
      </w:pPr>
    </w:p>
    <w:p w:rsidR="000A2821" w:rsidRDefault="000A2821" w:rsidP="000A2821">
      <w:pPr>
        <w:pStyle w:val="IRrequirementgrey"/>
        <w:tabs>
          <w:tab w:val="left" w:pos="426"/>
        </w:tabs>
        <w:rPr>
          <w:b/>
          <w:lang w:val="en-GB"/>
        </w:rPr>
      </w:pPr>
      <w:r w:rsidRPr="00721AEF">
        <w:rPr>
          <w:b/>
          <w:lang w:val="en-GB"/>
        </w:rPr>
        <w:t>1.3.1.</w:t>
      </w:r>
      <w:r w:rsidRPr="00721AEF">
        <w:rPr>
          <w:b/>
          <w:lang w:val="en-GB"/>
        </w:rPr>
        <w:tab/>
        <w:t>Three-dimensional Coordinate Reference Systems</w:t>
      </w:r>
    </w:p>
    <w:p w:rsidR="000A2821" w:rsidRPr="00721AEF" w:rsidRDefault="000A2821" w:rsidP="000A2821">
      <w:pPr>
        <w:pStyle w:val="IRrequirementgrey"/>
        <w:tabs>
          <w:tab w:val="left" w:pos="426"/>
        </w:tabs>
        <w:rPr>
          <w:b/>
          <w:lang w:val="en-GB"/>
        </w:rPr>
      </w:pPr>
    </w:p>
    <w:p w:rsidR="000A2821" w:rsidRPr="00721AEF" w:rsidRDefault="000A2821" w:rsidP="000A2821">
      <w:pPr>
        <w:pStyle w:val="IRrequirementgrey"/>
        <w:keepNext w:val="0"/>
        <w:numPr>
          <w:ilvl w:val="0"/>
          <w:numId w:val="23"/>
        </w:numPr>
        <w:tabs>
          <w:tab w:val="left" w:pos="426"/>
        </w:tabs>
        <w:ind w:left="426" w:hanging="313"/>
        <w:rPr>
          <w:lang w:val="en-GB"/>
        </w:rPr>
      </w:pPr>
      <w:r w:rsidRPr="00721AEF">
        <w:rPr>
          <w:lang w:val="en-GB"/>
        </w:rPr>
        <w:t xml:space="preserve">Three-dimensional Cartesian coordinates based on a datum specified in 1.2 and using the parameters of the Geodetic Reference System 1980 (GRS80) ellipsoid. </w:t>
      </w:r>
    </w:p>
    <w:p w:rsidR="000A2821" w:rsidRPr="00721AEF" w:rsidRDefault="000A2821" w:rsidP="000A2821">
      <w:pPr>
        <w:pStyle w:val="IRrequirementgrey"/>
        <w:keepNext w:val="0"/>
        <w:numPr>
          <w:ilvl w:val="0"/>
          <w:numId w:val="23"/>
        </w:numPr>
        <w:tabs>
          <w:tab w:val="left" w:pos="426"/>
        </w:tabs>
        <w:ind w:left="426" w:hanging="313"/>
        <w:rPr>
          <w:lang w:val="en-GB"/>
        </w:rPr>
      </w:pPr>
      <w:r w:rsidRPr="00721AEF">
        <w:rPr>
          <w:lang w:val="en-GB"/>
        </w:rPr>
        <w:t>Three-dimensional geodetic coordinates (latitude, longitude and ellipsoidal height) based on a datum specified in 1.2 and using the parameters of the GRS80 ellipsoid.</w:t>
      </w:r>
    </w:p>
    <w:p w:rsidR="000A2821" w:rsidRDefault="000A2821" w:rsidP="000A2821">
      <w:pPr>
        <w:pStyle w:val="IRrequirementgrey"/>
        <w:keepNext w:val="0"/>
        <w:tabs>
          <w:tab w:val="left" w:pos="426"/>
        </w:tabs>
        <w:rPr>
          <w:lang w:val="en-GB"/>
        </w:rPr>
      </w:pPr>
    </w:p>
    <w:p w:rsidR="000A2821" w:rsidRDefault="000A2821" w:rsidP="000A2821">
      <w:pPr>
        <w:pStyle w:val="IRrequirementgrey"/>
        <w:tabs>
          <w:tab w:val="left" w:pos="426"/>
        </w:tabs>
        <w:rPr>
          <w:b/>
          <w:lang w:val="en-GB"/>
        </w:rPr>
      </w:pPr>
      <w:r w:rsidRPr="00721AEF">
        <w:rPr>
          <w:b/>
          <w:lang w:val="en-GB"/>
        </w:rPr>
        <w:t>1.3.2.</w:t>
      </w:r>
      <w:r w:rsidRPr="00721AEF">
        <w:rPr>
          <w:b/>
          <w:lang w:val="en-GB"/>
        </w:rPr>
        <w:tab/>
        <w:t>Two-dimensional Coordinate Reference Systems</w:t>
      </w:r>
    </w:p>
    <w:p w:rsidR="000A2821" w:rsidRPr="00721AEF" w:rsidRDefault="000A2821" w:rsidP="000A2821">
      <w:pPr>
        <w:pStyle w:val="IRrequirementgrey"/>
        <w:tabs>
          <w:tab w:val="left" w:pos="426"/>
        </w:tabs>
        <w:rPr>
          <w:b/>
          <w:lang w:val="en-GB"/>
        </w:rPr>
      </w:pPr>
    </w:p>
    <w:p w:rsidR="000A2821" w:rsidRPr="00721AEF" w:rsidRDefault="000A2821" w:rsidP="000A2821">
      <w:pPr>
        <w:pStyle w:val="IRrequirementgrey"/>
        <w:keepNext w:val="0"/>
        <w:numPr>
          <w:ilvl w:val="0"/>
          <w:numId w:val="23"/>
        </w:numPr>
        <w:tabs>
          <w:tab w:val="left" w:pos="426"/>
        </w:tabs>
        <w:ind w:left="426" w:hanging="313"/>
        <w:rPr>
          <w:lang w:val="en-GB"/>
        </w:rPr>
      </w:pPr>
      <w:r w:rsidRPr="00721AEF">
        <w:rPr>
          <w:lang w:val="en-GB"/>
        </w:rPr>
        <w:t xml:space="preserve">Two-dimensional geodetic coordinates (latitude and longitude) based on a datum specified in 1.2 and using the parameters of the GRS80 ellipsoid. </w:t>
      </w:r>
    </w:p>
    <w:p w:rsidR="000A2821" w:rsidRPr="00721AEF" w:rsidRDefault="000A2821" w:rsidP="000A2821">
      <w:pPr>
        <w:pStyle w:val="IRrequirementgrey"/>
        <w:keepNext w:val="0"/>
        <w:numPr>
          <w:ilvl w:val="0"/>
          <w:numId w:val="23"/>
        </w:numPr>
        <w:tabs>
          <w:tab w:val="left" w:pos="426"/>
        </w:tabs>
        <w:ind w:left="426" w:hanging="313"/>
        <w:rPr>
          <w:lang w:val="en-GB"/>
        </w:rPr>
      </w:pPr>
      <w:r w:rsidRPr="00721AEF">
        <w:rPr>
          <w:lang w:val="en-GB"/>
        </w:rPr>
        <w:t>Plane coordinates using the ETRS89 Lambert Azimuthal Equal Area coordinate reference system.</w:t>
      </w:r>
    </w:p>
    <w:p w:rsidR="000A2821" w:rsidRPr="00721AEF" w:rsidRDefault="000A2821" w:rsidP="000A2821">
      <w:pPr>
        <w:pStyle w:val="IRrequirementgrey"/>
        <w:keepNext w:val="0"/>
        <w:numPr>
          <w:ilvl w:val="0"/>
          <w:numId w:val="23"/>
        </w:numPr>
        <w:tabs>
          <w:tab w:val="left" w:pos="426"/>
        </w:tabs>
        <w:ind w:left="426" w:hanging="313"/>
        <w:rPr>
          <w:lang w:val="en-GB"/>
        </w:rPr>
      </w:pPr>
      <w:r w:rsidRPr="00721AEF">
        <w:rPr>
          <w:lang w:val="en-GB"/>
        </w:rPr>
        <w:t xml:space="preserve">Plane coordinates using the ETRS89 Lambert Conformal Conic coordinate reference system. </w:t>
      </w:r>
    </w:p>
    <w:p w:rsidR="000A2821" w:rsidRPr="00721AEF" w:rsidRDefault="000A2821" w:rsidP="000A2821">
      <w:pPr>
        <w:pStyle w:val="IRrequirementgrey"/>
        <w:keepNext w:val="0"/>
        <w:numPr>
          <w:ilvl w:val="0"/>
          <w:numId w:val="23"/>
        </w:numPr>
        <w:tabs>
          <w:tab w:val="left" w:pos="426"/>
        </w:tabs>
        <w:ind w:left="426" w:hanging="313"/>
        <w:rPr>
          <w:lang w:val="en-GB"/>
        </w:rPr>
      </w:pPr>
      <w:r w:rsidRPr="00721AEF">
        <w:rPr>
          <w:lang w:val="en-GB"/>
        </w:rPr>
        <w:t xml:space="preserve">Plane coordinates using the ETRS89 Transverse Mercator coordinate reference system. </w:t>
      </w:r>
    </w:p>
    <w:p w:rsidR="000A2821" w:rsidRDefault="000A2821" w:rsidP="000A2821">
      <w:pPr>
        <w:pStyle w:val="IRrequirementgrey"/>
        <w:keepNext w:val="0"/>
        <w:tabs>
          <w:tab w:val="left" w:pos="426"/>
        </w:tabs>
        <w:rPr>
          <w:lang w:val="en-GB"/>
        </w:rPr>
      </w:pPr>
    </w:p>
    <w:p w:rsidR="000A2821" w:rsidRDefault="000A2821" w:rsidP="000A2821">
      <w:pPr>
        <w:pStyle w:val="IRrequirementgrey"/>
        <w:tabs>
          <w:tab w:val="left" w:pos="426"/>
        </w:tabs>
        <w:rPr>
          <w:b/>
          <w:lang w:val="en-GB"/>
        </w:rPr>
      </w:pPr>
      <w:r w:rsidRPr="00721AEF">
        <w:rPr>
          <w:b/>
          <w:lang w:val="en-GB"/>
        </w:rPr>
        <w:lastRenderedPageBreak/>
        <w:t>1.3.3.</w:t>
      </w:r>
      <w:r w:rsidRPr="00721AEF">
        <w:rPr>
          <w:b/>
          <w:lang w:val="en-GB"/>
        </w:rPr>
        <w:tab/>
        <w:t>Compound Coordinate Reference Systems</w:t>
      </w:r>
    </w:p>
    <w:p w:rsidR="000A2821" w:rsidRPr="00721AEF" w:rsidRDefault="000A2821" w:rsidP="000A2821">
      <w:pPr>
        <w:pStyle w:val="IRrequirementgrey"/>
        <w:tabs>
          <w:tab w:val="left" w:pos="426"/>
        </w:tabs>
        <w:rPr>
          <w:b/>
          <w:lang w:val="en-GB"/>
        </w:rPr>
      </w:pPr>
    </w:p>
    <w:p w:rsidR="000A2821" w:rsidRPr="00721AEF" w:rsidRDefault="000A2821" w:rsidP="000A2821">
      <w:pPr>
        <w:pStyle w:val="IRrequirementgrey"/>
        <w:keepNext w:val="0"/>
        <w:tabs>
          <w:tab w:val="left" w:pos="426"/>
        </w:tabs>
        <w:ind w:left="426" w:hanging="313"/>
        <w:rPr>
          <w:lang w:val="en-GB"/>
        </w:rPr>
      </w:pPr>
      <w:r>
        <w:rPr>
          <w:lang w:val="en-GB"/>
        </w:rPr>
        <w:t>1.</w:t>
      </w:r>
      <w:r>
        <w:rPr>
          <w:lang w:val="en-GB"/>
        </w:rPr>
        <w:tab/>
      </w:r>
      <w:r w:rsidRPr="00721AEF">
        <w:rPr>
          <w:lang w:val="en-GB"/>
        </w:rPr>
        <w:t>For the horizontal component of the compound coordinate reference system, one of the coordinate reference systems specified in section 1.3.2 shall be used.</w:t>
      </w:r>
    </w:p>
    <w:p w:rsidR="000A2821" w:rsidRPr="00721AEF" w:rsidRDefault="000A2821" w:rsidP="000A2821">
      <w:pPr>
        <w:pStyle w:val="IRrequirementgrey"/>
        <w:keepNext w:val="0"/>
        <w:tabs>
          <w:tab w:val="left" w:pos="426"/>
        </w:tabs>
        <w:ind w:left="426" w:hanging="313"/>
        <w:rPr>
          <w:lang w:val="en-GB"/>
        </w:rPr>
      </w:pPr>
      <w:r>
        <w:rPr>
          <w:lang w:val="en-GB"/>
        </w:rPr>
        <w:t>2.</w:t>
      </w:r>
      <w:r>
        <w:rPr>
          <w:lang w:val="en-GB"/>
        </w:rPr>
        <w:tab/>
      </w:r>
      <w:r w:rsidRPr="00721AEF">
        <w:rPr>
          <w:lang w:val="en-GB"/>
        </w:rPr>
        <w:t>For the vertical component, one of the following coordinate reference systems shall be used:</w:t>
      </w:r>
    </w:p>
    <w:p w:rsidR="000A2821" w:rsidRPr="00721AEF" w:rsidRDefault="000A2821" w:rsidP="000A2821">
      <w:pPr>
        <w:pStyle w:val="IRrequirementgrey"/>
        <w:keepNext w:val="0"/>
        <w:numPr>
          <w:ilvl w:val="0"/>
          <w:numId w:val="23"/>
        </w:numPr>
        <w:tabs>
          <w:tab w:val="left" w:pos="426"/>
        </w:tabs>
        <w:ind w:left="426" w:hanging="313"/>
        <w:rPr>
          <w:lang w:val="en-GB"/>
        </w:rPr>
      </w:pPr>
      <w:r w:rsidRPr="00721AEF">
        <w:rPr>
          <w:lang w:val="en-GB"/>
        </w:rPr>
        <w:t>For the vertical component on land, the European Vertical Reference System (EVRS) shall be used to express gravity-related heights within its geographical scope. Other vertical reference systems related to the Earth gravity field shall be used to express gravity-related heights in areas that are outside the geographical scope of EVRS.</w:t>
      </w:r>
    </w:p>
    <w:p w:rsidR="000A2821" w:rsidRDefault="000A2821" w:rsidP="000A2821">
      <w:pPr>
        <w:pStyle w:val="IRrequirementgrey"/>
        <w:keepNext w:val="0"/>
        <w:numPr>
          <w:ilvl w:val="0"/>
          <w:numId w:val="23"/>
        </w:numPr>
        <w:tabs>
          <w:tab w:val="left" w:pos="426"/>
        </w:tabs>
        <w:ind w:left="426" w:hanging="313"/>
        <w:rPr>
          <w:lang w:val="en-GB"/>
        </w:rPr>
      </w:pPr>
      <w:r>
        <w:rPr>
          <w:noProof/>
        </w:rPr>
        <w:t>For the vertical component in the free atmosphere, barometric pressure, converted to height using ISO 2533:1975 International Standard Atmosphere, or other linear or parametric reference systems shall be used. Where other parametric reference systems are used, these shall be described in an accessible reference using EN ISO 19111-2:2012</w:t>
      </w:r>
      <w:r w:rsidRPr="00721AEF">
        <w:rPr>
          <w:lang w:val="en-GB"/>
        </w:rPr>
        <w:t>.</w:t>
      </w:r>
    </w:p>
    <w:p w:rsidR="000A2821" w:rsidRPr="00B366A9" w:rsidRDefault="000A2821" w:rsidP="000A2821">
      <w:pPr>
        <w:pStyle w:val="IRrequirementgrey"/>
        <w:keepNext w:val="0"/>
        <w:numPr>
          <w:ilvl w:val="0"/>
          <w:numId w:val="23"/>
        </w:numPr>
        <w:tabs>
          <w:tab w:val="left" w:pos="426"/>
        </w:tabs>
        <w:ind w:left="426" w:hanging="313"/>
        <w:rPr>
          <w:noProof/>
        </w:rPr>
      </w:pPr>
      <w:r w:rsidRPr="00B366A9">
        <w:rPr>
          <w:noProof/>
        </w:rPr>
        <w:t>For the vertical component in marine areas where there is an appreciable tidal range (tidal waters), the Lowest Astronomical Tide (LAT) shall be used as the reference surface.</w:t>
      </w:r>
    </w:p>
    <w:p w:rsidR="000A2821" w:rsidRPr="00B366A9" w:rsidRDefault="000A2821" w:rsidP="000A2821">
      <w:pPr>
        <w:pStyle w:val="IRrequirementgrey"/>
        <w:keepNext w:val="0"/>
        <w:numPr>
          <w:ilvl w:val="0"/>
          <w:numId w:val="23"/>
        </w:numPr>
        <w:tabs>
          <w:tab w:val="left" w:pos="426"/>
        </w:tabs>
        <w:ind w:left="426" w:hanging="313"/>
        <w:rPr>
          <w:lang w:val="en-GB"/>
        </w:rPr>
      </w:pPr>
      <w:r w:rsidRPr="00B366A9">
        <w:rPr>
          <w:noProof/>
        </w:rPr>
        <w:t>For the vertical component in marine areas without an appreciable tidal range, in open oceans and effectively in waters that are deeper than 200 meters, the Mean Sea Level (MSL) or a well-defined</w:t>
      </w:r>
      <w:r w:rsidRPr="00B366A9">
        <w:rPr>
          <w:lang w:val="en-GB"/>
        </w:rPr>
        <w:t xml:space="preserve"> reference level close to the MSL shall be </w:t>
      </w:r>
      <w:r>
        <w:rPr>
          <w:lang w:val="en-GB"/>
        </w:rPr>
        <w:t>used as the reference surface.</w:t>
      </w:r>
    </w:p>
    <w:p w:rsidR="000A2821" w:rsidRPr="00721AEF" w:rsidRDefault="000A2821" w:rsidP="000A2821">
      <w:pPr>
        <w:pStyle w:val="IRrequirementgrey"/>
        <w:keepNext w:val="0"/>
        <w:tabs>
          <w:tab w:val="left" w:pos="426"/>
        </w:tabs>
        <w:rPr>
          <w:lang w:val="en-GB"/>
        </w:rPr>
      </w:pPr>
    </w:p>
    <w:p w:rsidR="000A2821" w:rsidRDefault="000A2821" w:rsidP="000A2821">
      <w:pPr>
        <w:pStyle w:val="IRrequirementgrey"/>
        <w:rPr>
          <w:b/>
          <w:lang w:val="en-GB"/>
        </w:rPr>
      </w:pPr>
      <w:r w:rsidRPr="00721AEF">
        <w:rPr>
          <w:b/>
          <w:lang w:val="en-GB"/>
        </w:rPr>
        <w:t>1.3.4.</w:t>
      </w:r>
      <w:r w:rsidRPr="00721AEF">
        <w:rPr>
          <w:b/>
          <w:lang w:val="en-GB"/>
        </w:rPr>
        <w:tab/>
        <w:t>Other Coordinate Reference Systems</w:t>
      </w:r>
    </w:p>
    <w:p w:rsidR="000A2821" w:rsidRPr="00721AEF" w:rsidRDefault="000A2821" w:rsidP="000A2821">
      <w:pPr>
        <w:pStyle w:val="IRrequirementgrey"/>
        <w:rPr>
          <w:b/>
          <w:lang w:val="en-GB"/>
        </w:rPr>
      </w:pPr>
    </w:p>
    <w:p w:rsidR="000A2821" w:rsidRDefault="000A2821" w:rsidP="000A2821">
      <w:pPr>
        <w:pStyle w:val="IRrequirementgrey"/>
        <w:keepNext w:val="0"/>
        <w:rPr>
          <w:lang w:val="en-GB"/>
        </w:rPr>
      </w:pPr>
      <w:r w:rsidRPr="00721AEF">
        <w:rPr>
          <w:lang w:val="en-GB"/>
        </w:rPr>
        <w:t>Exceptions, where other coordinate reference systems than those listed in 1.3.1, 1.3.2 or 1.3.3 may be used, are:</w:t>
      </w:r>
    </w:p>
    <w:p w:rsidR="000A2821" w:rsidRPr="00721AEF" w:rsidRDefault="000A2821" w:rsidP="000A2821">
      <w:pPr>
        <w:pStyle w:val="IRrequirementgrey"/>
        <w:keepNext w:val="0"/>
        <w:rPr>
          <w:lang w:val="en-GB"/>
        </w:rPr>
      </w:pPr>
    </w:p>
    <w:p w:rsidR="000A2821" w:rsidRPr="00721AEF" w:rsidRDefault="000A2821" w:rsidP="000A2821">
      <w:pPr>
        <w:pStyle w:val="IRrequirementgrey"/>
        <w:keepNext w:val="0"/>
        <w:tabs>
          <w:tab w:val="left" w:pos="426"/>
        </w:tabs>
        <w:ind w:left="426" w:hanging="313"/>
        <w:rPr>
          <w:lang w:val="en-GB"/>
        </w:rPr>
      </w:pPr>
      <w:r w:rsidRPr="00721AEF">
        <w:rPr>
          <w:lang w:val="en-GB"/>
        </w:rPr>
        <w:t>1.</w:t>
      </w:r>
      <w:r w:rsidRPr="00721AEF">
        <w:rPr>
          <w:lang w:val="en-GB"/>
        </w:rPr>
        <w:tab/>
        <w:t>Other coordinate reference systems may be specified for specific spatial data themes in this Annex.</w:t>
      </w:r>
    </w:p>
    <w:p w:rsidR="000A2821" w:rsidRPr="00721AEF" w:rsidRDefault="000A2821" w:rsidP="000A2821">
      <w:pPr>
        <w:pStyle w:val="IRrequirementgrey"/>
        <w:keepNext w:val="0"/>
        <w:tabs>
          <w:tab w:val="left" w:pos="426"/>
        </w:tabs>
        <w:ind w:left="426" w:hanging="313"/>
        <w:rPr>
          <w:lang w:val="en-GB"/>
        </w:rPr>
      </w:pPr>
      <w:r w:rsidRPr="00721AEF">
        <w:rPr>
          <w:lang w:val="en-GB"/>
        </w:rPr>
        <w:t>2.</w:t>
      </w:r>
      <w:r w:rsidRPr="00721AEF">
        <w:rPr>
          <w:lang w:val="en-GB"/>
        </w:rPr>
        <w:tab/>
        <w:t xml:space="preserve">For regions outside of continental Europe, Member States may define suitable coordinate reference systems. </w:t>
      </w:r>
    </w:p>
    <w:p w:rsidR="000A2821" w:rsidRDefault="000A2821" w:rsidP="000A2821">
      <w:pPr>
        <w:pStyle w:val="IRrequirementgrey"/>
        <w:keepNext w:val="0"/>
        <w:rPr>
          <w:lang w:val="en-GB"/>
        </w:rPr>
      </w:pPr>
    </w:p>
    <w:p w:rsidR="000A2821" w:rsidRPr="00721AEF" w:rsidRDefault="000A2821" w:rsidP="000A2821">
      <w:pPr>
        <w:pStyle w:val="IRrequirementgrey"/>
        <w:keepNext w:val="0"/>
        <w:rPr>
          <w:lang w:val="en-GB"/>
        </w:rPr>
      </w:pPr>
      <w:r w:rsidRPr="00721AEF">
        <w:rPr>
          <w:lang w:val="en-GB"/>
        </w:rPr>
        <w:t>The geodetic codes and parameters needed to describe these coordinate reference systems and to allow conversion and transformation operations shall be documented and an identifier shall be created, according to EN ISO 19111 and ISO 19127.</w:t>
      </w:r>
    </w:p>
    <w:bookmarkEnd w:id="247"/>
    <w:p w:rsidR="000A2821" w:rsidRDefault="000A2821" w:rsidP="00594AED">
      <w:pPr>
        <w:shd w:val="clear" w:color="auto" w:fill="E6E6E6"/>
      </w:pPr>
    </w:p>
    <w:p w:rsidR="000A2821" w:rsidRDefault="000A2821" w:rsidP="00594AED">
      <w:pPr>
        <w:pStyle w:val="Heading4"/>
        <w:shd w:val="clear" w:color="auto" w:fill="E6E6E6"/>
        <w:tabs>
          <w:tab w:val="clear" w:pos="992"/>
          <w:tab w:val="num" w:pos="1276"/>
        </w:tabs>
        <w:ind w:left="1276" w:hanging="1276"/>
      </w:pPr>
      <w:bookmarkStart w:id="249" w:name="_Toc239590421"/>
      <w:r>
        <w:t>Display</w:t>
      </w:r>
      <w:bookmarkEnd w:id="249"/>
    </w:p>
    <w:p w:rsidR="000A2821" w:rsidRDefault="000A2821" w:rsidP="00594AED">
      <w:pPr>
        <w:keepNext/>
        <w:shd w:val="clear" w:color="auto" w:fill="E6E6E6"/>
      </w:pPr>
    </w:p>
    <w:p w:rsidR="000A2821" w:rsidRPr="001F10D0" w:rsidRDefault="000A2821" w:rsidP="000A2821">
      <w:pPr>
        <w:pStyle w:val="IRrequirementgrey"/>
        <w:jc w:val="center"/>
        <w:rPr>
          <w:b/>
          <w:color w:val="FF0000"/>
        </w:rPr>
      </w:pPr>
      <w:r w:rsidRPr="001F10D0">
        <w:rPr>
          <w:b/>
          <w:color w:val="FF0000"/>
        </w:rPr>
        <w:t>IR Requirement</w:t>
      </w:r>
    </w:p>
    <w:p w:rsidR="000A2821" w:rsidRPr="001F10D0" w:rsidRDefault="000A2821" w:rsidP="000A2821">
      <w:pPr>
        <w:pStyle w:val="IRrequirementgrey"/>
        <w:jc w:val="center"/>
        <w:rPr>
          <w:i/>
        </w:rPr>
      </w:pPr>
      <w:r w:rsidRPr="001F10D0">
        <w:rPr>
          <w:i/>
        </w:rPr>
        <w:t>Annex II</w:t>
      </w:r>
      <w:r>
        <w:rPr>
          <w:i/>
        </w:rPr>
        <w:t>, Section 1.4</w:t>
      </w:r>
    </w:p>
    <w:p w:rsidR="000A2821" w:rsidRDefault="000A2821" w:rsidP="000A2821">
      <w:pPr>
        <w:pStyle w:val="IRrequirementgrey"/>
        <w:jc w:val="center"/>
        <w:rPr>
          <w:b/>
        </w:rPr>
      </w:pPr>
      <w:r w:rsidRPr="00A02230">
        <w:rPr>
          <w:b/>
        </w:rPr>
        <w:t>Coordinate Reference Systems used in the View Network Service</w:t>
      </w:r>
    </w:p>
    <w:p w:rsidR="000A2821" w:rsidRDefault="000A2821" w:rsidP="00A02230">
      <w:pPr>
        <w:pStyle w:val="IRrequirementgrey"/>
      </w:pPr>
    </w:p>
    <w:p w:rsidR="000A2821" w:rsidRPr="00A02230" w:rsidRDefault="000A2821" w:rsidP="00A02230">
      <w:pPr>
        <w:pStyle w:val="IRrequirementgrey"/>
      </w:pPr>
      <w:r>
        <w:t>For the display of spatial data sets with the view network service as specified in Regulation No 976/2009, at least the coordinate reference systems for two-dimensional geodetic coordinates (latitude, longitude) shall be available.</w:t>
      </w:r>
    </w:p>
    <w:p w:rsidR="000A2821" w:rsidRPr="00F04E14" w:rsidRDefault="000A2821" w:rsidP="00594AED">
      <w:pPr>
        <w:shd w:val="clear" w:color="auto" w:fill="E6E6E6"/>
      </w:pPr>
      <w:bookmarkStart w:id="250" w:name="_Toc239590422"/>
    </w:p>
    <w:p w:rsidR="000A2821" w:rsidRDefault="000A2821" w:rsidP="00594AED">
      <w:pPr>
        <w:pStyle w:val="Heading4"/>
        <w:shd w:val="clear" w:color="auto" w:fill="E6E6E6"/>
        <w:tabs>
          <w:tab w:val="clear" w:pos="992"/>
          <w:tab w:val="num" w:pos="1276"/>
        </w:tabs>
        <w:ind w:left="1276" w:hanging="1276"/>
      </w:pPr>
      <w:r>
        <w:t>Identifiers for coordinate reference systems</w:t>
      </w:r>
      <w:bookmarkEnd w:id="250"/>
    </w:p>
    <w:p w:rsidR="000A2821" w:rsidRDefault="000A2821" w:rsidP="00A02230">
      <w:pPr>
        <w:keepNext/>
        <w:shd w:val="clear" w:color="auto" w:fill="E6E6E6"/>
      </w:pPr>
    </w:p>
    <w:p w:rsidR="000A2821" w:rsidRPr="001F10D0" w:rsidRDefault="000A2821" w:rsidP="00A02230">
      <w:pPr>
        <w:pStyle w:val="IRrequirementgrey"/>
        <w:jc w:val="center"/>
        <w:rPr>
          <w:b/>
          <w:color w:val="FF0000"/>
        </w:rPr>
      </w:pPr>
      <w:r w:rsidRPr="001F10D0">
        <w:rPr>
          <w:b/>
          <w:color w:val="FF0000"/>
        </w:rPr>
        <w:t>IR Requirement</w:t>
      </w:r>
    </w:p>
    <w:p w:rsidR="000A2821" w:rsidRPr="001F10D0" w:rsidRDefault="000A2821" w:rsidP="00A02230">
      <w:pPr>
        <w:pStyle w:val="IRrequirementgrey"/>
        <w:jc w:val="center"/>
        <w:rPr>
          <w:i/>
        </w:rPr>
      </w:pPr>
      <w:r w:rsidRPr="001F10D0">
        <w:rPr>
          <w:i/>
        </w:rPr>
        <w:t>Annex II</w:t>
      </w:r>
      <w:r>
        <w:rPr>
          <w:i/>
        </w:rPr>
        <w:t>, Section 1.5</w:t>
      </w:r>
    </w:p>
    <w:p w:rsidR="000A2821" w:rsidRDefault="000A2821" w:rsidP="00A02230">
      <w:pPr>
        <w:pStyle w:val="IRrequirementgrey"/>
        <w:jc w:val="center"/>
        <w:rPr>
          <w:b/>
        </w:rPr>
      </w:pPr>
      <w:r w:rsidRPr="005B3F65">
        <w:rPr>
          <w:b/>
        </w:rPr>
        <w:t>Coordinate Reference System Identifiers</w:t>
      </w:r>
    </w:p>
    <w:p w:rsidR="000A2821" w:rsidRDefault="000A2821" w:rsidP="00A02230">
      <w:pPr>
        <w:pStyle w:val="IRrequirementgrey"/>
      </w:pPr>
    </w:p>
    <w:p w:rsidR="000A2821" w:rsidRPr="00A02230" w:rsidRDefault="000A2821" w:rsidP="00A02230">
      <w:pPr>
        <w:pStyle w:val="IRrequirementgrey"/>
        <w:keepNext w:val="0"/>
        <w:tabs>
          <w:tab w:val="left" w:pos="426"/>
        </w:tabs>
        <w:ind w:left="426" w:hanging="313"/>
        <w:rPr>
          <w:lang w:val="en-GB"/>
        </w:rPr>
      </w:pPr>
      <w:r>
        <w:t>1.</w:t>
      </w:r>
      <w:r>
        <w:tab/>
      </w:r>
      <w:r w:rsidRPr="00A02230">
        <w:rPr>
          <w:lang w:val="en-GB"/>
        </w:rPr>
        <w:t>Coordinate reference system parameters and identifiers shall be managed in one or several common registers for coordinate reference systems.</w:t>
      </w:r>
    </w:p>
    <w:p w:rsidR="000A2821" w:rsidRPr="00A02230" w:rsidRDefault="000A2821" w:rsidP="00A02230">
      <w:pPr>
        <w:pStyle w:val="IRrequirementgrey"/>
        <w:keepNext w:val="0"/>
        <w:tabs>
          <w:tab w:val="left" w:pos="426"/>
        </w:tabs>
        <w:ind w:left="426" w:hanging="313"/>
        <w:rPr>
          <w:lang w:val="en-GB"/>
        </w:rPr>
      </w:pPr>
      <w:r w:rsidRPr="00A02230">
        <w:rPr>
          <w:lang w:val="en-GB"/>
        </w:rPr>
        <w:t>2.</w:t>
      </w:r>
      <w:r w:rsidRPr="00A02230">
        <w:rPr>
          <w:lang w:val="en-GB"/>
        </w:rPr>
        <w:tab/>
        <w:t>Only identifiers contained in a common register shall be used for referring to the coordinate reference systems listed in this Section.</w:t>
      </w:r>
    </w:p>
    <w:p w:rsidR="000A2821" w:rsidRDefault="000A2821" w:rsidP="00594AED">
      <w:pPr>
        <w:shd w:val="clear" w:color="auto" w:fill="E6E6E6"/>
      </w:pPr>
    </w:p>
    <w:p w:rsidR="000A2821" w:rsidRDefault="000A2821" w:rsidP="00744049">
      <w:pPr>
        <w:shd w:val="clear" w:color="auto" w:fill="E6E6E6"/>
      </w:pPr>
      <w:r>
        <w:lastRenderedPageBreak/>
        <w:t xml:space="preserve">These Technical </w:t>
      </w:r>
      <w:r w:rsidRPr="007B6715">
        <w:t>Guid</w:t>
      </w:r>
      <w:r>
        <w:t>elines</w:t>
      </w:r>
      <w:r w:rsidRPr="007B6715">
        <w:t xml:space="preserve"> </w:t>
      </w:r>
      <w:r>
        <w:t xml:space="preserve">propose to use the http URIs provided by the Open Geospatial </w:t>
      </w:r>
      <w:r w:rsidRPr="00594AED">
        <w:t>Consortium</w:t>
      </w:r>
      <w:r>
        <w:t xml:space="preserve"> as coordinate reference system identifiers (see identifiers for the default CRSs below). These are based on and redirect to the definition in the</w:t>
      </w:r>
      <w:r w:rsidRPr="00547063">
        <w:t xml:space="preserve"> </w:t>
      </w:r>
      <w:r w:rsidRPr="0059132E">
        <w:t>EPSG Geodetic Parameter Registry</w:t>
      </w:r>
      <w:r>
        <w:t xml:space="preserve"> (</w:t>
      </w:r>
      <w:r w:rsidRPr="00E772A7">
        <w:rPr>
          <w:i/>
        </w:rPr>
        <w:t>http://www.epsg-registry.org/</w:t>
      </w:r>
      <w:r>
        <w:t xml:space="preserve">). </w:t>
      </w:r>
    </w:p>
    <w:p w:rsidR="000A2821" w:rsidRDefault="000A2821" w:rsidP="00744049">
      <w:pPr>
        <w:shd w:val="clear" w:color="auto" w:fill="E6E6E6"/>
      </w:pPr>
    </w:p>
    <w:p w:rsidR="000A2821" w:rsidRDefault="000A2821" w:rsidP="00744049">
      <w:pPr>
        <w:pStyle w:val="TGRequirementgrey"/>
      </w:pPr>
      <w:r>
        <w:t>The</w:t>
      </w:r>
      <w:r w:rsidRPr="00744049">
        <w:t xml:space="preserve"> identifiers </w:t>
      </w:r>
      <w:r>
        <w:t xml:space="preserve">listed in </w:t>
      </w:r>
      <w:r w:rsidR="00B9269E">
        <w:t xml:space="preserve">Table </w:t>
      </w:r>
      <w:r w:rsidR="00B9269E">
        <w:rPr>
          <w:noProof/>
        </w:rPr>
        <w:t>2</w:t>
      </w:r>
      <w:r w:rsidRPr="00744049">
        <w:t xml:space="preserve"> shall be used for </w:t>
      </w:r>
      <w:r>
        <w:t>referring to the coordinate reference systems used in a data set.</w:t>
      </w:r>
    </w:p>
    <w:p w:rsidR="000A2821" w:rsidRPr="00FD759F" w:rsidRDefault="000A2821" w:rsidP="00FD759F">
      <w:pPr>
        <w:shd w:val="clear" w:color="auto" w:fill="E6E6E6"/>
      </w:pPr>
    </w:p>
    <w:p w:rsidR="000A2821" w:rsidRPr="00FD759F" w:rsidRDefault="000A2821" w:rsidP="00FD759F">
      <w:pPr>
        <w:shd w:val="clear" w:color="auto" w:fill="E6E6E6"/>
        <w:tabs>
          <w:tab w:val="clear" w:pos="284"/>
          <w:tab w:val="clear" w:pos="567"/>
        </w:tabs>
      </w:pPr>
      <w:r w:rsidRPr="00FD759F">
        <w:t>NOTE</w:t>
      </w:r>
      <w:r>
        <w:tab/>
      </w:r>
      <w:r w:rsidRPr="00FD759F">
        <w:t xml:space="preserve">CRS identifiers </w:t>
      </w:r>
      <w:r>
        <w:t>may be</w:t>
      </w:r>
      <w:r w:rsidRPr="00FD759F">
        <w:t xml:space="preserve"> used </w:t>
      </w:r>
      <w:r>
        <w:t xml:space="preserve">e.g. </w:t>
      </w:r>
      <w:r w:rsidRPr="00FD759F">
        <w:t>in:</w:t>
      </w:r>
    </w:p>
    <w:p w:rsidR="000A2821" w:rsidRDefault="000A2821" w:rsidP="000A2821">
      <w:pPr>
        <w:numPr>
          <w:ilvl w:val="0"/>
          <w:numId w:val="24"/>
        </w:numPr>
        <w:shd w:val="clear" w:color="auto" w:fill="E6E6E6"/>
        <w:ind w:left="284" w:hanging="284"/>
      </w:pPr>
      <w:r>
        <w:t>data encoding,</w:t>
      </w:r>
    </w:p>
    <w:p w:rsidR="000A2821" w:rsidRDefault="000A2821" w:rsidP="000A2821">
      <w:pPr>
        <w:numPr>
          <w:ilvl w:val="0"/>
          <w:numId w:val="24"/>
        </w:numPr>
        <w:shd w:val="clear" w:color="auto" w:fill="E6E6E6"/>
        <w:ind w:left="284" w:hanging="284"/>
      </w:pPr>
      <w:r>
        <w:t>data set and service metadata, and</w:t>
      </w:r>
    </w:p>
    <w:p w:rsidR="000A2821" w:rsidRPr="00FD759F" w:rsidRDefault="000A2821" w:rsidP="000A2821">
      <w:pPr>
        <w:numPr>
          <w:ilvl w:val="0"/>
          <w:numId w:val="24"/>
        </w:numPr>
        <w:shd w:val="clear" w:color="auto" w:fill="E6E6E6"/>
        <w:ind w:left="284" w:hanging="284"/>
      </w:pPr>
      <w:r>
        <w:t>requests to INSPIRE network services.</w:t>
      </w:r>
    </w:p>
    <w:p w:rsidR="000A2821" w:rsidRPr="00FD759F" w:rsidRDefault="000A2821" w:rsidP="00FD759F">
      <w:pPr>
        <w:shd w:val="clear" w:color="auto" w:fill="E6E6E6"/>
      </w:pPr>
    </w:p>
    <w:p w:rsidR="000A2821" w:rsidRDefault="000A2821" w:rsidP="000A2821">
      <w:pPr>
        <w:pStyle w:val="Caption"/>
        <w:shd w:val="clear" w:color="auto" w:fill="E6E6E6"/>
      </w:pPr>
      <w:bookmarkStart w:id="251" w:name="_Ref339375342"/>
      <w:r>
        <w:t xml:space="preserve">Table </w:t>
      </w:r>
      <w:r w:rsidR="00B9269E">
        <w:rPr>
          <w:noProof/>
        </w:rPr>
        <w:t>2</w:t>
      </w:r>
      <w:bookmarkEnd w:id="251"/>
      <w:r>
        <w:t>. http URIs for the default coordinate reference systems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1"/>
        <w:gridCol w:w="1869"/>
        <w:gridCol w:w="3960"/>
      </w:tblGrid>
      <w:tr w:rsidR="000A2821" w:rsidRPr="0055058D" w:rsidTr="000A2821">
        <w:trPr>
          <w:trHeight w:val="416"/>
        </w:trPr>
        <w:tc>
          <w:tcPr>
            <w:tcW w:w="3261" w:type="dxa"/>
            <w:shd w:val="clear" w:color="auto" w:fill="E6E6E6"/>
            <w:vAlign w:val="center"/>
          </w:tcPr>
          <w:p w:rsidR="000A2821" w:rsidRPr="0055058D" w:rsidRDefault="000A2821" w:rsidP="000A2821">
            <w:pPr>
              <w:shd w:val="clear" w:color="auto" w:fill="E6E6E6"/>
              <w:jc w:val="left"/>
              <w:rPr>
                <w:b/>
              </w:rPr>
            </w:pPr>
            <w:r>
              <w:rPr>
                <w:b/>
              </w:rPr>
              <w:t>Coordinate reference system</w:t>
            </w:r>
          </w:p>
        </w:tc>
        <w:tc>
          <w:tcPr>
            <w:tcW w:w="1869" w:type="dxa"/>
            <w:shd w:val="clear" w:color="auto" w:fill="E6E6E6"/>
            <w:vAlign w:val="center"/>
          </w:tcPr>
          <w:p w:rsidR="000A2821" w:rsidRDefault="000A2821" w:rsidP="000A2821">
            <w:pPr>
              <w:shd w:val="clear" w:color="auto" w:fill="E6E6E6"/>
              <w:jc w:val="left"/>
              <w:rPr>
                <w:b/>
              </w:rPr>
            </w:pPr>
            <w:r>
              <w:rPr>
                <w:b/>
              </w:rPr>
              <w:t>Short name</w:t>
            </w:r>
          </w:p>
        </w:tc>
        <w:tc>
          <w:tcPr>
            <w:tcW w:w="3960" w:type="dxa"/>
            <w:shd w:val="clear" w:color="auto" w:fill="E6E6E6"/>
            <w:vAlign w:val="center"/>
          </w:tcPr>
          <w:p w:rsidR="000A2821" w:rsidRPr="0055058D" w:rsidRDefault="000A2821" w:rsidP="000A2821">
            <w:pPr>
              <w:shd w:val="clear" w:color="auto" w:fill="E6E6E6"/>
              <w:jc w:val="left"/>
              <w:rPr>
                <w:b/>
              </w:rPr>
            </w:pPr>
            <w:r>
              <w:rPr>
                <w:b/>
              </w:rPr>
              <w:t>http URI identifier</w:t>
            </w:r>
          </w:p>
        </w:tc>
      </w:tr>
      <w:tr w:rsidR="000A2821" w:rsidTr="000A2821">
        <w:trPr>
          <w:trHeight w:val="280"/>
        </w:trPr>
        <w:tc>
          <w:tcPr>
            <w:tcW w:w="3261" w:type="dxa"/>
            <w:shd w:val="clear" w:color="auto" w:fill="E6E6E6"/>
            <w:vAlign w:val="center"/>
          </w:tcPr>
          <w:p w:rsidR="000A2821" w:rsidRPr="00CE6F39" w:rsidRDefault="000A2821" w:rsidP="000A2821">
            <w:pPr>
              <w:shd w:val="clear" w:color="auto" w:fill="E6E6E6"/>
              <w:jc w:val="left"/>
              <w:rPr>
                <w:sz w:val="18"/>
                <w:szCs w:val="18"/>
              </w:rPr>
            </w:pPr>
            <w:r>
              <w:rPr>
                <w:sz w:val="18"/>
                <w:szCs w:val="18"/>
              </w:rPr>
              <w:t>3D Cartesian in ETRS89</w:t>
            </w:r>
          </w:p>
        </w:tc>
        <w:tc>
          <w:tcPr>
            <w:tcW w:w="1869" w:type="dxa"/>
            <w:shd w:val="clear" w:color="auto" w:fill="E6E6E6"/>
            <w:vAlign w:val="center"/>
          </w:tcPr>
          <w:p w:rsidR="000A2821" w:rsidRPr="00CE6F39" w:rsidRDefault="000A2821" w:rsidP="000A2821">
            <w:pPr>
              <w:shd w:val="clear" w:color="auto" w:fill="E6E6E6"/>
              <w:jc w:val="left"/>
              <w:rPr>
                <w:sz w:val="18"/>
                <w:szCs w:val="18"/>
              </w:rPr>
            </w:pPr>
            <w:r w:rsidRPr="00CE6F39">
              <w:rPr>
                <w:sz w:val="18"/>
                <w:szCs w:val="18"/>
              </w:rPr>
              <w:t>ETRS89-XYZ</w:t>
            </w:r>
          </w:p>
        </w:tc>
        <w:tc>
          <w:tcPr>
            <w:tcW w:w="3960" w:type="dxa"/>
            <w:shd w:val="clear" w:color="auto" w:fill="E6E6E6"/>
            <w:vAlign w:val="center"/>
          </w:tcPr>
          <w:p w:rsidR="000A2821" w:rsidRPr="00CE6F39" w:rsidRDefault="000A2821" w:rsidP="000A2821">
            <w:pPr>
              <w:shd w:val="clear" w:color="auto" w:fill="E6E6E6"/>
              <w:jc w:val="left"/>
              <w:rPr>
                <w:sz w:val="18"/>
                <w:szCs w:val="18"/>
              </w:rPr>
            </w:pPr>
            <w:r w:rsidRPr="00E772A7">
              <w:rPr>
                <w:i/>
                <w:sz w:val="18"/>
                <w:szCs w:val="18"/>
              </w:rPr>
              <w:t>http://www.opengis.net/def/crs/EPSG/0/4936</w:t>
            </w:r>
          </w:p>
        </w:tc>
      </w:tr>
      <w:tr w:rsidR="000A2821" w:rsidTr="000A2821">
        <w:trPr>
          <w:trHeight w:val="280"/>
        </w:trPr>
        <w:tc>
          <w:tcPr>
            <w:tcW w:w="3261" w:type="dxa"/>
            <w:shd w:val="clear" w:color="auto" w:fill="E6E6E6"/>
            <w:vAlign w:val="center"/>
          </w:tcPr>
          <w:p w:rsidR="000A2821" w:rsidRPr="00CE6F39" w:rsidRDefault="000A2821" w:rsidP="000A2821">
            <w:pPr>
              <w:shd w:val="clear" w:color="auto" w:fill="E6E6E6"/>
              <w:jc w:val="left"/>
              <w:rPr>
                <w:sz w:val="18"/>
                <w:szCs w:val="18"/>
              </w:rPr>
            </w:pPr>
            <w:r>
              <w:rPr>
                <w:sz w:val="18"/>
                <w:szCs w:val="18"/>
              </w:rPr>
              <w:t>3D geodetic in ETRS89 on GRS80</w:t>
            </w:r>
          </w:p>
        </w:tc>
        <w:tc>
          <w:tcPr>
            <w:tcW w:w="1869" w:type="dxa"/>
            <w:shd w:val="clear" w:color="auto" w:fill="E6E6E6"/>
            <w:vAlign w:val="center"/>
          </w:tcPr>
          <w:p w:rsidR="000A2821" w:rsidRPr="00CE6F39" w:rsidRDefault="000A2821" w:rsidP="000A2821">
            <w:pPr>
              <w:shd w:val="clear" w:color="auto" w:fill="E6E6E6"/>
              <w:jc w:val="left"/>
              <w:rPr>
                <w:sz w:val="18"/>
                <w:szCs w:val="18"/>
              </w:rPr>
            </w:pPr>
            <w:r w:rsidRPr="00CE6F39">
              <w:rPr>
                <w:sz w:val="18"/>
                <w:szCs w:val="18"/>
              </w:rPr>
              <w:t>ETRS89-GRS80h</w:t>
            </w:r>
          </w:p>
        </w:tc>
        <w:tc>
          <w:tcPr>
            <w:tcW w:w="3960" w:type="dxa"/>
            <w:shd w:val="clear" w:color="auto" w:fill="E6E6E6"/>
            <w:vAlign w:val="center"/>
          </w:tcPr>
          <w:p w:rsidR="000A2821" w:rsidRPr="00CE6F39" w:rsidRDefault="000A2821" w:rsidP="000A2821">
            <w:pPr>
              <w:shd w:val="clear" w:color="auto" w:fill="E6E6E6"/>
              <w:jc w:val="left"/>
              <w:rPr>
                <w:sz w:val="18"/>
                <w:szCs w:val="18"/>
              </w:rPr>
            </w:pPr>
            <w:r w:rsidRPr="00E772A7">
              <w:rPr>
                <w:i/>
                <w:sz w:val="18"/>
                <w:szCs w:val="18"/>
              </w:rPr>
              <w:t>http://www.opengis.net/def/crs/EPSG/0/4937</w:t>
            </w:r>
          </w:p>
        </w:tc>
      </w:tr>
      <w:tr w:rsidR="000A2821" w:rsidTr="000A2821">
        <w:trPr>
          <w:trHeight w:val="280"/>
        </w:trPr>
        <w:tc>
          <w:tcPr>
            <w:tcW w:w="3261" w:type="dxa"/>
            <w:shd w:val="clear" w:color="auto" w:fill="E6E6E6"/>
            <w:vAlign w:val="center"/>
          </w:tcPr>
          <w:p w:rsidR="000A2821" w:rsidRPr="00CE6F39" w:rsidRDefault="000A2821" w:rsidP="000A2821">
            <w:pPr>
              <w:shd w:val="clear" w:color="auto" w:fill="E6E6E6"/>
              <w:jc w:val="left"/>
              <w:rPr>
                <w:sz w:val="18"/>
                <w:szCs w:val="18"/>
              </w:rPr>
            </w:pPr>
            <w:r>
              <w:rPr>
                <w:sz w:val="18"/>
                <w:szCs w:val="18"/>
              </w:rPr>
              <w:t>2D geodetic in ETRS89 on GRS80</w:t>
            </w:r>
          </w:p>
        </w:tc>
        <w:tc>
          <w:tcPr>
            <w:tcW w:w="1869" w:type="dxa"/>
            <w:shd w:val="clear" w:color="auto" w:fill="E6E6E6"/>
            <w:vAlign w:val="center"/>
          </w:tcPr>
          <w:p w:rsidR="000A2821" w:rsidRPr="00CE6F39" w:rsidRDefault="000A2821" w:rsidP="000A2821">
            <w:pPr>
              <w:shd w:val="clear" w:color="auto" w:fill="E6E6E6"/>
              <w:jc w:val="left"/>
              <w:rPr>
                <w:sz w:val="18"/>
                <w:szCs w:val="18"/>
              </w:rPr>
            </w:pPr>
            <w:r w:rsidRPr="00CE6F39">
              <w:rPr>
                <w:sz w:val="18"/>
                <w:szCs w:val="18"/>
              </w:rPr>
              <w:t>ETRS89-GRS80</w:t>
            </w:r>
          </w:p>
        </w:tc>
        <w:tc>
          <w:tcPr>
            <w:tcW w:w="3960" w:type="dxa"/>
            <w:shd w:val="clear" w:color="auto" w:fill="E6E6E6"/>
            <w:vAlign w:val="center"/>
          </w:tcPr>
          <w:p w:rsidR="000A2821" w:rsidRPr="00CE6F39" w:rsidRDefault="000A2821" w:rsidP="000A2821">
            <w:pPr>
              <w:shd w:val="clear" w:color="auto" w:fill="E6E6E6"/>
              <w:jc w:val="left"/>
              <w:rPr>
                <w:sz w:val="18"/>
                <w:szCs w:val="18"/>
              </w:rPr>
            </w:pPr>
            <w:r w:rsidRPr="00E772A7">
              <w:rPr>
                <w:i/>
                <w:sz w:val="18"/>
                <w:szCs w:val="18"/>
              </w:rPr>
              <w:t>http://www.opengis.net/def/crs/EPSG/0/4258</w:t>
            </w:r>
          </w:p>
        </w:tc>
      </w:tr>
      <w:tr w:rsidR="000A2821" w:rsidTr="000A2821">
        <w:trPr>
          <w:trHeight w:val="280"/>
        </w:trPr>
        <w:tc>
          <w:tcPr>
            <w:tcW w:w="3261" w:type="dxa"/>
            <w:shd w:val="clear" w:color="auto" w:fill="E6E6E6"/>
            <w:vAlign w:val="center"/>
          </w:tcPr>
          <w:p w:rsidR="000A2821" w:rsidRPr="00CE6F39" w:rsidRDefault="000A2821" w:rsidP="000A2821">
            <w:pPr>
              <w:shd w:val="clear" w:color="auto" w:fill="E6E6E6"/>
              <w:jc w:val="left"/>
              <w:rPr>
                <w:sz w:val="18"/>
                <w:szCs w:val="18"/>
              </w:rPr>
            </w:pPr>
            <w:r>
              <w:rPr>
                <w:sz w:val="18"/>
                <w:szCs w:val="18"/>
              </w:rPr>
              <w:t>2D LAEA projection in ETRS89 on GRS80</w:t>
            </w:r>
          </w:p>
        </w:tc>
        <w:tc>
          <w:tcPr>
            <w:tcW w:w="1869" w:type="dxa"/>
            <w:shd w:val="clear" w:color="auto" w:fill="E6E6E6"/>
            <w:vAlign w:val="center"/>
          </w:tcPr>
          <w:p w:rsidR="000A2821" w:rsidRPr="00CE6F39" w:rsidRDefault="000A2821" w:rsidP="000A2821">
            <w:pPr>
              <w:shd w:val="clear" w:color="auto" w:fill="E6E6E6"/>
              <w:jc w:val="left"/>
              <w:rPr>
                <w:sz w:val="18"/>
                <w:szCs w:val="18"/>
              </w:rPr>
            </w:pPr>
            <w:r w:rsidRPr="00CE6F39">
              <w:rPr>
                <w:sz w:val="18"/>
                <w:szCs w:val="18"/>
              </w:rPr>
              <w:t>ETRS89-LAEA</w:t>
            </w:r>
          </w:p>
        </w:tc>
        <w:tc>
          <w:tcPr>
            <w:tcW w:w="3960" w:type="dxa"/>
            <w:shd w:val="clear" w:color="auto" w:fill="E6E6E6"/>
            <w:vAlign w:val="center"/>
          </w:tcPr>
          <w:p w:rsidR="000A2821" w:rsidRPr="00CE6F39" w:rsidRDefault="000A2821" w:rsidP="000A2821">
            <w:pPr>
              <w:shd w:val="clear" w:color="auto" w:fill="E6E6E6"/>
              <w:jc w:val="left"/>
              <w:rPr>
                <w:sz w:val="18"/>
                <w:szCs w:val="18"/>
              </w:rPr>
            </w:pPr>
            <w:r w:rsidRPr="00E772A7">
              <w:rPr>
                <w:i/>
                <w:sz w:val="18"/>
                <w:szCs w:val="18"/>
              </w:rPr>
              <w:t>http://www.opengis.net/def/crs/EPSG/0/3035</w:t>
            </w:r>
          </w:p>
        </w:tc>
      </w:tr>
      <w:tr w:rsidR="000A2821" w:rsidRPr="00DA09E7" w:rsidTr="000A2821">
        <w:trPr>
          <w:trHeight w:val="280"/>
        </w:trPr>
        <w:tc>
          <w:tcPr>
            <w:tcW w:w="3261" w:type="dxa"/>
            <w:shd w:val="clear" w:color="auto" w:fill="E6E6E6"/>
            <w:vAlign w:val="center"/>
          </w:tcPr>
          <w:p w:rsidR="000A2821" w:rsidRPr="00AD78D9" w:rsidRDefault="000A2821" w:rsidP="000A2821">
            <w:pPr>
              <w:shd w:val="clear" w:color="auto" w:fill="E6E6E6"/>
              <w:jc w:val="left"/>
              <w:rPr>
                <w:sz w:val="18"/>
                <w:szCs w:val="18"/>
              </w:rPr>
            </w:pPr>
            <w:r>
              <w:rPr>
                <w:sz w:val="18"/>
                <w:szCs w:val="18"/>
              </w:rPr>
              <w:t>2D LCC projection in ETRS89 on GRS80</w:t>
            </w:r>
          </w:p>
        </w:tc>
        <w:tc>
          <w:tcPr>
            <w:tcW w:w="1869" w:type="dxa"/>
            <w:shd w:val="clear" w:color="auto" w:fill="E6E6E6"/>
            <w:vAlign w:val="center"/>
          </w:tcPr>
          <w:p w:rsidR="000A2821" w:rsidRPr="007F294F" w:rsidRDefault="000A2821" w:rsidP="000A2821">
            <w:pPr>
              <w:shd w:val="clear" w:color="auto" w:fill="E6E6E6"/>
              <w:jc w:val="left"/>
              <w:rPr>
                <w:sz w:val="18"/>
                <w:szCs w:val="18"/>
                <w:lang w:val="fr-FR"/>
              </w:rPr>
            </w:pPr>
            <w:r w:rsidRPr="007F294F">
              <w:rPr>
                <w:sz w:val="18"/>
                <w:szCs w:val="18"/>
                <w:lang w:val="fr-FR"/>
              </w:rPr>
              <w:t>ETRS89-LCC</w:t>
            </w:r>
          </w:p>
        </w:tc>
        <w:tc>
          <w:tcPr>
            <w:tcW w:w="3960" w:type="dxa"/>
            <w:shd w:val="clear" w:color="auto" w:fill="E6E6E6"/>
            <w:vAlign w:val="center"/>
          </w:tcPr>
          <w:p w:rsidR="000A2821" w:rsidRPr="00DA09E7" w:rsidRDefault="000A2821" w:rsidP="000A2821">
            <w:pPr>
              <w:shd w:val="clear" w:color="auto" w:fill="E6E6E6"/>
              <w:jc w:val="left"/>
              <w:rPr>
                <w:sz w:val="18"/>
                <w:szCs w:val="18"/>
                <w:lang w:val="fr-FR"/>
              </w:rPr>
            </w:pPr>
            <w:r w:rsidRPr="00E772A7">
              <w:rPr>
                <w:i/>
                <w:sz w:val="18"/>
                <w:szCs w:val="18"/>
                <w:lang w:val="fr-FR"/>
              </w:rPr>
              <w:t>http://www.opengis.net/def/crs/EPSG/0/3034</w:t>
            </w:r>
          </w:p>
        </w:tc>
      </w:tr>
      <w:tr w:rsidR="000A2821" w:rsidRPr="001E4A77" w:rsidTr="000A2821">
        <w:trPr>
          <w:trHeight w:val="280"/>
        </w:trPr>
        <w:tc>
          <w:tcPr>
            <w:tcW w:w="3261" w:type="dxa"/>
            <w:shd w:val="clear" w:color="auto" w:fill="E6E6E6"/>
            <w:vAlign w:val="center"/>
          </w:tcPr>
          <w:p w:rsidR="000A2821" w:rsidRDefault="000A2821" w:rsidP="000A2821">
            <w:pPr>
              <w:shd w:val="clear" w:color="auto" w:fill="E6E6E6"/>
              <w:jc w:val="left"/>
              <w:rPr>
                <w:sz w:val="18"/>
                <w:szCs w:val="18"/>
              </w:rPr>
            </w:pPr>
            <w:r w:rsidRPr="00BB5C51">
              <w:rPr>
                <w:sz w:val="18"/>
                <w:szCs w:val="18"/>
                <w:lang w:val="en-US"/>
              </w:rPr>
              <w:t xml:space="preserve">2D TM projection </w:t>
            </w:r>
            <w:r>
              <w:rPr>
                <w:sz w:val="18"/>
                <w:szCs w:val="18"/>
              </w:rPr>
              <w:t>in ETRS89 on GRS80, zone 26N (30°W to 24</w:t>
            </w:r>
            <w:r w:rsidRPr="00CE6F39">
              <w:rPr>
                <w:sz w:val="18"/>
                <w:szCs w:val="18"/>
              </w:rPr>
              <w:t>°</w:t>
            </w:r>
            <w:r>
              <w:rPr>
                <w:sz w:val="18"/>
                <w:szCs w:val="18"/>
              </w:rPr>
              <w:t>W</w:t>
            </w:r>
            <w:r w:rsidRPr="00CE6F39">
              <w:rPr>
                <w:sz w:val="18"/>
                <w:szCs w:val="18"/>
              </w:rPr>
              <w:t>)</w:t>
            </w:r>
          </w:p>
        </w:tc>
        <w:tc>
          <w:tcPr>
            <w:tcW w:w="1869" w:type="dxa"/>
            <w:shd w:val="clear" w:color="auto" w:fill="E6E6E6"/>
            <w:vAlign w:val="center"/>
          </w:tcPr>
          <w:p w:rsidR="000A2821" w:rsidRPr="001E4A77" w:rsidRDefault="000A2821" w:rsidP="000A2821">
            <w:pPr>
              <w:shd w:val="clear" w:color="auto" w:fill="E6E6E6"/>
              <w:jc w:val="left"/>
              <w:rPr>
                <w:sz w:val="18"/>
                <w:szCs w:val="18"/>
                <w:lang w:val="en-US"/>
              </w:rPr>
            </w:pPr>
            <w:r w:rsidRPr="00CE6F39">
              <w:rPr>
                <w:sz w:val="18"/>
                <w:szCs w:val="18"/>
              </w:rPr>
              <w:t>ETRS89-TM</w:t>
            </w:r>
            <w:r>
              <w:rPr>
                <w:sz w:val="18"/>
                <w:szCs w:val="18"/>
              </w:rPr>
              <w:t>26N</w:t>
            </w:r>
          </w:p>
        </w:tc>
        <w:tc>
          <w:tcPr>
            <w:tcW w:w="3960" w:type="dxa"/>
            <w:shd w:val="clear" w:color="auto" w:fill="E6E6E6"/>
            <w:vAlign w:val="center"/>
          </w:tcPr>
          <w:p w:rsidR="000A2821" w:rsidRPr="001E4A77" w:rsidRDefault="000A2821" w:rsidP="000A2821">
            <w:pPr>
              <w:shd w:val="clear" w:color="auto" w:fill="E6E6E6"/>
              <w:jc w:val="left"/>
              <w:rPr>
                <w:sz w:val="18"/>
                <w:szCs w:val="18"/>
                <w:lang w:val="en-US"/>
              </w:rPr>
            </w:pPr>
            <w:r w:rsidRPr="00E772A7">
              <w:rPr>
                <w:i/>
                <w:sz w:val="18"/>
                <w:szCs w:val="18"/>
                <w:lang w:val="en-US"/>
              </w:rPr>
              <w:t>http://www.opengis.net/def/crs/EPSG/0/3038</w:t>
            </w:r>
          </w:p>
        </w:tc>
      </w:tr>
      <w:tr w:rsidR="000A2821" w:rsidRPr="001E4A77" w:rsidTr="000A2821">
        <w:trPr>
          <w:trHeight w:val="280"/>
        </w:trPr>
        <w:tc>
          <w:tcPr>
            <w:tcW w:w="3261" w:type="dxa"/>
            <w:shd w:val="clear" w:color="auto" w:fill="E6E6E6"/>
            <w:vAlign w:val="center"/>
          </w:tcPr>
          <w:p w:rsidR="000A2821" w:rsidRDefault="000A2821" w:rsidP="000A2821">
            <w:pPr>
              <w:shd w:val="clear" w:color="auto" w:fill="E6E6E6"/>
              <w:jc w:val="left"/>
              <w:rPr>
                <w:sz w:val="18"/>
                <w:szCs w:val="18"/>
              </w:rPr>
            </w:pPr>
            <w:r w:rsidRPr="00BB5C51">
              <w:rPr>
                <w:sz w:val="18"/>
                <w:szCs w:val="18"/>
                <w:lang w:val="en-US"/>
              </w:rPr>
              <w:t xml:space="preserve">2D TM projection </w:t>
            </w:r>
            <w:r>
              <w:rPr>
                <w:sz w:val="18"/>
                <w:szCs w:val="18"/>
              </w:rPr>
              <w:t>in ETRS89 on GRS80, zone 27N (24</w:t>
            </w:r>
            <w:r w:rsidRPr="00CE6F39">
              <w:rPr>
                <w:sz w:val="18"/>
                <w:szCs w:val="18"/>
              </w:rPr>
              <w:t>°W to 1</w:t>
            </w:r>
            <w:r>
              <w:rPr>
                <w:sz w:val="18"/>
                <w:szCs w:val="18"/>
              </w:rPr>
              <w:t>8</w:t>
            </w:r>
            <w:r w:rsidRPr="00CE6F39">
              <w:rPr>
                <w:sz w:val="18"/>
                <w:szCs w:val="18"/>
              </w:rPr>
              <w:t>°W)</w:t>
            </w:r>
          </w:p>
        </w:tc>
        <w:tc>
          <w:tcPr>
            <w:tcW w:w="1869" w:type="dxa"/>
            <w:shd w:val="clear" w:color="auto" w:fill="E6E6E6"/>
            <w:vAlign w:val="center"/>
          </w:tcPr>
          <w:p w:rsidR="000A2821" w:rsidRPr="001E4A77" w:rsidRDefault="000A2821" w:rsidP="000A2821">
            <w:pPr>
              <w:shd w:val="clear" w:color="auto" w:fill="E6E6E6"/>
              <w:jc w:val="left"/>
              <w:rPr>
                <w:sz w:val="18"/>
                <w:szCs w:val="18"/>
                <w:lang w:val="en-US"/>
              </w:rPr>
            </w:pPr>
            <w:r w:rsidRPr="00CE6F39">
              <w:rPr>
                <w:sz w:val="18"/>
                <w:szCs w:val="18"/>
              </w:rPr>
              <w:t>ETRS89-TM</w:t>
            </w:r>
            <w:r>
              <w:rPr>
                <w:sz w:val="18"/>
                <w:szCs w:val="18"/>
              </w:rPr>
              <w:t>27N</w:t>
            </w:r>
          </w:p>
        </w:tc>
        <w:tc>
          <w:tcPr>
            <w:tcW w:w="3960" w:type="dxa"/>
            <w:shd w:val="clear" w:color="auto" w:fill="E6E6E6"/>
            <w:vAlign w:val="center"/>
          </w:tcPr>
          <w:p w:rsidR="000A2821" w:rsidRPr="001E4A77" w:rsidRDefault="000A2821" w:rsidP="000A2821">
            <w:pPr>
              <w:shd w:val="clear" w:color="auto" w:fill="E6E6E6"/>
              <w:jc w:val="left"/>
              <w:rPr>
                <w:sz w:val="18"/>
                <w:szCs w:val="18"/>
                <w:lang w:val="en-US"/>
              </w:rPr>
            </w:pPr>
            <w:r w:rsidRPr="00E772A7">
              <w:rPr>
                <w:i/>
                <w:sz w:val="18"/>
                <w:szCs w:val="18"/>
                <w:lang w:val="en-US"/>
              </w:rPr>
              <w:t>http://www.opengis.net/def/crs/EPSG/0/3039</w:t>
            </w:r>
          </w:p>
        </w:tc>
      </w:tr>
      <w:tr w:rsidR="000A2821" w:rsidRPr="00DA09E7" w:rsidTr="000A2821">
        <w:trPr>
          <w:trHeight w:val="280"/>
        </w:trPr>
        <w:tc>
          <w:tcPr>
            <w:tcW w:w="3261" w:type="dxa"/>
            <w:shd w:val="clear" w:color="auto" w:fill="E6E6E6"/>
            <w:vAlign w:val="center"/>
          </w:tcPr>
          <w:p w:rsidR="000A2821" w:rsidRPr="00BB5C51" w:rsidRDefault="000A2821" w:rsidP="000A2821">
            <w:pPr>
              <w:shd w:val="clear" w:color="auto" w:fill="E6E6E6"/>
              <w:jc w:val="left"/>
              <w:rPr>
                <w:sz w:val="18"/>
                <w:szCs w:val="18"/>
                <w:lang w:val="en-US"/>
              </w:rPr>
            </w:pPr>
            <w:r w:rsidRPr="00BB5C51">
              <w:rPr>
                <w:sz w:val="18"/>
                <w:szCs w:val="18"/>
                <w:lang w:val="en-US"/>
              </w:rPr>
              <w:t xml:space="preserve">2D TM projection </w:t>
            </w:r>
            <w:r>
              <w:rPr>
                <w:sz w:val="18"/>
                <w:szCs w:val="18"/>
              </w:rPr>
              <w:t xml:space="preserve">in ETRS89 on GRS80, zone 28N </w:t>
            </w:r>
            <w:r w:rsidRPr="00CE6F39">
              <w:rPr>
                <w:sz w:val="18"/>
                <w:szCs w:val="18"/>
              </w:rPr>
              <w:t>(18°W to 12°W)</w:t>
            </w:r>
          </w:p>
        </w:tc>
        <w:tc>
          <w:tcPr>
            <w:tcW w:w="1869" w:type="dxa"/>
            <w:shd w:val="clear" w:color="auto" w:fill="E6E6E6"/>
            <w:vAlign w:val="center"/>
          </w:tcPr>
          <w:p w:rsidR="000A2821" w:rsidRPr="00CE6F39" w:rsidRDefault="000A2821" w:rsidP="000A2821">
            <w:pPr>
              <w:shd w:val="clear" w:color="auto" w:fill="E6E6E6"/>
              <w:jc w:val="left"/>
              <w:rPr>
                <w:sz w:val="18"/>
                <w:szCs w:val="18"/>
              </w:rPr>
            </w:pPr>
            <w:r w:rsidRPr="00CE6F39">
              <w:rPr>
                <w:sz w:val="18"/>
                <w:szCs w:val="18"/>
              </w:rPr>
              <w:t>ETRS89-TM</w:t>
            </w:r>
            <w:r>
              <w:rPr>
                <w:sz w:val="18"/>
                <w:szCs w:val="18"/>
              </w:rPr>
              <w:t>28N</w:t>
            </w:r>
          </w:p>
        </w:tc>
        <w:tc>
          <w:tcPr>
            <w:tcW w:w="3960" w:type="dxa"/>
            <w:shd w:val="clear" w:color="auto" w:fill="E6E6E6"/>
            <w:vAlign w:val="center"/>
          </w:tcPr>
          <w:p w:rsidR="000A2821" w:rsidRPr="00CE6F39" w:rsidRDefault="000A2821" w:rsidP="000A2821">
            <w:pPr>
              <w:shd w:val="clear" w:color="auto" w:fill="E6E6E6"/>
              <w:jc w:val="left"/>
              <w:rPr>
                <w:sz w:val="18"/>
                <w:szCs w:val="18"/>
              </w:rPr>
            </w:pPr>
            <w:r w:rsidRPr="00E772A7">
              <w:rPr>
                <w:i/>
                <w:sz w:val="18"/>
                <w:szCs w:val="18"/>
                <w:lang w:val="en-US"/>
              </w:rPr>
              <w:t>http://www.opengis.net/def/crs/EPSG/0/3040</w:t>
            </w:r>
          </w:p>
        </w:tc>
      </w:tr>
      <w:tr w:rsidR="000A2821" w:rsidRPr="00DA09E7" w:rsidTr="000A2821">
        <w:trPr>
          <w:trHeight w:val="280"/>
        </w:trPr>
        <w:tc>
          <w:tcPr>
            <w:tcW w:w="3261" w:type="dxa"/>
            <w:shd w:val="clear" w:color="auto" w:fill="E6E6E6"/>
            <w:vAlign w:val="center"/>
          </w:tcPr>
          <w:p w:rsidR="000A2821" w:rsidRPr="00CE6F39" w:rsidRDefault="000A2821" w:rsidP="000A2821">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29N </w:t>
            </w:r>
            <w:r w:rsidRPr="00CE6F39">
              <w:rPr>
                <w:sz w:val="18"/>
                <w:szCs w:val="18"/>
              </w:rPr>
              <w:t>(12°W to 6°W)</w:t>
            </w:r>
          </w:p>
        </w:tc>
        <w:tc>
          <w:tcPr>
            <w:tcW w:w="1869" w:type="dxa"/>
            <w:shd w:val="clear" w:color="auto" w:fill="E6E6E6"/>
            <w:vAlign w:val="center"/>
          </w:tcPr>
          <w:p w:rsidR="000A2821" w:rsidRPr="00CE6F39" w:rsidRDefault="000A2821" w:rsidP="000A2821">
            <w:pPr>
              <w:shd w:val="clear" w:color="auto" w:fill="E6E6E6"/>
              <w:jc w:val="left"/>
              <w:rPr>
                <w:sz w:val="18"/>
                <w:szCs w:val="18"/>
              </w:rPr>
            </w:pPr>
            <w:r w:rsidRPr="00CE6F39">
              <w:rPr>
                <w:sz w:val="18"/>
                <w:szCs w:val="18"/>
              </w:rPr>
              <w:t>ETRS89-TM</w:t>
            </w:r>
            <w:r>
              <w:rPr>
                <w:sz w:val="18"/>
                <w:szCs w:val="18"/>
              </w:rPr>
              <w:t>29N</w:t>
            </w:r>
          </w:p>
        </w:tc>
        <w:tc>
          <w:tcPr>
            <w:tcW w:w="3960" w:type="dxa"/>
            <w:shd w:val="clear" w:color="auto" w:fill="E6E6E6"/>
            <w:vAlign w:val="center"/>
          </w:tcPr>
          <w:p w:rsidR="000A2821" w:rsidRPr="000D071B" w:rsidRDefault="000A2821" w:rsidP="000A2821">
            <w:pPr>
              <w:shd w:val="clear" w:color="auto" w:fill="E6E6E6"/>
              <w:jc w:val="left"/>
              <w:rPr>
                <w:i/>
                <w:sz w:val="18"/>
                <w:szCs w:val="18"/>
                <w:lang w:val="en-US"/>
              </w:rPr>
            </w:pPr>
            <w:r w:rsidRPr="00E772A7">
              <w:rPr>
                <w:i/>
                <w:sz w:val="18"/>
                <w:szCs w:val="18"/>
                <w:lang w:val="en-US"/>
              </w:rPr>
              <w:t>http://www.opengis.net/def/crs/EPSG/0/30</w:t>
            </w:r>
            <w:r>
              <w:rPr>
                <w:i/>
                <w:sz w:val="18"/>
                <w:szCs w:val="18"/>
                <w:lang w:val="en-US"/>
              </w:rPr>
              <w:t>41</w:t>
            </w:r>
          </w:p>
        </w:tc>
      </w:tr>
      <w:tr w:rsidR="000A2821" w:rsidRPr="00DA09E7" w:rsidTr="000A2821">
        <w:trPr>
          <w:trHeight w:val="280"/>
        </w:trPr>
        <w:tc>
          <w:tcPr>
            <w:tcW w:w="3261" w:type="dxa"/>
            <w:shd w:val="clear" w:color="auto" w:fill="E6E6E6"/>
            <w:vAlign w:val="center"/>
          </w:tcPr>
          <w:p w:rsidR="000A2821" w:rsidRPr="00CE6F39" w:rsidRDefault="000A2821" w:rsidP="000A2821">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30N </w:t>
            </w:r>
            <w:r w:rsidRPr="00CE6F39">
              <w:rPr>
                <w:sz w:val="18"/>
                <w:szCs w:val="18"/>
              </w:rPr>
              <w:t>(6°W to 0°)</w:t>
            </w:r>
          </w:p>
        </w:tc>
        <w:tc>
          <w:tcPr>
            <w:tcW w:w="1869" w:type="dxa"/>
            <w:shd w:val="clear" w:color="auto" w:fill="E6E6E6"/>
            <w:vAlign w:val="center"/>
          </w:tcPr>
          <w:p w:rsidR="000A2821" w:rsidRPr="00CE6F39" w:rsidRDefault="000A2821" w:rsidP="000A2821">
            <w:pPr>
              <w:shd w:val="clear" w:color="auto" w:fill="E6E6E6"/>
              <w:jc w:val="left"/>
              <w:rPr>
                <w:sz w:val="18"/>
                <w:szCs w:val="18"/>
              </w:rPr>
            </w:pPr>
            <w:r w:rsidRPr="00CE6F39">
              <w:rPr>
                <w:sz w:val="18"/>
                <w:szCs w:val="18"/>
              </w:rPr>
              <w:t>ETRS89-TM</w:t>
            </w:r>
            <w:r>
              <w:rPr>
                <w:sz w:val="18"/>
                <w:szCs w:val="18"/>
              </w:rPr>
              <w:t>30N</w:t>
            </w:r>
          </w:p>
        </w:tc>
        <w:tc>
          <w:tcPr>
            <w:tcW w:w="3960" w:type="dxa"/>
            <w:shd w:val="clear" w:color="auto" w:fill="E6E6E6"/>
            <w:vAlign w:val="center"/>
          </w:tcPr>
          <w:p w:rsidR="000A2821" w:rsidRPr="00CE6F39" w:rsidRDefault="000A2821" w:rsidP="000A2821">
            <w:pPr>
              <w:shd w:val="clear" w:color="auto" w:fill="E6E6E6"/>
              <w:jc w:val="left"/>
              <w:rPr>
                <w:sz w:val="18"/>
                <w:szCs w:val="18"/>
              </w:rPr>
            </w:pPr>
            <w:r w:rsidRPr="00E772A7">
              <w:rPr>
                <w:i/>
                <w:sz w:val="18"/>
                <w:szCs w:val="18"/>
                <w:lang w:val="en-US"/>
              </w:rPr>
              <w:t>http://www.opengis.net/def/crs/EPSG/0/3042</w:t>
            </w:r>
          </w:p>
        </w:tc>
      </w:tr>
      <w:tr w:rsidR="000A2821" w:rsidRPr="00DA09E7" w:rsidTr="000A2821">
        <w:trPr>
          <w:trHeight w:val="280"/>
        </w:trPr>
        <w:tc>
          <w:tcPr>
            <w:tcW w:w="3261" w:type="dxa"/>
            <w:shd w:val="clear" w:color="auto" w:fill="E6E6E6"/>
            <w:vAlign w:val="center"/>
          </w:tcPr>
          <w:p w:rsidR="000A2821" w:rsidRPr="00CE6F39" w:rsidRDefault="000A2821" w:rsidP="000A2821">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31N </w:t>
            </w:r>
            <w:r w:rsidRPr="00DA09E7">
              <w:rPr>
                <w:sz w:val="18"/>
                <w:szCs w:val="18"/>
                <w:lang w:val="en-US"/>
              </w:rPr>
              <w:t>(0° to 6°</w:t>
            </w:r>
            <w:r>
              <w:rPr>
                <w:sz w:val="18"/>
                <w:szCs w:val="18"/>
                <w:lang w:val="en-US"/>
              </w:rPr>
              <w:t>E</w:t>
            </w:r>
            <w:r w:rsidRPr="00DA09E7">
              <w:rPr>
                <w:sz w:val="18"/>
                <w:szCs w:val="18"/>
                <w:lang w:val="en-US"/>
              </w:rPr>
              <w:t>)</w:t>
            </w:r>
          </w:p>
        </w:tc>
        <w:tc>
          <w:tcPr>
            <w:tcW w:w="1869" w:type="dxa"/>
            <w:shd w:val="clear" w:color="auto" w:fill="E6E6E6"/>
            <w:vAlign w:val="center"/>
          </w:tcPr>
          <w:p w:rsidR="000A2821" w:rsidRPr="00CE6F39" w:rsidRDefault="000A2821" w:rsidP="000A2821">
            <w:pPr>
              <w:shd w:val="clear" w:color="auto" w:fill="E6E6E6"/>
              <w:jc w:val="left"/>
              <w:rPr>
                <w:sz w:val="18"/>
                <w:szCs w:val="18"/>
              </w:rPr>
            </w:pPr>
            <w:r w:rsidRPr="00CE6F39">
              <w:rPr>
                <w:sz w:val="18"/>
                <w:szCs w:val="18"/>
              </w:rPr>
              <w:t>ETRS89-TM</w:t>
            </w:r>
            <w:r>
              <w:rPr>
                <w:sz w:val="18"/>
                <w:szCs w:val="18"/>
              </w:rPr>
              <w:t>31N</w:t>
            </w:r>
          </w:p>
        </w:tc>
        <w:tc>
          <w:tcPr>
            <w:tcW w:w="3960" w:type="dxa"/>
            <w:shd w:val="clear" w:color="auto" w:fill="E6E6E6"/>
            <w:vAlign w:val="center"/>
          </w:tcPr>
          <w:p w:rsidR="000A2821" w:rsidRPr="00DA09E7" w:rsidRDefault="000A2821" w:rsidP="000A2821">
            <w:pPr>
              <w:shd w:val="clear" w:color="auto" w:fill="E6E6E6"/>
              <w:jc w:val="left"/>
              <w:rPr>
                <w:sz w:val="18"/>
                <w:szCs w:val="18"/>
              </w:rPr>
            </w:pPr>
            <w:r w:rsidRPr="00E772A7">
              <w:rPr>
                <w:i/>
                <w:sz w:val="18"/>
                <w:szCs w:val="18"/>
                <w:lang w:val="en-US"/>
              </w:rPr>
              <w:t>http://www.opengis.net/def/crs/EPSG/0/3043</w:t>
            </w:r>
          </w:p>
        </w:tc>
      </w:tr>
      <w:tr w:rsidR="000A2821" w:rsidRPr="00DA09E7" w:rsidTr="000A2821">
        <w:trPr>
          <w:trHeight w:val="280"/>
        </w:trPr>
        <w:tc>
          <w:tcPr>
            <w:tcW w:w="3261" w:type="dxa"/>
            <w:shd w:val="clear" w:color="auto" w:fill="E6E6E6"/>
            <w:vAlign w:val="center"/>
          </w:tcPr>
          <w:p w:rsidR="000A2821" w:rsidRPr="00CE6F39" w:rsidRDefault="000A2821" w:rsidP="000A2821">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32N </w:t>
            </w:r>
            <w:r w:rsidRPr="00BB5C51">
              <w:rPr>
                <w:sz w:val="18"/>
                <w:szCs w:val="18"/>
                <w:lang w:val="en-US"/>
              </w:rPr>
              <w:t>(6°E to 12°E)</w:t>
            </w:r>
          </w:p>
        </w:tc>
        <w:tc>
          <w:tcPr>
            <w:tcW w:w="1869" w:type="dxa"/>
            <w:shd w:val="clear" w:color="auto" w:fill="E6E6E6"/>
            <w:vAlign w:val="center"/>
          </w:tcPr>
          <w:p w:rsidR="000A2821" w:rsidRPr="00CE6F39" w:rsidRDefault="000A2821" w:rsidP="000A2821">
            <w:pPr>
              <w:shd w:val="clear" w:color="auto" w:fill="E6E6E6"/>
              <w:jc w:val="left"/>
              <w:rPr>
                <w:sz w:val="18"/>
                <w:szCs w:val="18"/>
              </w:rPr>
            </w:pPr>
            <w:r w:rsidRPr="00CE6F39">
              <w:rPr>
                <w:sz w:val="18"/>
                <w:szCs w:val="18"/>
              </w:rPr>
              <w:t>ETRS89-TM</w:t>
            </w:r>
            <w:r>
              <w:rPr>
                <w:sz w:val="18"/>
                <w:szCs w:val="18"/>
              </w:rPr>
              <w:t>32N</w:t>
            </w:r>
          </w:p>
        </w:tc>
        <w:tc>
          <w:tcPr>
            <w:tcW w:w="3960" w:type="dxa"/>
            <w:shd w:val="clear" w:color="auto" w:fill="E6E6E6"/>
            <w:vAlign w:val="center"/>
          </w:tcPr>
          <w:p w:rsidR="000A2821" w:rsidRPr="00DA09E7" w:rsidRDefault="000A2821" w:rsidP="000A2821">
            <w:pPr>
              <w:shd w:val="clear" w:color="auto" w:fill="E6E6E6"/>
              <w:jc w:val="left"/>
              <w:rPr>
                <w:sz w:val="18"/>
                <w:szCs w:val="18"/>
              </w:rPr>
            </w:pPr>
            <w:r w:rsidRPr="00E772A7">
              <w:rPr>
                <w:i/>
                <w:sz w:val="18"/>
                <w:szCs w:val="18"/>
                <w:lang w:val="en-US"/>
              </w:rPr>
              <w:t>http://www.opengis.net/def/crs/EPSG/0/3044</w:t>
            </w:r>
          </w:p>
        </w:tc>
      </w:tr>
      <w:tr w:rsidR="000A2821" w:rsidRPr="00DA09E7" w:rsidTr="000A2821">
        <w:trPr>
          <w:trHeight w:val="280"/>
        </w:trPr>
        <w:tc>
          <w:tcPr>
            <w:tcW w:w="3261" w:type="dxa"/>
            <w:shd w:val="clear" w:color="auto" w:fill="E6E6E6"/>
            <w:vAlign w:val="center"/>
          </w:tcPr>
          <w:p w:rsidR="000A2821" w:rsidRPr="00CE6F39" w:rsidRDefault="000A2821" w:rsidP="000A2821">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33N </w:t>
            </w:r>
            <w:r w:rsidRPr="00BB5C51">
              <w:rPr>
                <w:sz w:val="18"/>
                <w:szCs w:val="18"/>
                <w:lang w:val="en-US"/>
              </w:rPr>
              <w:t>(12°E to 18°E)</w:t>
            </w:r>
          </w:p>
        </w:tc>
        <w:tc>
          <w:tcPr>
            <w:tcW w:w="1869" w:type="dxa"/>
            <w:shd w:val="clear" w:color="auto" w:fill="E6E6E6"/>
            <w:vAlign w:val="center"/>
          </w:tcPr>
          <w:p w:rsidR="000A2821" w:rsidRPr="00CE6F39" w:rsidRDefault="000A2821" w:rsidP="000A2821">
            <w:pPr>
              <w:shd w:val="clear" w:color="auto" w:fill="E6E6E6"/>
              <w:jc w:val="left"/>
              <w:rPr>
                <w:sz w:val="18"/>
                <w:szCs w:val="18"/>
              </w:rPr>
            </w:pPr>
            <w:r w:rsidRPr="00CE6F39">
              <w:rPr>
                <w:sz w:val="18"/>
                <w:szCs w:val="18"/>
              </w:rPr>
              <w:t>ETRS89-TM</w:t>
            </w:r>
            <w:r>
              <w:rPr>
                <w:sz w:val="18"/>
                <w:szCs w:val="18"/>
              </w:rPr>
              <w:t>33N</w:t>
            </w:r>
          </w:p>
        </w:tc>
        <w:tc>
          <w:tcPr>
            <w:tcW w:w="3960" w:type="dxa"/>
            <w:shd w:val="clear" w:color="auto" w:fill="E6E6E6"/>
            <w:vAlign w:val="center"/>
          </w:tcPr>
          <w:p w:rsidR="000A2821" w:rsidRPr="00DA09E7" w:rsidRDefault="000A2821" w:rsidP="000A2821">
            <w:pPr>
              <w:shd w:val="clear" w:color="auto" w:fill="E6E6E6"/>
              <w:jc w:val="left"/>
              <w:rPr>
                <w:sz w:val="18"/>
                <w:szCs w:val="18"/>
              </w:rPr>
            </w:pPr>
            <w:r w:rsidRPr="00E772A7">
              <w:rPr>
                <w:i/>
                <w:sz w:val="18"/>
                <w:szCs w:val="18"/>
                <w:lang w:val="en-US"/>
              </w:rPr>
              <w:t>http://www.opengis.net/def/crs/EPSG/0/3045</w:t>
            </w:r>
          </w:p>
        </w:tc>
      </w:tr>
      <w:tr w:rsidR="000A2821" w:rsidRPr="00DA09E7" w:rsidTr="000A2821">
        <w:trPr>
          <w:trHeight w:val="280"/>
        </w:trPr>
        <w:tc>
          <w:tcPr>
            <w:tcW w:w="3261" w:type="dxa"/>
            <w:shd w:val="clear" w:color="auto" w:fill="E6E6E6"/>
            <w:vAlign w:val="center"/>
          </w:tcPr>
          <w:p w:rsidR="000A2821" w:rsidRPr="00CE6F39" w:rsidRDefault="000A2821" w:rsidP="000A2821">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34N </w:t>
            </w:r>
            <w:r w:rsidRPr="00DA09E7">
              <w:rPr>
                <w:sz w:val="18"/>
                <w:szCs w:val="18"/>
                <w:lang w:val="en-US"/>
              </w:rPr>
              <w:t>(18°</w:t>
            </w:r>
            <w:r>
              <w:rPr>
                <w:sz w:val="18"/>
                <w:szCs w:val="18"/>
                <w:lang w:val="en-US"/>
              </w:rPr>
              <w:t>E</w:t>
            </w:r>
            <w:r w:rsidRPr="00DA09E7">
              <w:rPr>
                <w:sz w:val="18"/>
                <w:szCs w:val="18"/>
                <w:lang w:val="en-US"/>
              </w:rPr>
              <w:t xml:space="preserve"> to 24°E)</w:t>
            </w:r>
          </w:p>
        </w:tc>
        <w:tc>
          <w:tcPr>
            <w:tcW w:w="1869" w:type="dxa"/>
            <w:shd w:val="clear" w:color="auto" w:fill="E6E6E6"/>
            <w:vAlign w:val="center"/>
          </w:tcPr>
          <w:p w:rsidR="000A2821" w:rsidRPr="00CE6F39" w:rsidRDefault="000A2821" w:rsidP="000A2821">
            <w:pPr>
              <w:shd w:val="clear" w:color="auto" w:fill="E6E6E6"/>
              <w:jc w:val="left"/>
              <w:rPr>
                <w:sz w:val="18"/>
                <w:szCs w:val="18"/>
              </w:rPr>
            </w:pPr>
            <w:r w:rsidRPr="00CE6F39">
              <w:rPr>
                <w:sz w:val="18"/>
                <w:szCs w:val="18"/>
              </w:rPr>
              <w:t>ETRS89-TM</w:t>
            </w:r>
            <w:r>
              <w:rPr>
                <w:sz w:val="18"/>
                <w:szCs w:val="18"/>
              </w:rPr>
              <w:t>34N</w:t>
            </w:r>
          </w:p>
        </w:tc>
        <w:tc>
          <w:tcPr>
            <w:tcW w:w="3960" w:type="dxa"/>
            <w:shd w:val="clear" w:color="auto" w:fill="E6E6E6"/>
            <w:vAlign w:val="center"/>
          </w:tcPr>
          <w:p w:rsidR="000A2821" w:rsidRPr="00DA09E7" w:rsidRDefault="000A2821" w:rsidP="000A2821">
            <w:pPr>
              <w:shd w:val="clear" w:color="auto" w:fill="E6E6E6"/>
              <w:jc w:val="left"/>
              <w:rPr>
                <w:sz w:val="18"/>
                <w:szCs w:val="18"/>
              </w:rPr>
            </w:pPr>
            <w:r w:rsidRPr="00E772A7">
              <w:rPr>
                <w:i/>
                <w:sz w:val="18"/>
                <w:szCs w:val="18"/>
                <w:lang w:val="en-US"/>
              </w:rPr>
              <w:t>http://www.opengis.net/def/crs/EPSG/0/3046</w:t>
            </w:r>
          </w:p>
        </w:tc>
      </w:tr>
      <w:tr w:rsidR="000A2821" w:rsidRPr="00DA09E7" w:rsidTr="000A2821">
        <w:trPr>
          <w:trHeight w:val="280"/>
        </w:trPr>
        <w:tc>
          <w:tcPr>
            <w:tcW w:w="3261" w:type="dxa"/>
            <w:shd w:val="clear" w:color="auto" w:fill="E6E6E6"/>
            <w:vAlign w:val="center"/>
          </w:tcPr>
          <w:p w:rsidR="000A2821" w:rsidRPr="00CE6F39" w:rsidRDefault="000A2821" w:rsidP="000A2821">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35N </w:t>
            </w:r>
            <w:r w:rsidRPr="00DA09E7">
              <w:rPr>
                <w:sz w:val="18"/>
                <w:szCs w:val="18"/>
                <w:lang w:val="en-US"/>
              </w:rPr>
              <w:t>(24°</w:t>
            </w:r>
            <w:r>
              <w:rPr>
                <w:sz w:val="18"/>
                <w:szCs w:val="18"/>
                <w:lang w:val="en-US"/>
              </w:rPr>
              <w:t>E</w:t>
            </w:r>
            <w:r w:rsidRPr="00DA09E7">
              <w:rPr>
                <w:sz w:val="18"/>
                <w:szCs w:val="18"/>
                <w:lang w:val="en-US"/>
              </w:rPr>
              <w:t xml:space="preserve"> to 30°E)</w:t>
            </w:r>
          </w:p>
        </w:tc>
        <w:tc>
          <w:tcPr>
            <w:tcW w:w="1869" w:type="dxa"/>
            <w:shd w:val="clear" w:color="auto" w:fill="E6E6E6"/>
            <w:vAlign w:val="center"/>
          </w:tcPr>
          <w:p w:rsidR="000A2821" w:rsidRPr="00CE6F39" w:rsidRDefault="000A2821" w:rsidP="000A2821">
            <w:pPr>
              <w:shd w:val="clear" w:color="auto" w:fill="E6E6E6"/>
              <w:jc w:val="left"/>
              <w:rPr>
                <w:sz w:val="18"/>
                <w:szCs w:val="18"/>
              </w:rPr>
            </w:pPr>
            <w:r w:rsidRPr="00CE6F39">
              <w:rPr>
                <w:sz w:val="18"/>
                <w:szCs w:val="18"/>
              </w:rPr>
              <w:t>ETRS89-TM</w:t>
            </w:r>
            <w:r>
              <w:rPr>
                <w:sz w:val="18"/>
                <w:szCs w:val="18"/>
              </w:rPr>
              <w:t>35N</w:t>
            </w:r>
          </w:p>
        </w:tc>
        <w:tc>
          <w:tcPr>
            <w:tcW w:w="3960" w:type="dxa"/>
            <w:shd w:val="clear" w:color="auto" w:fill="E6E6E6"/>
            <w:vAlign w:val="center"/>
          </w:tcPr>
          <w:p w:rsidR="000A2821" w:rsidRPr="00CE6F39" w:rsidRDefault="000A2821" w:rsidP="000A2821">
            <w:pPr>
              <w:shd w:val="clear" w:color="auto" w:fill="E6E6E6"/>
              <w:jc w:val="left"/>
              <w:rPr>
                <w:sz w:val="18"/>
                <w:szCs w:val="18"/>
              </w:rPr>
            </w:pPr>
            <w:r w:rsidRPr="00E772A7">
              <w:rPr>
                <w:i/>
                <w:sz w:val="18"/>
                <w:szCs w:val="18"/>
                <w:lang w:val="en-US"/>
              </w:rPr>
              <w:t>http://www.opengis.net/def/crs/EPSG/0/3047</w:t>
            </w:r>
          </w:p>
        </w:tc>
      </w:tr>
      <w:tr w:rsidR="000A2821" w:rsidRPr="00DA09E7" w:rsidTr="000A2821">
        <w:trPr>
          <w:trHeight w:val="280"/>
        </w:trPr>
        <w:tc>
          <w:tcPr>
            <w:tcW w:w="3261" w:type="dxa"/>
            <w:shd w:val="clear" w:color="auto" w:fill="E6E6E6"/>
            <w:vAlign w:val="center"/>
          </w:tcPr>
          <w:p w:rsidR="000A2821" w:rsidRPr="00CE6F39" w:rsidRDefault="000A2821" w:rsidP="000A2821">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36N </w:t>
            </w:r>
            <w:r w:rsidRPr="00DA09E7">
              <w:rPr>
                <w:sz w:val="18"/>
                <w:szCs w:val="18"/>
                <w:lang w:val="en-US"/>
              </w:rPr>
              <w:t>(30°</w:t>
            </w:r>
            <w:r>
              <w:rPr>
                <w:sz w:val="18"/>
                <w:szCs w:val="18"/>
                <w:lang w:val="en-US"/>
              </w:rPr>
              <w:t>E</w:t>
            </w:r>
            <w:r w:rsidRPr="00DA09E7">
              <w:rPr>
                <w:sz w:val="18"/>
                <w:szCs w:val="18"/>
                <w:lang w:val="en-US"/>
              </w:rPr>
              <w:t xml:space="preserve"> to 36°E)</w:t>
            </w:r>
          </w:p>
        </w:tc>
        <w:tc>
          <w:tcPr>
            <w:tcW w:w="1869" w:type="dxa"/>
            <w:shd w:val="clear" w:color="auto" w:fill="E6E6E6"/>
            <w:vAlign w:val="center"/>
          </w:tcPr>
          <w:p w:rsidR="000A2821" w:rsidRPr="00CE6F39" w:rsidRDefault="000A2821" w:rsidP="000A2821">
            <w:pPr>
              <w:shd w:val="clear" w:color="auto" w:fill="E6E6E6"/>
              <w:jc w:val="left"/>
              <w:rPr>
                <w:sz w:val="18"/>
                <w:szCs w:val="18"/>
              </w:rPr>
            </w:pPr>
            <w:r w:rsidRPr="00CE6F39">
              <w:rPr>
                <w:sz w:val="18"/>
                <w:szCs w:val="18"/>
              </w:rPr>
              <w:t>ETRS89-TM</w:t>
            </w:r>
            <w:r>
              <w:rPr>
                <w:sz w:val="18"/>
                <w:szCs w:val="18"/>
              </w:rPr>
              <w:t>36N</w:t>
            </w:r>
          </w:p>
        </w:tc>
        <w:tc>
          <w:tcPr>
            <w:tcW w:w="3960" w:type="dxa"/>
            <w:shd w:val="clear" w:color="auto" w:fill="E6E6E6"/>
            <w:vAlign w:val="center"/>
          </w:tcPr>
          <w:p w:rsidR="000A2821" w:rsidRPr="00CE6F39" w:rsidRDefault="000A2821" w:rsidP="000A2821">
            <w:pPr>
              <w:shd w:val="clear" w:color="auto" w:fill="E6E6E6"/>
              <w:jc w:val="left"/>
              <w:rPr>
                <w:sz w:val="18"/>
                <w:szCs w:val="18"/>
              </w:rPr>
            </w:pPr>
            <w:r w:rsidRPr="00E772A7">
              <w:rPr>
                <w:i/>
                <w:sz w:val="18"/>
                <w:szCs w:val="18"/>
                <w:lang w:val="en-US"/>
              </w:rPr>
              <w:t>http://www.opengis.net/def/crs/EPSG/0/3048</w:t>
            </w:r>
          </w:p>
        </w:tc>
      </w:tr>
      <w:tr w:rsidR="000A2821" w:rsidRPr="00DA09E7" w:rsidTr="000A2821">
        <w:trPr>
          <w:trHeight w:val="280"/>
        </w:trPr>
        <w:tc>
          <w:tcPr>
            <w:tcW w:w="3261" w:type="dxa"/>
            <w:shd w:val="clear" w:color="auto" w:fill="E6E6E6"/>
            <w:vAlign w:val="center"/>
          </w:tcPr>
          <w:p w:rsidR="000A2821" w:rsidRPr="00CE6F39" w:rsidRDefault="000A2821" w:rsidP="000A2821">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37N </w:t>
            </w:r>
            <w:r>
              <w:rPr>
                <w:sz w:val="18"/>
                <w:szCs w:val="18"/>
                <w:lang w:val="en-US"/>
              </w:rPr>
              <w:t>(36°E</w:t>
            </w:r>
            <w:r w:rsidRPr="00DA09E7">
              <w:rPr>
                <w:sz w:val="18"/>
                <w:szCs w:val="18"/>
                <w:lang w:val="en-US"/>
              </w:rPr>
              <w:t xml:space="preserve"> to 42°E)</w:t>
            </w:r>
          </w:p>
        </w:tc>
        <w:tc>
          <w:tcPr>
            <w:tcW w:w="1869" w:type="dxa"/>
            <w:shd w:val="clear" w:color="auto" w:fill="E6E6E6"/>
            <w:vAlign w:val="center"/>
          </w:tcPr>
          <w:p w:rsidR="000A2821" w:rsidRPr="00CE6F39" w:rsidRDefault="000A2821" w:rsidP="000A2821">
            <w:pPr>
              <w:shd w:val="clear" w:color="auto" w:fill="E6E6E6"/>
              <w:jc w:val="left"/>
              <w:rPr>
                <w:sz w:val="18"/>
                <w:szCs w:val="18"/>
              </w:rPr>
            </w:pPr>
            <w:r w:rsidRPr="00CE6F39">
              <w:rPr>
                <w:sz w:val="18"/>
                <w:szCs w:val="18"/>
              </w:rPr>
              <w:t>ETRS89-TM</w:t>
            </w:r>
            <w:r>
              <w:rPr>
                <w:sz w:val="18"/>
                <w:szCs w:val="18"/>
              </w:rPr>
              <w:t>37N</w:t>
            </w:r>
          </w:p>
        </w:tc>
        <w:tc>
          <w:tcPr>
            <w:tcW w:w="3960" w:type="dxa"/>
            <w:shd w:val="clear" w:color="auto" w:fill="E6E6E6"/>
            <w:vAlign w:val="center"/>
          </w:tcPr>
          <w:p w:rsidR="000A2821" w:rsidRPr="00CE6F39" w:rsidRDefault="000A2821" w:rsidP="000A2821">
            <w:pPr>
              <w:shd w:val="clear" w:color="auto" w:fill="E6E6E6"/>
              <w:jc w:val="left"/>
              <w:rPr>
                <w:sz w:val="18"/>
                <w:szCs w:val="18"/>
              </w:rPr>
            </w:pPr>
            <w:r w:rsidRPr="00E772A7">
              <w:rPr>
                <w:i/>
                <w:sz w:val="18"/>
                <w:szCs w:val="18"/>
                <w:lang w:val="en-US"/>
              </w:rPr>
              <w:t>http://www.opengis.net/def/crs/EPSG/0/3049</w:t>
            </w:r>
          </w:p>
        </w:tc>
      </w:tr>
      <w:tr w:rsidR="000A2821" w:rsidRPr="00DA09E7" w:rsidTr="000A2821">
        <w:trPr>
          <w:trHeight w:val="280"/>
        </w:trPr>
        <w:tc>
          <w:tcPr>
            <w:tcW w:w="3261" w:type="dxa"/>
            <w:shd w:val="clear" w:color="auto" w:fill="E6E6E6"/>
            <w:vAlign w:val="center"/>
          </w:tcPr>
          <w:p w:rsidR="000A2821" w:rsidRPr="00CE6F39" w:rsidRDefault="000A2821" w:rsidP="000A2821">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38N </w:t>
            </w:r>
            <w:r>
              <w:rPr>
                <w:sz w:val="18"/>
                <w:szCs w:val="18"/>
                <w:lang w:val="en-US"/>
              </w:rPr>
              <w:t>(42°E</w:t>
            </w:r>
            <w:r w:rsidRPr="00DA09E7">
              <w:rPr>
                <w:sz w:val="18"/>
                <w:szCs w:val="18"/>
                <w:lang w:val="en-US"/>
              </w:rPr>
              <w:t xml:space="preserve"> to 4</w:t>
            </w:r>
            <w:r>
              <w:rPr>
                <w:sz w:val="18"/>
                <w:szCs w:val="18"/>
                <w:lang w:val="en-US"/>
              </w:rPr>
              <w:t>8</w:t>
            </w:r>
            <w:r w:rsidRPr="00DA09E7">
              <w:rPr>
                <w:sz w:val="18"/>
                <w:szCs w:val="18"/>
                <w:lang w:val="en-US"/>
              </w:rPr>
              <w:t>°E)</w:t>
            </w:r>
          </w:p>
        </w:tc>
        <w:tc>
          <w:tcPr>
            <w:tcW w:w="1869" w:type="dxa"/>
            <w:shd w:val="clear" w:color="auto" w:fill="E6E6E6"/>
            <w:vAlign w:val="center"/>
          </w:tcPr>
          <w:p w:rsidR="000A2821" w:rsidRPr="00CE6F39" w:rsidRDefault="000A2821" w:rsidP="000A2821">
            <w:pPr>
              <w:shd w:val="clear" w:color="auto" w:fill="E6E6E6"/>
              <w:jc w:val="left"/>
              <w:rPr>
                <w:sz w:val="18"/>
                <w:szCs w:val="18"/>
              </w:rPr>
            </w:pPr>
            <w:r w:rsidRPr="00CE6F39">
              <w:rPr>
                <w:sz w:val="18"/>
                <w:szCs w:val="18"/>
              </w:rPr>
              <w:t>ETRS89-TM</w:t>
            </w:r>
            <w:r>
              <w:rPr>
                <w:sz w:val="18"/>
                <w:szCs w:val="18"/>
              </w:rPr>
              <w:t>38N</w:t>
            </w:r>
          </w:p>
        </w:tc>
        <w:tc>
          <w:tcPr>
            <w:tcW w:w="3960" w:type="dxa"/>
            <w:shd w:val="clear" w:color="auto" w:fill="E6E6E6"/>
            <w:vAlign w:val="center"/>
          </w:tcPr>
          <w:p w:rsidR="000A2821" w:rsidRDefault="000A2821" w:rsidP="000A2821">
            <w:pPr>
              <w:shd w:val="clear" w:color="auto" w:fill="E6E6E6"/>
              <w:jc w:val="left"/>
              <w:rPr>
                <w:sz w:val="18"/>
                <w:szCs w:val="18"/>
                <w:lang w:val="en-US"/>
              </w:rPr>
            </w:pPr>
            <w:r w:rsidRPr="00E772A7">
              <w:rPr>
                <w:i/>
                <w:sz w:val="18"/>
                <w:szCs w:val="18"/>
                <w:lang w:val="en-US"/>
              </w:rPr>
              <w:t>http://www.opengis.net/def/crs/EPSG/0/3050</w:t>
            </w:r>
          </w:p>
        </w:tc>
      </w:tr>
      <w:tr w:rsidR="000A2821" w:rsidRPr="00DA09E7" w:rsidTr="000A2821">
        <w:trPr>
          <w:trHeight w:val="280"/>
        </w:trPr>
        <w:tc>
          <w:tcPr>
            <w:tcW w:w="3261" w:type="dxa"/>
            <w:shd w:val="clear" w:color="auto" w:fill="E6E6E6"/>
            <w:vAlign w:val="center"/>
          </w:tcPr>
          <w:p w:rsidR="000A2821" w:rsidRPr="00CE6F39" w:rsidRDefault="000A2821" w:rsidP="000A2821">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39N </w:t>
            </w:r>
            <w:r>
              <w:rPr>
                <w:sz w:val="18"/>
                <w:szCs w:val="18"/>
                <w:lang w:val="en-US"/>
              </w:rPr>
              <w:t>(48°E to 54</w:t>
            </w:r>
            <w:r w:rsidRPr="00DA09E7">
              <w:rPr>
                <w:sz w:val="18"/>
                <w:szCs w:val="18"/>
                <w:lang w:val="en-US"/>
              </w:rPr>
              <w:t>°E)</w:t>
            </w:r>
          </w:p>
        </w:tc>
        <w:tc>
          <w:tcPr>
            <w:tcW w:w="1869" w:type="dxa"/>
            <w:shd w:val="clear" w:color="auto" w:fill="E6E6E6"/>
            <w:vAlign w:val="center"/>
          </w:tcPr>
          <w:p w:rsidR="000A2821" w:rsidRPr="00CE6F39" w:rsidRDefault="000A2821" w:rsidP="000A2821">
            <w:pPr>
              <w:shd w:val="clear" w:color="auto" w:fill="E6E6E6"/>
              <w:jc w:val="left"/>
              <w:rPr>
                <w:sz w:val="18"/>
                <w:szCs w:val="18"/>
              </w:rPr>
            </w:pPr>
            <w:r w:rsidRPr="00CE6F39">
              <w:rPr>
                <w:sz w:val="18"/>
                <w:szCs w:val="18"/>
              </w:rPr>
              <w:t>ETRS89-TM</w:t>
            </w:r>
            <w:r>
              <w:rPr>
                <w:sz w:val="18"/>
                <w:szCs w:val="18"/>
              </w:rPr>
              <w:t>39N</w:t>
            </w:r>
          </w:p>
        </w:tc>
        <w:tc>
          <w:tcPr>
            <w:tcW w:w="3960" w:type="dxa"/>
            <w:shd w:val="clear" w:color="auto" w:fill="E6E6E6"/>
            <w:vAlign w:val="center"/>
          </w:tcPr>
          <w:p w:rsidR="000A2821" w:rsidRDefault="000A2821" w:rsidP="000A2821">
            <w:pPr>
              <w:shd w:val="clear" w:color="auto" w:fill="E6E6E6"/>
              <w:jc w:val="left"/>
              <w:rPr>
                <w:sz w:val="18"/>
                <w:szCs w:val="18"/>
                <w:lang w:val="en-US"/>
              </w:rPr>
            </w:pPr>
            <w:r w:rsidRPr="00E772A7">
              <w:rPr>
                <w:i/>
                <w:sz w:val="18"/>
                <w:szCs w:val="18"/>
                <w:lang w:val="en-US"/>
              </w:rPr>
              <w:t>http://www.opengis.net/def/crs/EPSG/0/3051</w:t>
            </w:r>
          </w:p>
        </w:tc>
      </w:tr>
      <w:tr w:rsidR="000A2821" w:rsidRPr="000D071B" w:rsidTr="000A2821">
        <w:trPr>
          <w:trHeight w:val="280"/>
        </w:trPr>
        <w:tc>
          <w:tcPr>
            <w:tcW w:w="3261" w:type="dxa"/>
            <w:shd w:val="clear" w:color="auto" w:fill="E6E6E6"/>
            <w:vAlign w:val="center"/>
          </w:tcPr>
          <w:p w:rsidR="000A2821" w:rsidRPr="00BB5C51" w:rsidRDefault="000A2821" w:rsidP="000A2821">
            <w:pPr>
              <w:shd w:val="clear" w:color="auto" w:fill="E6E6E6"/>
              <w:jc w:val="left"/>
              <w:rPr>
                <w:sz w:val="18"/>
                <w:szCs w:val="18"/>
                <w:lang w:val="en-US"/>
              </w:rPr>
            </w:pPr>
            <w:r>
              <w:rPr>
                <w:sz w:val="18"/>
                <w:szCs w:val="18"/>
                <w:lang w:val="en-US"/>
              </w:rPr>
              <w:t>Height in EVRS</w:t>
            </w:r>
          </w:p>
        </w:tc>
        <w:tc>
          <w:tcPr>
            <w:tcW w:w="1869" w:type="dxa"/>
            <w:shd w:val="clear" w:color="auto" w:fill="E6E6E6"/>
            <w:vAlign w:val="center"/>
          </w:tcPr>
          <w:p w:rsidR="000A2821" w:rsidRPr="00CE6F39" w:rsidRDefault="000A2821" w:rsidP="000A2821">
            <w:pPr>
              <w:shd w:val="clear" w:color="auto" w:fill="E6E6E6"/>
              <w:jc w:val="left"/>
              <w:rPr>
                <w:sz w:val="18"/>
                <w:szCs w:val="18"/>
              </w:rPr>
            </w:pPr>
            <w:r>
              <w:rPr>
                <w:sz w:val="18"/>
                <w:szCs w:val="18"/>
              </w:rPr>
              <w:t>EVRS</w:t>
            </w:r>
          </w:p>
        </w:tc>
        <w:tc>
          <w:tcPr>
            <w:tcW w:w="3960" w:type="dxa"/>
            <w:shd w:val="clear" w:color="auto" w:fill="E6E6E6"/>
            <w:vAlign w:val="center"/>
          </w:tcPr>
          <w:p w:rsidR="000A2821" w:rsidRPr="000D071B" w:rsidRDefault="000A2821" w:rsidP="000A2821">
            <w:pPr>
              <w:shd w:val="clear" w:color="auto" w:fill="E6E6E6"/>
              <w:jc w:val="left"/>
              <w:rPr>
                <w:i/>
                <w:sz w:val="18"/>
                <w:szCs w:val="18"/>
                <w:lang w:val="en-US"/>
              </w:rPr>
            </w:pPr>
            <w:r w:rsidRPr="00E772A7">
              <w:rPr>
                <w:i/>
                <w:sz w:val="18"/>
                <w:szCs w:val="18"/>
                <w:lang w:val="en-US"/>
              </w:rPr>
              <w:t>http://www.opengis.net/def/crs/EPSG/0/5730</w:t>
            </w:r>
          </w:p>
        </w:tc>
      </w:tr>
      <w:tr w:rsidR="000A2821" w:rsidRPr="00DA09E7" w:rsidTr="000A2821">
        <w:trPr>
          <w:trHeight w:val="280"/>
        </w:trPr>
        <w:tc>
          <w:tcPr>
            <w:tcW w:w="3261" w:type="dxa"/>
            <w:shd w:val="clear" w:color="auto" w:fill="E6E6E6"/>
            <w:vAlign w:val="center"/>
          </w:tcPr>
          <w:p w:rsidR="000A2821" w:rsidRPr="00BB5C51" w:rsidRDefault="000A2821" w:rsidP="000A2821">
            <w:pPr>
              <w:shd w:val="clear" w:color="auto" w:fill="E6E6E6"/>
              <w:jc w:val="left"/>
              <w:rPr>
                <w:sz w:val="18"/>
                <w:szCs w:val="18"/>
                <w:lang w:val="en-US"/>
              </w:rPr>
            </w:pPr>
            <w:r>
              <w:rPr>
                <w:sz w:val="18"/>
                <w:szCs w:val="18"/>
                <w:lang w:val="en-US"/>
              </w:rPr>
              <w:t xml:space="preserve">3D compound: 2D </w:t>
            </w:r>
            <w:r>
              <w:rPr>
                <w:sz w:val="18"/>
                <w:szCs w:val="18"/>
              </w:rPr>
              <w:t xml:space="preserve">geodetic in ETRS89 on GRS80, </w:t>
            </w:r>
            <w:r>
              <w:rPr>
                <w:sz w:val="18"/>
                <w:szCs w:val="18"/>
                <w:lang w:val="en-US"/>
              </w:rPr>
              <w:t>and EVRS height</w:t>
            </w:r>
          </w:p>
        </w:tc>
        <w:tc>
          <w:tcPr>
            <w:tcW w:w="1869" w:type="dxa"/>
            <w:shd w:val="clear" w:color="auto" w:fill="E6E6E6"/>
            <w:vAlign w:val="center"/>
          </w:tcPr>
          <w:p w:rsidR="000A2821" w:rsidRPr="00014C80" w:rsidRDefault="000A2821" w:rsidP="000A2821">
            <w:pPr>
              <w:shd w:val="clear" w:color="auto" w:fill="E6E6E6"/>
              <w:jc w:val="left"/>
              <w:rPr>
                <w:sz w:val="18"/>
                <w:szCs w:val="18"/>
                <w:lang w:val="en-US"/>
              </w:rPr>
            </w:pPr>
            <w:r w:rsidRPr="00CE6F39">
              <w:rPr>
                <w:sz w:val="18"/>
                <w:szCs w:val="18"/>
              </w:rPr>
              <w:t>ETRS89-GRS80</w:t>
            </w:r>
            <w:r>
              <w:rPr>
                <w:sz w:val="18"/>
                <w:szCs w:val="18"/>
              </w:rPr>
              <w:t>-EVRS</w:t>
            </w:r>
          </w:p>
        </w:tc>
        <w:tc>
          <w:tcPr>
            <w:tcW w:w="3960" w:type="dxa"/>
            <w:shd w:val="clear" w:color="auto" w:fill="E6E6E6"/>
            <w:vAlign w:val="center"/>
          </w:tcPr>
          <w:p w:rsidR="000A2821" w:rsidRPr="000D071B" w:rsidRDefault="000A2821" w:rsidP="000A2821">
            <w:pPr>
              <w:shd w:val="clear" w:color="auto" w:fill="E6E6E6"/>
              <w:jc w:val="left"/>
              <w:rPr>
                <w:i/>
                <w:sz w:val="18"/>
                <w:szCs w:val="18"/>
                <w:lang w:val="en-US"/>
              </w:rPr>
            </w:pPr>
            <w:r w:rsidRPr="00E772A7">
              <w:rPr>
                <w:i/>
                <w:sz w:val="18"/>
                <w:szCs w:val="18"/>
                <w:lang w:val="en-US"/>
              </w:rPr>
              <w:t>http://www.opengis.net/def/crs/EPSG/0/7409</w:t>
            </w:r>
          </w:p>
        </w:tc>
      </w:tr>
    </w:tbl>
    <w:p w:rsidR="000A2821" w:rsidRPr="00547063" w:rsidRDefault="000A2821" w:rsidP="00594AED">
      <w:pPr>
        <w:shd w:val="clear" w:color="auto" w:fill="E6E6E6"/>
      </w:pPr>
    </w:p>
    <w:p w:rsidR="000A2821" w:rsidRDefault="000A2821" w:rsidP="00594AED">
      <w:pPr>
        <w:pStyle w:val="Heading3"/>
        <w:shd w:val="clear" w:color="auto" w:fill="E6E6E6"/>
        <w:tabs>
          <w:tab w:val="clear" w:pos="851"/>
          <w:tab w:val="num" w:pos="992"/>
        </w:tabs>
        <w:ind w:left="992" w:hanging="992"/>
      </w:pPr>
      <w:bookmarkStart w:id="252" w:name="_Toc239590423"/>
      <w:bookmarkStart w:id="253" w:name="_Toc374464092"/>
      <w:r>
        <w:t>Temporal reference system</w:t>
      </w:r>
      <w:bookmarkEnd w:id="252"/>
      <w:bookmarkEnd w:id="253"/>
    </w:p>
    <w:p w:rsidR="000A2821" w:rsidRDefault="000A2821" w:rsidP="00594AED">
      <w:pPr>
        <w:shd w:val="clear" w:color="auto" w:fill="E6E6E6"/>
      </w:pPr>
    </w:p>
    <w:p w:rsidR="000A2821" w:rsidRPr="00281DBD" w:rsidRDefault="000A2821" w:rsidP="000A2821">
      <w:pPr>
        <w:pStyle w:val="IRrequirementgrey"/>
        <w:jc w:val="center"/>
        <w:rPr>
          <w:b/>
          <w:color w:val="FF0000"/>
        </w:rPr>
      </w:pPr>
      <w:r w:rsidRPr="00281DBD">
        <w:rPr>
          <w:b/>
          <w:color w:val="FF0000"/>
        </w:rPr>
        <w:lastRenderedPageBreak/>
        <w:t>IR Requirement</w:t>
      </w:r>
    </w:p>
    <w:p w:rsidR="000A2821" w:rsidRPr="00E00EBB" w:rsidRDefault="000A2821" w:rsidP="000A2821">
      <w:pPr>
        <w:pStyle w:val="IRrequirementgrey"/>
        <w:jc w:val="center"/>
        <w:rPr>
          <w:i/>
        </w:rPr>
      </w:pPr>
      <w:r w:rsidRPr="00E00EBB">
        <w:rPr>
          <w:i/>
        </w:rPr>
        <w:t>Article 11</w:t>
      </w:r>
    </w:p>
    <w:p w:rsidR="000A2821" w:rsidRPr="00E00EBB" w:rsidRDefault="000A2821" w:rsidP="000A2821">
      <w:pPr>
        <w:pStyle w:val="IRrequirementgrey"/>
        <w:jc w:val="center"/>
        <w:rPr>
          <w:b/>
        </w:rPr>
      </w:pPr>
      <w:r w:rsidRPr="00E00EBB">
        <w:rPr>
          <w:b/>
        </w:rPr>
        <w:t>Temporal Reference Systems</w:t>
      </w:r>
    </w:p>
    <w:p w:rsidR="000A2821" w:rsidRDefault="000A2821" w:rsidP="000A2821">
      <w:pPr>
        <w:pStyle w:val="IRrequirementgrey"/>
      </w:pPr>
    </w:p>
    <w:p w:rsidR="000A2821" w:rsidRPr="00E00EBB" w:rsidRDefault="000A2821" w:rsidP="00677E1D">
      <w:pPr>
        <w:pStyle w:val="IRrequirementgrey"/>
        <w:keepNext w:val="0"/>
        <w:tabs>
          <w:tab w:val="left" w:pos="426"/>
        </w:tabs>
        <w:ind w:left="426" w:hanging="313"/>
      </w:pPr>
      <w:r w:rsidRPr="00E00EBB">
        <w:t>1.</w:t>
      </w:r>
      <w:r>
        <w:tab/>
      </w:r>
      <w:r w:rsidRPr="00E00EBB">
        <w:t xml:space="preserve">The </w:t>
      </w:r>
      <w:r w:rsidRPr="00677E1D">
        <w:rPr>
          <w:lang w:val="en-GB"/>
        </w:rPr>
        <w:t>default</w:t>
      </w:r>
      <w:r w:rsidRPr="00E00EBB">
        <w:t xml:space="preserve"> temporal reference system referred to in point 5 of part B of the Annex to Commission Regulation (EC) No 1205/2008 (</w:t>
      </w:r>
      <w:r>
        <w:rPr>
          <w:rStyle w:val="FootnoteReference"/>
        </w:rPr>
        <w:footnoteReference w:id="14"/>
      </w:r>
      <w:r w:rsidRPr="00E00EBB">
        <w:t>) shall be used, unless other temporal reference systems are specified for a specific spatial data theme in Annex II.</w:t>
      </w:r>
    </w:p>
    <w:p w:rsidR="000A2821" w:rsidRDefault="000A2821" w:rsidP="000A2821">
      <w:pPr>
        <w:shd w:val="clear" w:color="auto" w:fill="E6E6E6"/>
        <w:rPr>
          <w:lang w:val="en-US"/>
        </w:rPr>
      </w:pPr>
    </w:p>
    <w:p w:rsidR="000A2821" w:rsidRDefault="000A2821" w:rsidP="000A2821">
      <w:pPr>
        <w:shd w:val="clear" w:color="auto" w:fill="E6E6E6"/>
        <w:tabs>
          <w:tab w:val="clear" w:pos="284"/>
          <w:tab w:val="clear" w:pos="567"/>
        </w:tabs>
        <w:rPr>
          <w:lang w:val="en-US"/>
        </w:rPr>
      </w:pPr>
      <w:r>
        <w:rPr>
          <w:lang w:val="en-US"/>
        </w:rPr>
        <w:t>NOTE 1</w:t>
      </w:r>
      <w:r>
        <w:rPr>
          <w:lang w:val="en-US"/>
        </w:rPr>
        <w:tab/>
      </w:r>
      <w:r>
        <w:t>P</w:t>
      </w:r>
      <w:r w:rsidRPr="00E00EBB">
        <w:t>oint 5 of part B of the Annex to Commission Regulation (EC) No 1205/2008</w:t>
      </w:r>
      <w:r>
        <w:t xml:space="preserve"> (the INSPIRE Metadata IRs) states that t</w:t>
      </w:r>
      <w:r w:rsidRPr="00E00EBB">
        <w:rPr>
          <w:lang w:val="en-US"/>
        </w:rPr>
        <w:t>he default reference system shall be the Gregorian calendar, with dates expressed in accordance with ISO 8601.</w:t>
      </w:r>
    </w:p>
    <w:p w:rsidR="000A2821" w:rsidRDefault="000A2821" w:rsidP="00594AED">
      <w:pPr>
        <w:shd w:val="clear" w:color="auto" w:fill="E6E6E6"/>
        <w:rPr>
          <w:lang w:val="en-US"/>
        </w:rPr>
      </w:pPr>
    </w:p>
    <w:p w:rsidR="000A2821" w:rsidRDefault="000A2821" w:rsidP="00E206E7">
      <w:pPr>
        <w:shd w:val="clear" w:color="auto" w:fill="E6E6E6"/>
        <w:rPr>
          <w:lang w:val="en-US"/>
        </w:rPr>
      </w:pPr>
      <w:r>
        <w:rPr>
          <w:lang w:val="en-US"/>
        </w:rPr>
        <w:t>NOTE 2</w:t>
      </w:r>
      <w:r>
        <w:rPr>
          <w:lang w:val="en-US"/>
        </w:rPr>
        <w:tab/>
      </w:r>
      <w:r w:rsidRPr="00E206E7">
        <w:rPr>
          <w:lang w:val="en-US"/>
        </w:rPr>
        <w:t xml:space="preserve">ISO 8601 </w:t>
      </w:r>
      <w:r w:rsidRPr="00E206E7">
        <w:rPr>
          <w:i/>
          <w:lang w:val="en-US"/>
        </w:rPr>
        <w:t>Data elements and interchange formats – Information interchange – Representation of dates and times</w:t>
      </w:r>
      <w:r w:rsidRPr="00E206E7">
        <w:rPr>
          <w:lang w:val="en-US"/>
        </w:rPr>
        <w:t xml:space="preserve"> is an international standard covering the exchange of date and time-related data. The purpose of this standard is to provide an unambiguous and well-defined method of representing dates and times, so as to avoid misinterpretation of numeric representations of dates and times, particularly when data is transferred between countries with different conventions for writing numeric dates and times.</w:t>
      </w:r>
      <w:r>
        <w:rPr>
          <w:lang w:val="en-US"/>
        </w:rPr>
        <w:t xml:space="preserve"> </w:t>
      </w:r>
      <w:r w:rsidRPr="00E206E7">
        <w:rPr>
          <w:lang w:val="en-US"/>
        </w:rPr>
        <w:t>The standard organizes the data so the largest temporal term (the year) appears first in the data string and progresses to the smallest term (the second). It also provides for a standardized method of communicating time-based information across time zones by attaching an offset to Coor</w:t>
      </w:r>
      <w:r>
        <w:rPr>
          <w:lang w:val="en-US"/>
        </w:rPr>
        <w:t>dinated Universal Time (UTC).</w:t>
      </w:r>
    </w:p>
    <w:p w:rsidR="000A2821" w:rsidRDefault="000A2821" w:rsidP="00E206E7">
      <w:pPr>
        <w:shd w:val="clear" w:color="auto" w:fill="E6E6E6"/>
        <w:rPr>
          <w:lang w:val="en-US"/>
        </w:rPr>
      </w:pPr>
    </w:p>
    <w:p w:rsidR="000A2821" w:rsidRPr="0038551A" w:rsidRDefault="000A2821" w:rsidP="00594AED">
      <w:pPr>
        <w:shd w:val="clear" w:color="auto" w:fill="E6E6E6"/>
      </w:pPr>
      <w:r>
        <w:rPr>
          <w:lang w:val="en-US"/>
        </w:rPr>
        <w:t>EXAMPLE</w:t>
      </w:r>
      <w:r>
        <w:rPr>
          <w:lang w:val="en-US"/>
        </w:rPr>
        <w:tab/>
      </w:r>
      <w:r w:rsidRPr="00E206E7">
        <w:rPr>
          <w:lang w:val="en-US"/>
        </w:rPr>
        <w:t>1997</w:t>
      </w:r>
      <w:r>
        <w:rPr>
          <w:lang w:val="en-US"/>
        </w:rPr>
        <w:t xml:space="preserve"> (the year 1997), </w:t>
      </w:r>
      <w:r w:rsidRPr="00E206E7">
        <w:rPr>
          <w:lang w:val="en-US"/>
        </w:rPr>
        <w:t>1997-07-16</w:t>
      </w:r>
      <w:r>
        <w:rPr>
          <w:lang w:val="en-US"/>
        </w:rPr>
        <w:t xml:space="preserve"> (16</w:t>
      </w:r>
      <w:r w:rsidRPr="00E206E7">
        <w:rPr>
          <w:vertAlign w:val="superscript"/>
          <w:lang w:val="en-US"/>
        </w:rPr>
        <w:t>th</w:t>
      </w:r>
      <w:r>
        <w:rPr>
          <w:lang w:val="en-US"/>
        </w:rPr>
        <w:t xml:space="preserve"> July 1997), </w:t>
      </w:r>
      <w:r w:rsidRPr="00E206E7">
        <w:t>1997-07-16T19:20:30+01:00 (</w:t>
      </w:r>
      <w:r>
        <w:rPr>
          <w:lang w:val="en-US"/>
        </w:rPr>
        <w:t>16</w:t>
      </w:r>
      <w:r w:rsidRPr="00E206E7">
        <w:rPr>
          <w:vertAlign w:val="superscript"/>
          <w:lang w:val="en-US"/>
        </w:rPr>
        <w:t>th</w:t>
      </w:r>
      <w:r>
        <w:rPr>
          <w:lang w:val="en-US"/>
        </w:rPr>
        <w:t xml:space="preserve"> July 1997, 19h 20’ 30’’, time zone: UTC+1</w:t>
      </w:r>
      <w:r w:rsidRPr="00E206E7">
        <w:t>)</w:t>
      </w:r>
      <w:bookmarkEnd w:id="240"/>
      <w:bookmarkEnd w:id="241"/>
      <w:bookmarkEnd w:id="242"/>
      <w:bookmarkEnd w:id="243"/>
    </w:p>
    <w:p w:rsidR="000A2821" w:rsidRDefault="000A2821" w:rsidP="00594AED">
      <w:pPr>
        <w:pStyle w:val="Heading3"/>
        <w:shd w:val="clear" w:color="auto" w:fill="E6E6E6"/>
        <w:tabs>
          <w:tab w:val="clear" w:pos="851"/>
          <w:tab w:val="num" w:pos="992"/>
        </w:tabs>
        <w:ind w:left="992" w:hanging="992"/>
      </w:pPr>
      <w:bookmarkStart w:id="254" w:name="_Toc374464093"/>
      <w:r>
        <w:t>Units of measure</w:t>
      </w:r>
      <w:bookmarkEnd w:id="254"/>
    </w:p>
    <w:p w:rsidR="000A2821" w:rsidRDefault="000A2821" w:rsidP="00594AED">
      <w:pPr>
        <w:shd w:val="clear" w:color="auto" w:fill="E6E6E6"/>
        <w:rPr>
          <w:b/>
          <w:i/>
        </w:rPr>
      </w:pPr>
    </w:p>
    <w:p w:rsidR="000A2821" w:rsidRPr="00281DBD" w:rsidRDefault="000A2821" w:rsidP="00281DBD">
      <w:pPr>
        <w:pStyle w:val="IRrequirementgrey"/>
        <w:jc w:val="center"/>
        <w:rPr>
          <w:b/>
          <w:color w:val="FF0000"/>
        </w:rPr>
      </w:pPr>
      <w:r w:rsidRPr="00281DBD">
        <w:rPr>
          <w:b/>
          <w:color w:val="FF0000"/>
        </w:rPr>
        <w:t>IR Requirement</w:t>
      </w:r>
    </w:p>
    <w:p w:rsidR="000A2821" w:rsidRPr="00E00EBB" w:rsidRDefault="000A2821" w:rsidP="00281DBD">
      <w:pPr>
        <w:pStyle w:val="IRrequirementgrey"/>
        <w:jc w:val="center"/>
        <w:rPr>
          <w:i/>
        </w:rPr>
      </w:pPr>
      <w:r>
        <w:rPr>
          <w:i/>
        </w:rPr>
        <w:t>Article 12</w:t>
      </w:r>
    </w:p>
    <w:p w:rsidR="000A2821" w:rsidRDefault="000A2821" w:rsidP="00281DBD">
      <w:pPr>
        <w:pStyle w:val="IRrequirementgrey"/>
        <w:jc w:val="center"/>
        <w:rPr>
          <w:b/>
          <w:bCs/>
        </w:rPr>
      </w:pPr>
      <w:r>
        <w:rPr>
          <w:b/>
          <w:bCs/>
        </w:rPr>
        <w:t xml:space="preserve">Other Requirements &amp; Rules </w:t>
      </w:r>
    </w:p>
    <w:p w:rsidR="000A2821" w:rsidRDefault="000A2821" w:rsidP="00281DBD">
      <w:pPr>
        <w:pStyle w:val="IRrequirementgrey"/>
      </w:pPr>
    </w:p>
    <w:p w:rsidR="000A2821" w:rsidRDefault="000A2821" w:rsidP="00281DBD">
      <w:pPr>
        <w:pStyle w:val="IRrequirementgrey"/>
      </w:pPr>
      <w:r>
        <w:t>(…)</w:t>
      </w:r>
    </w:p>
    <w:p w:rsidR="000A2821" w:rsidRPr="00281DBD" w:rsidRDefault="000A2821" w:rsidP="00281DBD">
      <w:pPr>
        <w:pStyle w:val="IRrequirementgrey"/>
      </w:pPr>
    </w:p>
    <w:p w:rsidR="000A2821" w:rsidRDefault="000A2821" w:rsidP="00677E1D">
      <w:pPr>
        <w:pStyle w:val="IRrequirementgrey"/>
        <w:keepNext w:val="0"/>
        <w:tabs>
          <w:tab w:val="left" w:pos="426"/>
        </w:tabs>
        <w:ind w:left="426" w:hanging="313"/>
      </w:pPr>
      <w:r>
        <w:t>2.</w:t>
      </w:r>
      <w:r>
        <w:tab/>
        <w:t>All measurement values shall be expressed using SI units</w:t>
      </w:r>
      <w:r w:rsidRPr="00C11CEE">
        <w:t xml:space="preserve"> </w:t>
      </w:r>
      <w:r>
        <w:t>or n</w:t>
      </w:r>
      <w:r w:rsidRPr="001C3A21">
        <w:t>on-SI units accepted for use with the International System of Units</w:t>
      </w:r>
      <w:r>
        <w:t xml:space="preserve">, unless specified otherwise for a specific spatial data theme or type. </w:t>
      </w:r>
    </w:p>
    <w:p w:rsidR="000A2821" w:rsidRPr="00344863" w:rsidRDefault="000A2821" w:rsidP="00594AED">
      <w:pPr>
        <w:shd w:val="clear" w:color="auto" w:fill="E6E6E6"/>
        <w:rPr>
          <w:b/>
        </w:rPr>
      </w:pPr>
    </w:p>
    <w:bookmarkEnd w:id="238"/>
    <w:p w:rsidR="00766FA1" w:rsidRDefault="00766FA1" w:rsidP="0021673A"/>
    <w:p w:rsidR="000A2821" w:rsidRDefault="000A2821" w:rsidP="00594AED">
      <w:pPr>
        <w:pStyle w:val="Heading3"/>
        <w:shd w:val="clear" w:color="auto" w:fill="E6E6E6"/>
        <w:tabs>
          <w:tab w:val="clear" w:pos="851"/>
          <w:tab w:val="num" w:pos="992"/>
        </w:tabs>
        <w:ind w:left="992" w:hanging="992"/>
      </w:pPr>
      <w:bookmarkStart w:id="255" w:name="_Toc374464094"/>
      <w:bookmarkStart w:id="256" w:name="grids"/>
      <w:r>
        <w:t>Grids</w:t>
      </w:r>
      <w:bookmarkEnd w:id="255"/>
    </w:p>
    <w:p w:rsidR="000A2821" w:rsidRDefault="000A2821" w:rsidP="009C5417">
      <w:pPr>
        <w:shd w:val="clear" w:color="auto" w:fill="E6E6E6"/>
        <w:rPr>
          <w:b/>
          <w:i/>
        </w:rPr>
      </w:pPr>
    </w:p>
    <w:p w:rsidR="000A2821" w:rsidRPr="001F10D0" w:rsidRDefault="000A2821" w:rsidP="00677E1D">
      <w:pPr>
        <w:pStyle w:val="IRrequirementgrey"/>
        <w:jc w:val="center"/>
        <w:rPr>
          <w:b/>
          <w:color w:val="FF0000"/>
        </w:rPr>
      </w:pPr>
      <w:r w:rsidRPr="001F10D0">
        <w:rPr>
          <w:b/>
          <w:color w:val="FF0000"/>
        </w:rPr>
        <w:t>IR Requirement</w:t>
      </w:r>
    </w:p>
    <w:p w:rsidR="000A2821" w:rsidRPr="001F10D0" w:rsidRDefault="000A2821" w:rsidP="00677E1D">
      <w:pPr>
        <w:pStyle w:val="IRrequirementgrey"/>
        <w:jc w:val="center"/>
        <w:rPr>
          <w:i/>
        </w:rPr>
      </w:pPr>
      <w:r w:rsidRPr="001F10D0">
        <w:rPr>
          <w:i/>
        </w:rPr>
        <w:t>Annex II</w:t>
      </w:r>
      <w:r>
        <w:rPr>
          <w:i/>
        </w:rPr>
        <w:t>, Section 2.2</w:t>
      </w:r>
    </w:p>
    <w:p w:rsidR="000A2821" w:rsidRDefault="000A2821" w:rsidP="00677E1D">
      <w:pPr>
        <w:pStyle w:val="IRrequirementgrey"/>
        <w:jc w:val="center"/>
        <w:rPr>
          <w:b/>
        </w:rPr>
      </w:pPr>
      <w:r>
        <w:rPr>
          <w:b/>
        </w:rPr>
        <w:t>Grids</w:t>
      </w:r>
    </w:p>
    <w:p w:rsidR="000A2821" w:rsidRDefault="000A2821" w:rsidP="00677E1D">
      <w:pPr>
        <w:pStyle w:val="IRrequirementgrey"/>
        <w:rPr>
          <w:noProof/>
        </w:rPr>
      </w:pPr>
    </w:p>
    <w:p w:rsidR="000A2821" w:rsidRDefault="000A2821" w:rsidP="00677E1D">
      <w:pPr>
        <w:pStyle w:val="IRrequirementgrey"/>
        <w:rPr>
          <w:noProof/>
        </w:rPr>
      </w:pPr>
      <w:r w:rsidRPr="00677E1D">
        <w:rPr>
          <w:noProof/>
        </w:rPr>
        <w:t xml:space="preserve">Either of the grids with fixed and unambiguously defined locations defined in Sections 2.2.1 and 2.2.2 shall be used as a geo-referencing framework to make gridded data available in INSPIRE, unless one of the following conditions holds: </w:t>
      </w:r>
    </w:p>
    <w:p w:rsidR="000A2821" w:rsidRPr="00677E1D" w:rsidRDefault="000A2821" w:rsidP="00677E1D">
      <w:pPr>
        <w:pStyle w:val="IRrequirementgrey"/>
        <w:rPr>
          <w:noProof/>
        </w:rPr>
      </w:pPr>
    </w:p>
    <w:p w:rsidR="000A2821" w:rsidRPr="00677E1D" w:rsidRDefault="000A2821" w:rsidP="00263009">
      <w:pPr>
        <w:pStyle w:val="IRrequirementgrey"/>
        <w:keepNext w:val="0"/>
        <w:tabs>
          <w:tab w:val="left" w:pos="426"/>
        </w:tabs>
        <w:ind w:left="426" w:hanging="313"/>
      </w:pPr>
      <w:r>
        <w:rPr>
          <w:noProof/>
        </w:rPr>
        <w:t>(</w:t>
      </w:r>
      <w:r>
        <w:t>1)</w:t>
      </w:r>
      <w:r>
        <w:tab/>
      </w:r>
      <w:r w:rsidRPr="00677E1D">
        <w:t>Other grids may be specified for specific spatial data themes in Annexes II-IV. In this case, data exchanged using such a theme-specific grid shall use standards in which the grid definition is either included with the data, or linked by reference.</w:t>
      </w:r>
    </w:p>
    <w:p w:rsidR="000A2821" w:rsidRDefault="000A2821" w:rsidP="00263009">
      <w:pPr>
        <w:pStyle w:val="IRrequirementgrey"/>
        <w:keepNext w:val="0"/>
        <w:tabs>
          <w:tab w:val="left" w:pos="426"/>
        </w:tabs>
        <w:ind w:left="426" w:hanging="313"/>
      </w:pPr>
    </w:p>
    <w:p w:rsidR="000A2821" w:rsidRDefault="000A2821" w:rsidP="00263009">
      <w:pPr>
        <w:pStyle w:val="IRrequirementgrey"/>
        <w:keepNext w:val="0"/>
        <w:tabs>
          <w:tab w:val="left" w:pos="426"/>
        </w:tabs>
        <w:ind w:left="426" w:hanging="313"/>
        <w:rPr>
          <w:iCs/>
          <w:noProof/>
        </w:rPr>
      </w:pPr>
      <w:r>
        <w:lastRenderedPageBreak/>
        <w:t>(2)</w:t>
      </w:r>
      <w:r>
        <w:tab/>
      </w:r>
      <w:r w:rsidRPr="00677E1D">
        <w:t>For grid referencing in regions outside of continental Europe Member States may define their own grid based on a geodetic</w:t>
      </w:r>
      <w:r w:rsidRPr="00677E1D">
        <w:rPr>
          <w:noProof/>
        </w:rPr>
        <w:t xml:space="preserve"> coordinate reference system compliant with ITRS and a Lambert Azimuthal Equal Area projection, following the same principles as laid down for the grid specified in Section 2.2.1.</w:t>
      </w:r>
      <w:r w:rsidRPr="00677E1D">
        <w:rPr>
          <w:iCs/>
          <w:noProof/>
        </w:rPr>
        <w:t xml:space="preserve"> In this case, an identifier for the coordinate reference system shall be created.</w:t>
      </w:r>
    </w:p>
    <w:p w:rsidR="000A2821" w:rsidRDefault="000A2821" w:rsidP="00263009">
      <w:pPr>
        <w:pStyle w:val="IRrequirementgrey"/>
        <w:keepNext w:val="0"/>
        <w:tabs>
          <w:tab w:val="left" w:pos="426"/>
        </w:tabs>
        <w:ind w:left="426" w:hanging="313"/>
        <w:rPr>
          <w:iCs/>
          <w:noProof/>
        </w:rPr>
      </w:pPr>
    </w:p>
    <w:p w:rsidR="000A2821" w:rsidRPr="00263009" w:rsidRDefault="000A2821" w:rsidP="00677E1D">
      <w:pPr>
        <w:pStyle w:val="IRrequirementgrey"/>
        <w:rPr>
          <w:b/>
        </w:rPr>
      </w:pPr>
      <w:r w:rsidRPr="00263009">
        <w:rPr>
          <w:b/>
        </w:rPr>
        <w:t>2.2</w:t>
      </w:r>
      <w:r w:rsidRPr="00263009">
        <w:rPr>
          <w:b/>
        </w:rPr>
        <w:tab/>
        <w:t>Equal Area Grid</w:t>
      </w:r>
    </w:p>
    <w:p w:rsidR="000A2821" w:rsidRDefault="000A2821" w:rsidP="00677E1D">
      <w:pPr>
        <w:pStyle w:val="IRrequirementgrey"/>
      </w:pPr>
    </w:p>
    <w:p w:rsidR="000A2821" w:rsidRPr="00E437DC" w:rsidRDefault="000A2821" w:rsidP="00677E1D">
      <w:pPr>
        <w:pStyle w:val="IRrequirementgrey"/>
        <w:rPr>
          <w:rFonts w:cs="Arial"/>
          <w:color w:val="000000"/>
          <w:lang w:eastAsia="sv-SE"/>
        </w:rPr>
      </w:pPr>
      <w:r w:rsidRPr="00E437DC">
        <w:t>The grid is based on the ETRS89 Lambert Azimuthal Equal Area (ETRS89-LAEA) coordinate reference system with the centre of the projection</w:t>
      </w:r>
      <w:r w:rsidRPr="00E437DC">
        <w:rPr>
          <w:rFonts w:cs="Arial"/>
        </w:rPr>
        <w:t xml:space="preserve"> at the point 52</w:t>
      </w:r>
      <w:r w:rsidRPr="00E437DC">
        <w:rPr>
          <w:rFonts w:cs="Arial"/>
          <w:vertAlign w:val="superscript"/>
        </w:rPr>
        <w:t xml:space="preserve">o </w:t>
      </w:r>
      <w:r w:rsidRPr="00E437DC">
        <w:rPr>
          <w:rFonts w:cs="Arial"/>
        </w:rPr>
        <w:t>N, 10</w:t>
      </w:r>
      <w:r w:rsidRPr="00E437DC">
        <w:rPr>
          <w:rFonts w:cs="Arial"/>
          <w:vertAlign w:val="superscript"/>
        </w:rPr>
        <w:t>o</w:t>
      </w:r>
      <w:r w:rsidRPr="00E437DC">
        <w:rPr>
          <w:rFonts w:cs="Arial"/>
        </w:rPr>
        <w:t xml:space="preserve"> E and </w:t>
      </w:r>
      <w:r w:rsidRPr="00E437DC">
        <w:rPr>
          <w:rFonts w:cs="Arial"/>
          <w:color w:val="000000"/>
          <w:lang w:eastAsia="sv-SE"/>
        </w:rPr>
        <w:t>false easting: x</w:t>
      </w:r>
      <w:r w:rsidRPr="00E437DC">
        <w:rPr>
          <w:rFonts w:cs="Arial"/>
          <w:color w:val="000000"/>
          <w:vertAlign w:val="subscript"/>
          <w:lang w:eastAsia="sv-SE"/>
        </w:rPr>
        <w:t xml:space="preserve">0 </w:t>
      </w:r>
      <w:r w:rsidRPr="00E437DC">
        <w:rPr>
          <w:rFonts w:cs="Arial"/>
          <w:color w:val="000000"/>
          <w:lang w:eastAsia="sv-SE"/>
        </w:rPr>
        <w:t>= 4321000 m, false northing: y</w:t>
      </w:r>
      <w:r w:rsidRPr="00E437DC">
        <w:rPr>
          <w:rFonts w:cs="Arial"/>
          <w:color w:val="000000"/>
          <w:vertAlign w:val="subscript"/>
          <w:lang w:eastAsia="sv-SE"/>
        </w:rPr>
        <w:t xml:space="preserve">0 </w:t>
      </w:r>
      <w:r w:rsidRPr="00E437DC">
        <w:rPr>
          <w:rFonts w:cs="Arial"/>
          <w:color w:val="000000"/>
          <w:lang w:eastAsia="sv-SE"/>
        </w:rPr>
        <w:t>= 3210000 m.</w:t>
      </w:r>
    </w:p>
    <w:p w:rsidR="000A2821" w:rsidRDefault="000A2821" w:rsidP="00677E1D">
      <w:pPr>
        <w:pStyle w:val="IRrequirementgrey"/>
      </w:pPr>
    </w:p>
    <w:p w:rsidR="000A2821" w:rsidRPr="00E437DC" w:rsidRDefault="000A2821" w:rsidP="00677E1D">
      <w:pPr>
        <w:pStyle w:val="IRrequirementgrey"/>
      </w:pPr>
      <w:r w:rsidRPr="00E437DC">
        <w:t xml:space="preserve">The origin of the grid coincides with the false origin of the ETRS89-LAEA coordinate reference system (x=0, y=0). </w:t>
      </w:r>
    </w:p>
    <w:p w:rsidR="000A2821" w:rsidRDefault="000A2821" w:rsidP="00677E1D">
      <w:pPr>
        <w:pStyle w:val="IRrequirementgrey"/>
      </w:pPr>
    </w:p>
    <w:p w:rsidR="000A2821" w:rsidRPr="00E437DC" w:rsidRDefault="000A2821" w:rsidP="00677E1D">
      <w:pPr>
        <w:pStyle w:val="IRrequirementgrey"/>
      </w:pPr>
      <w:r w:rsidRPr="00E437DC">
        <w:t xml:space="preserve">Grid points of grids based on ETRS89-LAEA shall coincide with grid points of the grid. </w:t>
      </w:r>
    </w:p>
    <w:p w:rsidR="000A2821" w:rsidRDefault="000A2821" w:rsidP="00677E1D">
      <w:pPr>
        <w:pStyle w:val="IRrequirementgrey"/>
      </w:pPr>
    </w:p>
    <w:p w:rsidR="000A2821" w:rsidRPr="00E437DC" w:rsidRDefault="000A2821" w:rsidP="00677E1D">
      <w:pPr>
        <w:pStyle w:val="IRrequirementgrey"/>
      </w:pPr>
      <w:r w:rsidRPr="00E437DC">
        <w:t>The grid is hierarchical, with resolutions of 1m, 10m, 100m, 1000m, 10000m and 100000m.</w:t>
      </w:r>
    </w:p>
    <w:p w:rsidR="000A2821" w:rsidRDefault="000A2821" w:rsidP="00677E1D">
      <w:pPr>
        <w:pStyle w:val="IRrequirementgrey"/>
      </w:pPr>
    </w:p>
    <w:p w:rsidR="000A2821" w:rsidRPr="00E437DC" w:rsidRDefault="000A2821" w:rsidP="00677E1D">
      <w:pPr>
        <w:pStyle w:val="IRrequirementgrey"/>
      </w:pPr>
      <w:r w:rsidRPr="00E437DC">
        <w:t>The grid orientation is south-north, west-east.</w:t>
      </w:r>
    </w:p>
    <w:p w:rsidR="000A2821" w:rsidRDefault="000A2821" w:rsidP="00677E1D">
      <w:pPr>
        <w:pStyle w:val="IRrequirementgrey"/>
      </w:pPr>
    </w:p>
    <w:p w:rsidR="000A2821" w:rsidRPr="00E437DC" w:rsidRDefault="000A2821" w:rsidP="00677E1D">
      <w:pPr>
        <w:pStyle w:val="IRrequirementgrey"/>
      </w:pPr>
      <w:r w:rsidRPr="00E437DC">
        <w:t>The grid is designated as Grid_ETRS89-LAEA. For identification of an individual resolution level the cell size in metres is appended.</w:t>
      </w:r>
    </w:p>
    <w:p w:rsidR="000A2821" w:rsidRDefault="000A2821" w:rsidP="00677E1D">
      <w:pPr>
        <w:pStyle w:val="IRrequirementgrey"/>
      </w:pPr>
    </w:p>
    <w:p w:rsidR="000A2821" w:rsidRPr="00E437DC" w:rsidRDefault="000A2821" w:rsidP="00677E1D">
      <w:pPr>
        <w:pStyle w:val="IRrequirementgrey"/>
      </w:pPr>
      <w:r w:rsidRPr="00E437DC">
        <w:t>For the unambiguous referencing and identification of a grid cell, the cell code composed of the size of the cell and the coordinates of the lower left cell corner in ETRS89-LAEA shall be used. The cell size shall be denoted in metres (“m”) for cell sizes up to 100m or kilometres (“km”) for cell sizes of 1000m and above. Values for northing and easting shall be divided by 10</w:t>
      </w:r>
      <w:r w:rsidRPr="00E437DC">
        <w:rPr>
          <w:vertAlign w:val="superscript"/>
        </w:rPr>
        <w:t>n</w:t>
      </w:r>
      <w:r w:rsidRPr="00E437DC">
        <w:t xml:space="preserve">, where </w:t>
      </w:r>
      <w:r w:rsidRPr="00E437DC">
        <w:rPr>
          <w:i/>
        </w:rPr>
        <w:t>n</w:t>
      </w:r>
      <w:r w:rsidRPr="00E437DC">
        <w:t xml:space="preserve"> is the number of trailing zeros in the cell size value.</w:t>
      </w:r>
    </w:p>
    <w:p w:rsidR="000A2821" w:rsidRPr="009C5417" w:rsidRDefault="000A2821" w:rsidP="000A2821">
      <w:pPr>
        <w:pStyle w:val="IRrequirementgrey"/>
      </w:pPr>
    </w:p>
    <w:bookmarkEnd w:id="256"/>
    <w:p w:rsidR="00766FA1" w:rsidRPr="0021673A" w:rsidRDefault="00766FA1" w:rsidP="0021673A"/>
    <w:p w:rsidR="00766FA1" w:rsidRPr="00D603C0" w:rsidRDefault="00766FA1" w:rsidP="00263A59">
      <w:pPr>
        <w:pStyle w:val="Heading2"/>
      </w:pPr>
      <w:bookmarkStart w:id="257" w:name="_Toc339566040"/>
      <w:bookmarkStart w:id="258" w:name="_Toc346532951"/>
      <w:bookmarkStart w:id="259" w:name="_Toc346799562"/>
      <w:bookmarkStart w:id="260" w:name="_Toc374464095"/>
      <w:r>
        <w:t>Theme-specific requirements and recommendations</w:t>
      </w:r>
      <w:bookmarkEnd w:id="257"/>
      <w:bookmarkEnd w:id="258"/>
      <w:bookmarkEnd w:id="259"/>
      <w:bookmarkEnd w:id="260"/>
    </w:p>
    <w:p w:rsidR="00766FA1" w:rsidRPr="00810593" w:rsidRDefault="00766FA1" w:rsidP="00DF3328">
      <w:r w:rsidRPr="00810593">
        <w:t>There are no theme-specific requirements or recommendations on reference systems</w:t>
      </w:r>
      <w:r>
        <w:t xml:space="preserve"> and grids</w:t>
      </w:r>
      <w:r w:rsidRPr="00810593">
        <w:t>.</w:t>
      </w:r>
    </w:p>
    <w:p w:rsidR="00766FA1" w:rsidRDefault="00766FA1" w:rsidP="00392939"/>
    <w:p w:rsidR="00766FA1" w:rsidRDefault="00766FA1" w:rsidP="00A976A2">
      <w:r>
        <w:t xml:space="preserve"> </w:t>
      </w:r>
    </w:p>
    <w:p w:rsidR="00766FA1" w:rsidRPr="008B3241" w:rsidRDefault="00766FA1" w:rsidP="00964F98">
      <w:pPr>
        <w:pStyle w:val="Heading1"/>
        <w:tabs>
          <w:tab w:val="clear" w:pos="425"/>
          <w:tab w:val="num" w:pos="432"/>
        </w:tabs>
        <w:spacing w:after="60"/>
        <w:ind w:left="432" w:hanging="432"/>
        <w:jc w:val="both"/>
      </w:pPr>
      <w:bookmarkStart w:id="261" w:name="_Toc254194933"/>
      <w:bookmarkStart w:id="262" w:name="_Toc339566045"/>
      <w:bookmarkStart w:id="263" w:name="_Toc346532956"/>
      <w:bookmarkStart w:id="264" w:name="Ch7_DataQuality"/>
      <w:bookmarkStart w:id="265" w:name="_Toc207684636"/>
      <w:r>
        <w:br w:type="page"/>
      </w:r>
      <w:bookmarkStart w:id="266" w:name="_Toc346799563"/>
      <w:bookmarkStart w:id="267" w:name="_Toc374464096"/>
      <w:r>
        <w:lastRenderedPageBreak/>
        <w:t>D</w:t>
      </w:r>
      <w:r w:rsidRPr="008B3241">
        <w:t>ata quality</w:t>
      </w:r>
      <w:bookmarkEnd w:id="261"/>
      <w:bookmarkEnd w:id="262"/>
      <w:bookmarkEnd w:id="263"/>
      <w:bookmarkEnd w:id="266"/>
      <w:bookmarkEnd w:id="267"/>
    </w:p>
    <w:bookmarkEnd w:id="264"/>
    <w:p w:rsidR="00766FA1" w:rsidRPr="008B3241" w:rsidRDefault="00766FA1" w:rsidP="00BB13EF">
      <w:pPr>
        <w:shd w:val="clear" w:color="auto" w:fill="FFFFFF"/>
        <w:rPr>
          <w:rStyle w:val="Instruction"/>
          <w:iCs/>
        </w:rPr>
      </w:pPr>
    </w:p>
    <w:p w:rsidR="00766FA1" w:rsidRDefault="00766FA1" w:rsidP="00BB13EF">
      <w:pPr>
        <w:shd w:val="clear" w:color="auto" w:fill="E6E6E6"/>
        <w:tabs>
          <w:tab w:val="left" w:pos="1086"/>
        </w:tabs>
      </w:pPr>
      <w:r w:rsidRPr="008B3241">
        <w:t xml:space="preserve">This </w:t>
      </w:r>
      <w:r>
        <w:t>chapter</w:t>
      </w:r>
      <w:r w:rsidRPr="008B3241">
        <w:t xml:space="preserve"> includes a description of </w:t>
      </w:r>
      <w:r>
        <w:t>the data quality</w:t>
      </w:r>
      <w:r w:rsidRPr="008B3241">
        <w:t xml:space="preserve"> elements and sub-elements </w:t>
      </w:r>
      <w:r>
        <w:t xml:space="preserve">as well as the corresponding data quality measures that should be used to evaluate and document data quality for data sets related to the spatial data theme </w:t>
      </w:r>
      <w:r w:rsidR="000A2821" w:rsidRPr="000A2821">
        <w:rPr>
          <w:i/>
        </w:rPr>
        <w:t>Natural Risk Zones</w:t>
      </w:r>
      <w:r>
        <w:rPr>
          <w:i/>
        </w:rPr>
        <w:t xml:space="preserve"> </w:t>
      </w:r>
      <w:r w:rsidRPr="001F03C6">
        <w:t>(</w:t>
      </w:r>
      <w:r>
        <w:t xml:space="preserve">section </w:t>
      </w:r>
      <w:r w:rsidR="00B9269E">
        <w:t>7.1</w:t>
      </w:r>
      <w:r w:rsidRPr="001F03C6">
        <w:t>)</w:t>
      </w:r>
      <w:r w:rsidRPr="00786552">
        <w:t>.</w:t>
      </w:r>
    </w:p>
    <w:p w:rsidR="00766FA1" w:rsidRDefault="00766FA1" w:rsidP="00BB13EF">
      <w:pPr>
        <w:shd w:val="clear" w:color="auto" w:fill="E6E6E6"/>
        <w:tabs>
          <w:tab w:val="left" w:pos="1086"/>
        </w:tabs>
      </w:pPr>
    </w:p>
    <w:p w:rsidR="00766FA1" w:rsidRDefault="00766FA1" w:rsidP="00BB13EF">
      <w:pPr>
        <w:shd w:val="clear" w:color="auto" w:fill="E6E6E6"/>
        <w:tabs>
          <w:tab w:val="left" w:pos="1086"/>
        </w:tabs>
      </w:pPr>
      <w:r>
        <w:t xml:space="preserve">It may also define </w:t>
      </w:r>
      <w:r w:rsidRPr="004F5459">
        <w:t>requirements</w:t>
      </w:r>
      <w:r>
        <w:t xml:space="preserve"> or </w:t>
      </w:r>
      <w:r w:rsidRPr="004F5459">
        <w:t xml:space="preserve">recommendations about the targeted data quality results applicable </w:t>
      </w:r>
      <w:r>
        <w:t xml:space="preserve">for data sets related to the spatial data theme </w:t>
      </w:r>
      <w:r w:rsidR="000A2821" w:rsidRPr="000A2821">
        <w:rPr>
          <w:i/>
        </w:rPr>
        <w:t>Natural Risk Zones</w:t>
      </w:r>
      <w:r>
        <w:rPr>
          <w:i/>
        </w:rPr>
        <w:t xml:space="preserve"> </w:t>
      </w:r>
      <w:r>
        <w:t xml:space="preserve">(section </w:t>
      </w:r>
      <w:r w:rsidR="00B9269E">
        <w:t>7.2</w:t>
      </w:r>
      <w:r>
        <w:t>).</w:t>
      </w:r>
    </w:p>
    <w:p w:rsidR="00766FA1" w:rsidRDefault="00766FA1" w:rsidP="00BB13EF">
      <w:pPr>
        <w:shd w:val="clear" w:color="auto" w:fill="E6E6E6"/>
        <w:tabs>
          <w:tab w:val="left" w:pos="1086"/>
        </w:tabs>
      </w:pPr>
    </w:p>
    <w:p w:rsidR="00766FA1" w:rsidRDefault="00766FA1" w:rsidP="00BB13EF">
      <w:pPr>
        <w:shd w:val="clear" w:color="auto" w:fill="E6E6E6"/>
        <w:tabs>
          <w:tab w:val="left" w:pos="1086"/>
        </w:tabs>
      </w:pPr>
      <w:r>
        <w:t>In particular, the data quality</w:t>
      </w:r>
      <w:r w:rsidRPr="008B3241">
        <w:t xml:space="preserve"> ele</w:t>
      </w:r>
      <w:r>
        <w:t xml:space="preserve">ments, </w:t>
      </w:r>
      <w:r w:rsidRPr="008B3241">
        <w:t xml:space="preserve">sub-elements </w:t>
      </w:r>
      <w:r>
        <w:t xml:space="preserve">and measures specified in section </w:t>
      </w:r>
      <w:r w:rsidR="00B9269E">
        <w:t>7.1</w:t>
      </w:r>
      <w:r>
        <w:t xml:space="preserve"> should be used for</w:t>
      </w:r>
    </w:p>
    <w:p w:rsidR="00766FA1" w:rsidRDefault="00766FA1" w:rsidP="00797415">
      <w:pPr>
        <w:numPr>
          <w:ilvl w:val="0"/>
          <w:numId w:val="20"/>
        </w:numPr>
        <w:shd w:val="clear" w:color="auto" w:fill="E6E6E6"/>
        <w:tabs>
          <w:tab w:val="left" w:pos="1086"/>
        </w:tabs>
        <w:ind w:left="567" w:hanging="207"/>
      </w:pPr>
      <w:r>
        <w:t>evaluating and documenting data quality properties and constraints of spatial objects, where such properties or constraints are defined as part of the application schema(s) (see section 5);</w:t>
      </w:r>
    </w:p>
    <w:p w:rsidR="00766FA1" w:rsidRDefault="00766FA1" w:rsidP="00797415">
      <w:pPr>
        <w:numPr>
          <w:ilvl w:val="0"/>
          <w:numId w:val="20"/>
        </w:numPr>
        <w:shd w:val="clear" w:color="auto" w:fill="E6E6E6"/>
        <w:tabs>
          <w:tab w:val="left" w:pos="1086"/>
        </w:tabs>
        <w:ind w:left="567" w:hanging="207"/>
      </w:pPr>
      <w:r>
        <w:t>evaluating and documenting data quality metadata elements of spatial data sets (see section 8); and/or</w:t>
      </w:r>
    </w:p>
    <w:p w:rsidR="00766FA1" w:rsidRDefault="00766FA1" w:rsidP="00797415">
      <w:pPr>
        <w:numPr>
          <w:ilvl w:val="0"/>
          <w:numId w:val="20"/>
        </w:numPr>
        <w:shd w:val="clear" w:color="auto" w:fill="E6E6E6"/>
        <w:tabs>
          <w:tab w:val="left" w:pos="1086"/>
        </w:tabs>
        <w:ind w:left="567" w:hanging="207"/>
      </w:pPr>
      <w:r>
        <w:t>specifying</w:t>
      </w:r>
      <w:r w:rsidRPr="004F5459">
        <w:t xml:space="preserve"> requirements</w:t>
      </w:r>
      <w:r>
        <w:t xml:space="preserve"> or </w:t>
      </w:r>
      <w:r w:rsidRPr="004F5459">
        <w:t xml:space="preserve">recommendations about the targeted data quality results applicable </w:t>
      </w:r>
      <w:r>
        <w:t xml:space="preserve">for data sets related to the spatial data theme </w:t>
      </w:r>
      <w:r w:rsidR="000A2821" w:rsidRPr="000A2821">
        <w:rPr>
          <w:i/>
        </w:rPr>
        <w:t>Natural Risk Zones</w:t>
      </w:r>
      <w:r>
        <w:rPr>
          <w:i/>
        </w:rPr>
        <w:t xml:space="preserve"> </w:t>
      </w:r>
      <w:r>
        <w:t xml:space="preserve">(see section </w:t>
      </w:r>
      <w:r w:rsidR="00B9269E">
        <w:t>7.2</w:t>
      </w:r>
      <w:r>
        <w:t>).</w:t>
      </w:r>
    </w:p>
    <w:p w:rsidR="00766FA1" w:rsidRDefault="00766FA1" w:rsidP="00BB13EF">
      <w:pPr>
        <w:shd w:val="clear" w:color="auto" w:fill="E6E6E6"/>
      </w:pPr>
    </w:p>
    <w:p w:rsidR="00766FA1" w:rsidRPr="008B3241" w:rsidRDefault="00766FA1" w:rsidP="00BB13EF">
      <w:pPr>
        <w:shd w:val="clear" w:color="auto" w:fill="E6E6E6"/>
        <w:tabs>
          <w:tab w:val="left" w:pos="1086"/>
        </w:tabs>
      </w:pPr>
      <w:r>
        <w:t>The descriptions of the elements and measures are based on Annex D of ISO/DIS 19157 Geographic information – Data quality</w:t>
      </w:r>
      <w:r w:rsidRPr="008B3241">
        <w:t>.</w:t>
      </w:r>
    </w:p>
    <w:p w:rsidR="00766FA1" w:rsidRDefault="00766FA1" w:rsidP="00964F98">
      <w:pPr>
        <w:pStyle w:val="Heading2"/>
        <w:shd w:val="clear" w:color="auto" w:fill="E6E6E6"/>
      </w:pPr>
      <w:bookmarkStart w:id="268" w:name="_Ref315282965"/>
      <w:bookmarkStart w:id="269" w:name="_Toc339566046"/>
      <w:bookmarkStart w:id="270" w:name="_Toc346532957"/>
      <w:bookmarkStart w:id="271" w:name="_Toc346799564"/>
      <w:bookmarkStart w:id="272" w:name="_Toc374464097"/>
      <w:r>
        <w:t>Data quality elements</w:t>
      </w:r>
      <w:bookmarkEnd w:id="268"/>
      <w:bookmarkEnd w:id="269"/>
      <w:bookmarkEnd w:id="270"/>
      <w:bookmarkEnd w:id="271"/>
      <w:bookmarkEnd w:id="272"/>
    </w:p>
    <w:p w:rsidR="00766FA1" w:rsidRDefault="00766FA1" w:rsidP="00BB13EF">
      <w:pPr>
        <w:shd w:val="clear" w:color="auto" w:fill="E6E6E6"/>
      </w:pPr>
    </w:p>
    <w:p w:rsidR="00766FA1" w:rsidRPr="008B3241" w:rsidRDefault="00B9269E" w:rsidP="00BB13EF">
      <w:pPr>
        <w:shd w:val="clear" w:color="auto" w:fill="E6E6E6"/>
      </w:pPr>
      <w:r w:rsidRPr="00B9269E">
        <w:t>Table 3</w:t>
      </w:r>
      <w:r w:rsidR="00766FA1">
        <w:t xml:space="preserve"> lists all data quality elements and sub-elements that are being used in this specification. </w:t>
      </w:r>
      <w:r w:rsidR="00766FA1" w:rsidRPr="008B3241">
        <w:t xml:space="preserve">Data quality information can be </w:t>
      </w:r>
      <w:r w:rsidR="00766FA1">
        <w:t xml:space="preserve">evaluated </w:t>
      </w:r>
      <w:r w:rsidR="00766FA1" w:rsidRPr="008B3241">
        <w:t xml:space="preserve">at level of spatial object, spatial object type, dataset or dataset series. </w:t>
      </w:r>
      <w:r w:rsidR="00766FA1">
        <w:t xml:space="preserve">The level at which the evaluation is performed </w:t>
      </w:r>
      <w:r w:rsidR="00766FA1">
        <w:rPr>
          <w:rFonts w:cs="Arial"/>
        </w:rPr>
        <w:t>is given in the “Evaluation Scope” column.</w:t>
      </w:r>
    </w:p>
    <w:p w:rsidR="00766FA1" w:rsidRDefault="00766FA1" w:rsidP="00BB13EF">
      <w:pPr>
        <w:shd w:val="clear" w:color="auto" w:fill="E6E6E6"/>
      </w:pPr>
    </w:p>
    <w:p w:rsidR="00766FA1" w:rsidRDefault="00766FA1" w:rsidP="00BB13EF">
      <w:pPr>
        <w:shd w:val="clear" w:color="auto" w:fill="E6E6E6"/>
      </w:pPr>
      <w:r w:rsidRPr="008B1384">
        <w:t>The measures to be used for each of the listed data quality sub-elements are defined in the following sub-sections.</w:t>
      </w:r>
    </w:p>
    <w:p w:rsidR="00766FA1" w:rsidRDefault="00766FA1" w:rsidP="00BB13EF">
      <w:pPr>
        <w:shd w:val="clear" w:color="auto" w:fill="E6E6E6"/>
      </w:pPr>
    </w:p>
    <w:p w:rsidR="00766FA1" w:rsidRPr="004F52F7" w:rsidRDefault="00766FA1" w:rsidP="00BB13EF"/>
    <w:p w:rsidR="00766FA1" w:rsidRPr="002A0C93" w:rsidRDefault="00766FA1" w:rsidP="00BB13EF">
      <w:pPr>
        <w:rPr>
          <w:i/>
          <w:iCs/>
          <w:color w:val="008000"/>
        </w:rPr>
      </w:pPr>
    </w:p>
    <w:p w:rsidR="00766FA1" w:rsidRPr="00E63FA6" w:rsidRDefault="00766FA1" w:rsidP="00E63FA6">
      <w:pPr>
        <w:rPr>
          <w:b/>
        </w:rPr>
      </w:pPr>
      <w:bookmarkStart w:id="273" w:name="_Ref232324566"/>
      <w:r w:rsidRPr="00E63FA6">
        <w:rPr>
          <w:b/>
        </w:rPr>
        <w:t xml:space="preserve">Table </w:t>
      </w:r>
      <w:r w:rsidR="00B9269E">
        <w:rPr>
          <w:b/>
          <w:noProof/>
        </w:rPr>
        <w:t>3</w:t>
      </w:r>
      <w:bookmarkEnd w:id="273"/>
      <w:r w:rsidRPr="00E63FA6">
        <w:rPr>
          <w:b/>
        </w:rPr>
        <w:t xml:space="preserve"> – Data quality elements used in the spatial data theme </w:t>
      </w:r>
      <w:r w:rsidR="000A2821" w:rsidRPr="000A2821">
        <w:rPr>
          <w:b/>
          <w:i/>
        </w:rPr>
        <w:t>Natural Risk Zones</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63"/>
        <w:gridCol w:w="1735"/>
        <w:gridCol w:w="1371"/>
        <w:gridCol w:w="3544"/>
        <w:gridCol w:w="1627"/>
      </w:tblGrid>
      <w:tr w:rsidR="00766FA1" w:rsidRPr="00811338" w:rsidTr="001923CB">
        <w:trPr>
          <w:cantSplit/>
          <w:trHeight w:val="687"/>
          <w:tblHeader/>
        </w:trPr>
        <w:tc>
          <w:tcPr>
            <w:tcW w:w="863" w:type="dxa"/>
            <w:vAlign w:val="center"/>
          </w:tcPr>
          <w:p w:rsidR="00766FA1" w:rsidRPr="00811338" w:rsidRDefault="00766FA1" w:rsidP="001923CB">
            <w:pPr>
              <w:suppressAutoHyphens/>
              <w:rPr>
                <w:b/>
              </w:rPr>
            </w:pPr>
            <w:r w:rsidRPr="00811338">
              <w:rPr>
                <w:b/>
              </w:rPr>
              <w:t>Section</w:t>
            </w:r>
          </w:p>
        </w:tc>
        <w:tc>
          <w:tcPr>
            <w:tcW w:w="1735" w:type="dxa"/>
            <w:vAlign w:val="center"/>
          </w:tcPr>
          <w:p w:rsidR="00766FA1" w:rsidRPr="00811338" w:rsidRDefault="00766FA1" w:rsidP="001923CB">
            <w:pPr>
              <w:suppressAutoHyphens/>
              <w:rPr>
                <w:b/>
              </w:rPr>
            </w:pPr>
            <w:r w:rsidRPr="00811338">
              <w:rPr>
                <w:b/>
              </w:rPr>
              <w:t>Data quality element</w:t>
            </w:r>
          </w:p>
        </w:tc>
        <w:tc>
          <w:tcPr>
            <w:tcW w:w="1371" w:type="dxa"/>
            <w:vAlign w:val="center"/>
          </w:tcPr>
          <w:p w:rsidR="00766FA1" w:rsidRPr="00811338" w:rsidRDefault="00766FA1" w:rsidP="001923CB">
            <w:pPr>
              <w:suppressAutoHyphens/>
              <w:rPr>
                <w:b/>
              </w:rPr>
            </w:pPr>
            <w:r w:rsidRPr="00811338">
              <w:rPr>
                <w:b/>
              </w:rPr>
              <w:t>Data quality sub-element</w:t>
            </w:r>
          </w:p>
        </w:tc>
        <w:tc>
          <w:tcPr>
            <w:tcW w:w="3544" w:type="dxa"/>
            <w:vAlign w:val="center"/>
          </w:tcPr>
          <w:p w:rsidR="00766FA1" w:rsidRPr="00811338" w:rsidRDefault="00766FA1" w:rsidP="001923CB">
            <w:pPr>
              <w:suppressAutoHyphens/>
              <w:rPr>
                <w:b/>
              </w:rPr>
            </w:pPr>
            <w:r w:rsidRPr="00811338">
              <w:rPr>
                <w:b/>
              </w:rPr>
              <w:t>Definition</w:t>
            </w:r>
          </w:p>
        </w:tc>
        <w:tc>
          <w:tcPr>
            <w:tcW w:w="1627" w:type="dxa"/>
            <w:vAlign w:val="center"/>
          </w:tcPr>
          <w:p w:rsidR="00766FA1" w:rsidRPr="00811338" w:rsidRDefault="00766FA1" w:rsidP="001923CB">
            <w:pPr>
              <w:rPr>
                <w:i/>
                <w:iCs/>
                <w:color w:val="008000"/>
              </w:rPr>
            </w:pPr>
            <w:r w:rsidRPr="00811338">
              <w:rPr>
                <w:b/>
              </w:rPr>
              <w:t>Evaluation Scope</w:t>
            </w:r>
            <w:r w:rsidRPr="00811338">
              <w:t xml:space="preserve"> </w:t>
            </w:r>
          </w:p>
        </w:tc>
      </w:tr>
      <w:tr w:rsidR="00766FA1" w:rsidRPr="00811338" w:rsidTr="001923CB">
        <w:trPr>
          <w:cantSplit/>
          <w:tblHeader/>
        </w:trPr>
        <w:tc>
          <w:tcPr>
            <w:tcW w:w="863" w:type="dxa"/>
          </w:tcPr>
          <w:p w:rsidR="00766FA1" w:rsidRPr="00811338" w:rsidRDefault="00B9269E" w:rsidP="001923CB">
            <w:pPr>
              <w:suppressAutoHyphens/>
            </w:pPr>
            <w:r>
              <w:t>7.1.1</w:t>
            </w:r>
          </w:p>
        </w:tc>
        <w:tc>
          <w:tcPr>
            <w:tcW w:w="1735" w:type="dxa"/>
          </w:tcPr>
          <w:p w:rsidR="00766FA1" w:rsidRPr="00811338" w:rsidRDefault="00766FA1" w:rsidP="001923CB">
            <w:pPr>
              <w:suppressAutoHyphens/>
            </w:pPr>
            <w:r w:rsidRPr="00811338">
              <w:t>Logical consistency</w:t>
            </w:r>
          </w:p>
        </w:tc>
        <w:tc>
          <w:tcPr>
            <w:tcW w:w="1371" w:type="dxa"/>
          </w:tcPr>
          <w:p w:rsidR="00766FA1" w:rsidRPr="00811338" w:rsidRDefault="00766FA1" w:rsidP="001923CB">
            <w:pPr>
              <w:suppressAutoHyphens/>
            </w:pPr>
            <w:r w:rsidRPr="00811338">
              <w:t>Conceptual consistency</w:t>
            </w:r>
          </w:p>
        </w:tc>
        <w:tc>
          <w:tcPr>
            <w:tcW w:w="3544" w:type="dxa"/>
          </w:tcPr>
          <w:p w:rsidR="00766FA1" w:rsidRPr="00811338" w:rsidRDefault="00766FA1" w:rsidP="001923CB">
            <w:pPr>
              <w:suppressAutoHyphens/>
            </w:pPr>
            <w:r w:rsidRPr="00811338">
              <w:rPr>
                <w:rFonts w:ascii="ArialMT" w:hAnsi="ArialMT" w:cs="ArialMT"/>
                <w:color w:val="000000"/>
                <w:lang w:eastAsia="en-GB"/>
              </w:rPr>
              <w:t>adherence to rules of the conceptual schema</w:t>
            </w:r>
          </w:p>
        </w:tc>
        <w:tc>
          <w:tcPr>
            <w:tcW w:w="1627" w:type="dxa"/>
          </w:tcPr>
          <w:p w:rsidR="00766FA1" w:rsidRPr="00811338" w:rsidRDefault="00766FA1" w:rsidP="001923CB">
            <w:pPr>
              <w:suppressAutoHyphens/>
            </w:pPr>
            <w:r w:rsidRPr="00811338">
              <w:t>spatial object type; spatial object</w:t>
            </w:r>
          </w:p>
        </w:tc>
      </w:tr>
      <w:tr w:rsidR="00766FA1" w:rsidRPr="00811338" w:rsidTr="001923CB">
        <w:trPr>
          <w:cantSplit/>
          <w:tblHeader/>
        </w:trPr>
        <w:tc>
          <w:tcPr>
            <w:tcW w:w="863" w:type="dxa"/>
          </w:tcPr>
          <w:p w:rsidR="00766FA1" w:rsidRPr="00811338" w:rsidRDefault="00E63FA6" w:rsidP="001923CB">
            <w:pPr>
              <w:suppressAutoHyphens/>
            </w:pPr>
            <w:r>
              <w:t>7.1.2</w:t>
            </w:r>
          </w:p>
        </w:tc>
        <w:tc>
          <w:tcPr>
            <w:tcW w:w="1735" w:type="dxa"/>
          </w:tcPr>
          <w:p w:rsidR="00766FA1" w:rsidRPr="00811338" w:rsidRDefault="00766FA1" w:rsidP="001923CB">
            <w:pPr>
              <w:suppressAutoHyphens/>
            </w:pPr>
            <w:r w:rsidRPr="00811338">
              <w:t>Logical consistency</w:t>
            </w:r>
          </w:p>
        </w:tc>
        <w:tc>
          <w:tcPr>
            <w:tcW w:w="1371" w:type="dxa"/>
          </w:tcPr>
          <w:p w:rsidR="00766FA1" w:rsidRPr="00811338" w:rsidRDefault="00766FA1" w:rsidP="001923CB">
            <w:pPr>
              <w:suppressAutoHyphens/>
            </w:pPr>
            <w:r w:rsidRPr="00811338">
              <w:t>Domain consistency</w:t>
            </w:r>
          </w:p>
        </w:tc>
        <w:tc>
          <w:tcPr>
            <w:tcW w:w="3544" w:type="dxa"/>
          </w:tcPr>
          <w:p w:rsidR="00766FA1" w:rsidRPr="00811338" w:rsidRDefault="00766FA1" w:rsidP="001923CB">
            <w:pPr>
              <w:suppressAutoHyphens/>
            </w:pPr>
            <w:r w:rsidRPr="00811338">
              <w:rPr>
                <w:rFonts w:ascii="ArialMT" w:hAnsi="ArialMT" w:cs="ArialMT"/>
                <w:color w:val="000000"/>
                <w:lang w:eastAsia="en-GB"/>
              </w:rPr>
              <w:t>adherence of values to the value domains</w:t>
            </w:r>
          </w:p>
        </w:tc>
        <w:tc>
          <w:tcPr>
            <w:tcW w:w="1627" w:type="dxa"/>
          </w:tcPr>
          <w:p w:rsidR="00766FA1" w:rsidRPr="00811338" w:rsidRDefault="00766FA1" w:rsidP="001923CB">
            <w:pPr>
              <w:suppressAutoHyphens/>
            </w:pPr>
            <w:r w:rsidRPr="00811338">
              <w:t>spatial object type; spatial object</w:t>
            </w:r>
          </w:p>
        </w:tc>
      </w:tr>
    </w:tbl>
    <w:p w:rsidR="00766FA1" w:rsidRDefault="00766FA1" w:rsidP="00BB13EF"/>
    <w:p w:rsidR="00766FA1" w:rsidRDefault="00766FA1" w:rsidP="00BB13EF"/>
    <w:p w:rsidR="00766FA1" w:rsidRPr="008B3241" w:rsidRDefault="00766FA1" w:rsidP="00BB13EF">
      <w:pPr>
        <w:rPr>
          <w:rStyle w:val="Instruction"/>
          <w:iCs/>
        </w:rPr>
      </w:pPr>
    </w:p>
    <w:p w:rsidR="00766FA1" w:rsidRDefault="00392939" w:rsidP="00BB13EF">
      <w:pPr>
        <w:pStyle w:val="Heading3"/>
      </w:pPr>
      <w:bookmarkStart w:id="274" w:name="_Ref314644943"/>
      <w:bookmarkStart w:id="275" w:name="_Toc339566049"/>
      <w:bookmarkStart w:id="276" w:name="_Toc346532960"/>
      <w:bookmarkStart w:id="277" w:name="_Toc346799565"/>
      <w:r>
        <w:br w:type="page"/>
      </w:r>
      <w:bookmarkStart w:id="278" w:name="_Toc374464098"/>
      <w:r w:rsidR="00766FA1">
        <w:lastRenderedPageBreak/>
        <w:t>Logical consistency – Conceptual consistency</w:t>
      </w:r>
      <w:bookmarkEnd w:id="274"/>
      <w:bookmarkEnd w:id="275"/>
      <w:bookmarkEnd w:id="276"/>
      <w:bookmarkEnd w:id="277"/>
      <w:bookmarkEnd w:id="278"/>
    </w:p>
    <w:p w:rsidR="00766FA1" w:rsidRDefault="00766FA1" w:rsidP="00BB13EF"/>
    <w:p w:rsidR="00766FA1" w:rsidRDefault="00766FA1" w:rsidP="00BB13EF">
      <w:r>
        <w:t>The</w:t>
      </w:r>
      <w:r w:rsidRPr="003659AA">
        <w:t xml:space="preserve"> </w:t>
      </w:r>
      <w:r>
        <w:t xml:space="preserve">Application Schema conformance class of the Abstract Test Suite in Annex I defines a number of tests to evaluate the conceptual consistency (tests A.1.1-A.1.9) of a data set The tests of the IR Theme-specific Requirements related to risk zones are also A.1.8 and A.1.9 </w:t>
      </w:r>
    </w:p>
    <w:p w:rsidR="00766FA1" w:rsidRDefault="00766FA1" w:rsidP="00BB13EF"/>
    <w:p w:rsidR="00766FA1" w:rsidRDefault="00766FA1" w:rsidP="00BB13EF">
      <w:pPr>
        <w:shd w:val="clear" w:color="auto" w:fill="E6E6E6"/>
      </w:pPr>
    </w:p>
    <w:p w:rsidR="00766FA1" w:rsidRDefault="00766FA1" w:rsidP="00BB13EF">
      <w:pPr>
        <w:pStyle w:val="Recommendation"/>
        <w:shd w:val="clear" w:color="auto" w:fill="E6E6E6"/>
      </w:pPr>
      <w:r>
        <w:t xml:space="preserve">For the tests on conceptual consistency, it is recommended to use the </w:t>
      </w:r>
      <w:r w:rsidRPr="00907209">
        <w:rPr>
          <w:i/>
        </w:rPr>
        <w:t>Logical consistency – Conceptual consistency</w:t>
      </w:r>
      <w:r>
        <w:t xml:space="preserve"> data quality sub-element and the measure </w:t>
      </w:r>
      <w:r w:rsidRPr="00907209">
        <w:rPr>
          <w:rFonts w:ascii="Helvetica" w:hAnsi="Helvetica" w:cs="Helvetica"/>
          <w:bCs/>
          <w:i/>
          <w:lang w:val="hu-HU" w:eastAsia="hu-HU"/>
        </w:rPr>
        <w:t>Number of items not compliant with the rules of the conceptual schema</w:t>
      </w:r>
      <w:r w:rsidRPr="00907209">
        <w:rPr>
          <w:rFonts w:cs="Arial"/>
        </w:rPr>
        <w:t xml:space="preserve"> as specified in the table below</w:t>
      </w:r>
      <w:r w:rsidRPr="007848BE">
        <w:t>.</w:t>
      </w:r>
    </w:p>
    <w:p w:rsidR="00766FA1" w:rsidRDefault="00766FA1" w:rsidP="00BB13EF">
      <w:pPr>
        <w:shd w:val="clear" w:color="auto" w:fill="E6E6E6"/>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53"/>
        <w:gridCol w:w="6087"/>
      </w:tblGrid>
      <w:tr w:rsidR="00766FA1" w:rsidRPr="00811338" w:rsidTr="001923CB">
        <w:tc>
          <w:tcPr>
            <w:tcW w:w="3053" w:type="dxa"/>
            <w:shd w:val="clear" w:color="auto" w:fill="E6E6E6"/>
          </w:tcPr>
          <w:p w:rsidR="00766FA1" w:rsidRPr="00811338" w:rsidRDefault="00766FA1" w:rsidP="001923CB">
            <w:pPr>
              <w:shd w:val="clear" w:color="auto" w:fill="E6E6E6"/>
              <w:rPr>
                <w:rFonts w:cs="Arial"/>
                <w:b/>
              </w:rPr>
            </w:pPr>
            <w:r w:rsidRPr="00811338">
              <w:rPr>
                <w:rFonts w:cs="Arial"/>
                <w:b/>
              </w:rPr>
              <w:t>Name</w:t>
            </w:r>
          </w:p>
        </w:tc>
        <w:tc>
          <w:tcPr>
            <w:tcW w:w="6087" w:type="dxa"/>
            <w:shd w:val="clear" w:color="auto" w:fill="E6E6E6"/>
          </w:tcPr>
          <w:p w:rsidR="00766FA1" w:rsidRPr="00FB6F2F" w:rsidRDefault="00766FA1" w:rsidP="001923CB">
            <w:pPr>
              <w:shd w:val="clear" w:color="auto" w:fill="E6E6E6"/>
              <w:rPr>
                <w:rFonts w:ascii="Helvetica" w:hAnsi="Helvetica" w:cs="Helvetica"/>
                <w:b/>
                <w:bCs/>
                <w:lang w:val="hu-HU" w:eastAsia="hu-HU"/>
              </w:rPr>
            </w:pPr>
            <w:r>
              <w:rPr>
                <w:rFonts w:ascii="Helvetica" w:hAnsi="Helvetica" w:cs="Helvetica"/>
                <w:b/>
                <w:bCs/>
                <w:lang w:val="hu-HU" w:eastAsia="hu-HU"/>
              </w:rPr>
              <w:t xml:space="preserve"> </w:t>
            </w: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Alternative name</w:t>
            </w:r>
          </w:p>
        </w:tc>
        <w:tc>
          <w:tcPr>
            <w:tcW w:w="6087" w:type="dxa"/>
            <w:shd w:val="clear" w:color="auto" w:fill="E6E6E6"/>
          </w:tcPr>
          <w:p w:rsidR="00766FA1" w:rsidRPr="00811338" w:rsidRDefault="00766FA1" w:rsidP="001923CB">
            <w:pPr>
              <w:shd w:val="clear" w:color="auto" w:fill="E6E6E6"/>
              <w:autoSpaceDE w:val="0"/>
              <w:autoSpaceDN w:val="0"/>
              <w:adjustRightInd w:val="0"/>
              <w:rPr>
                <w:lang w:eastAsia="it-IT"/>
              </w:rPr>
            </w:pPr>
            <w:r w:rsidRPr="00811338">
              <w:rPr>
                <w:lang w:eastAsia="it-IT"/>
              </w:rPr>
              <w:t>-</w:t>
            </w: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 xml:space="preserve">Data quality element </w:t>
            </w:r>
          </w:p>
        </w:tc>
        <w:tc>
          <w:tcPr>
            <w:tcW w:w="6087" w:type="dxa"/>
            <w:shd w:val="clear" w:color="auto" w:fill="E6E6E6"/>
          </w:tcPr>
          <w:p w:rsidR="00766FA1" w:rsidRPr="00811338" w:rsidRDefault="00766FA1" w:rsidP="001923CB">
            <w:pPr>
              <w:shd w:val="clear" w:color="auto" w:fill="E6E6E6"/>
              <w:autoSpaceDE w:val="0"/>
              <w:autoSpaceDN w:val="0"/>
              <w:adjustRightInd w:val="0"/>
              <w:rPr>
                <w:lang w:eastAsia="it-IT"/>
              </w:rPr>
            </w:pPr>
            <w:r w:rsidRPr="00811338">
              <w:rPr>
                <w:lang w:eastAsia="it-IT"/>
              </w:rPr>
              <w:t>logical consistency</w:t>
            </w: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Data quality sub-element</w:t>
            </w:r>
          </w:p>
        </w:tc>
        <w:tc>
          <w:tcPr>
            <w:tcW w:w="6087" w:type="dxa"/>
            <w:shd w:val="clear" w:color="auto" w:fill="E6E6E6"/>
          </w:tcPr>
          <w:p w:rsidR="00766FA1" w:rsidRPr="00811338" w:rsidRDefault="00766FA1" w:rsidP="001923CB">
            <w:pPr>
              <w:shd w:val="clear" w:color="auto" w:fill="E6E6E6"/>
              <w:autoSpaceDE w:val="0"/>
              <w:autoSpaceDN w:val="0"/>
              <w:adjustRightInd w:val="0"/>
              <w:rPr>
                <w:lang w:eastAsia="it-IT"/>
              </w:rPr>
            </w:pPr>
            <w:r w:rsidRPr="00811338">
              <w:rPr>
                <w:lang w:eastAsia="it-IT"/>
              </w:rPr>
              <w:t>conceptual consistency</w:t>
            </w: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Data quality basic measure</w:t>
            </w:r>
          </w:p>
        </w:tc>
        <w:tc>
          <w:tcPr>
            <w:tcW w:w="6087" w:type="dxa"/>
            <w:shd w:val="clear" w:color="auto" w:fill="E6E6E6"/>
          </w:tcPr>
          <w:p w:rsidR="00766FA1" w:rsidRPr="00811338" w:rsidRDefault="00766FA1" w:rsidP="001923CB">
            <w:pPr>
              <w:shd w:val="clear" w:color="auto" w:fill="E6E6E6"/>
              <w:autoSpaceDE w:val="0"/>
              <w:autoSpaceDN w:val="0"/>
              <w:adjustRightInd w:val="0"/>
              <w:rPr>
                <w:lang w:eastAsia="it-IT"/>
              </w:rPr>
            </w:pPr>
            <w:r w:rsidRPr="00811338">
              <w:rPr>
                <w:lang w:eastAsia="it-IT"/>
              </w:rPr>
              <w:t>error count</w:t>
            </w: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Definition</w:t>
            </w:r>
          </w:p>
        </w:tc>
        <w:tc>
          <w:tcPr>
            <w:tcW w:w="6087" w:type="dxa"/>
            <w:shd w:val="clear" w:color="auto" w:fill="E6E6E6"/>
          </w:tcPr>
          <w:p w:rsidR="00766FA1" w:rsidRPr="00811338" w:rsidRDefault="00766FA1" w:rsidP="001923CB">
            <w:pPr>
              <w:shd w:val="clear" w:color="auto" w:fill="E6E6E6"/>
              <w:autoSpaceDE w:val="0"/>
              <w:autoSpaceDN w:val="0"/>
              <w:adjustRightInd w:val="0"/>
              <w:rPr>
                <w:lang w:eastAsia="it-IT"/>
              </w:rPr>
            </w:pPr>
            <w:r w:rsidRPr="00811338">
              <w:rPr>
                <w:lang w:eastAsia="it-IT"/>
              </w:rPr>
              <w:t>count of all items in the dataset that are not compliant with the rules of the conceptual schema</w:t>
            </w: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Description</w:t>
            </w:r>
          </w:p>
        </w:tc>
        <w:tc>
          <w:tcPr>
            <w:tcW w:w="6087" w:type="dxa"/>
            <w:shd w:val="clear" w:color="auto" w:fill="E6E6E6"/>
          </w:tcPr>
          <w:p w:rsidR="00766FA1" w:rsidRPr="00811338" w:rsidRDefault="00766FA1" w:rsidP="001923CB">
            <w:pPr>
              <w:shd w:val="clear" w:color="auto" w:fill="E6E6E6"/>
              <w:autoSpaceDE w:val="0"/>
              <w:autoSpaceDN w:val="0"/>
              <w:adjustRightInd w:val="0"/>
              <w:rPr>
                <w:lang w:eastAsia="it-IT"/>
              </w:rPr>
            </w:pPr>
            <w:r w:rsidRPr="00811338">
              <w:rPr>
                <w:lang w:eastAsia="it-IT"/>
              </w:rPr>
              <w:t>If the conceptual schema explicitly or implicitly describes rules, these rules shall be followed. Violations against such rules can be, for example, invalid placement of features within a defined tolerance, duplication of features and invalid overlap of features.</w:t>
            </w:r>
          </w:p>
          <w:p w:rsidR="00766FA1" w:rsidRPr="00811338" w:rsidRDefault="00766FA1" w:rsidP="001923CB">
            <w:pPr>
              <w:numPr>
                <w:ins w:id="279" w:author="Robert Tomas" w:date="2013-01-23T11:23:00Z"/>
              </w:numPr>
              <w:shd w:val="clear" w:color="auto" w:fill="E6E6E6"/>
              <w:autoSpaceDE w:val="0"/>
              <w:autoSpaceDN w:val="0"/>
              <w:adjustRightInd w:val="0"/>
              <w:rPr>
                <w:lang w:eastAsia="it-IT"/>
              </w:rPr>
            </w:pP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Evaluation scope</w:t>
            </w:r>
          </w:p>
        </w:tc>
        <w:tc>
          <w:tcPr>
            <w:tcW w:w="6087" w:type="dxa"/>
            <w:shd w:val="clear" w:color="auto" w:fill="E6E6E6"/>
          </w:tcPr>
          <w:p w:rsidR="00766FA1" w:rsidRPr="00811338" w:rsidRDefault="00766FA1" w:rsidP="001923CB">
            <w:pPr>
              <w:shd w:val="clear" w:color="auto" w:fill="E6E6E6"/>
              <w:autoSpaceDE w:val="0"/>
              <w:autoSpaceDN w:val="0"/>
              <w:adjustRightInd w:val="0"/>
              <w:rPr>
                <w:lang w:eastAsia="it-IT"/>
              </w:rPr>
            </w:pPr>
            <w:r w:rsidRPr="00811338">
              <w:rPr>
                <w:lang w:eastAsia="it-IT"/>
              </w:rPr>
              <w:t xml:space="preserve">spatial object / spatial object type </w:t>
            </w: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Reporting scope</w:t>
            </w:r>
          </w:p>
        </w:tc>
        <w:tc>
          <w:tcPr>
            <w:tcW w:w="6087" w:type="dxa"/>
            <w:shd w:val="clear" w:color="auto" w:fill="E6E6E6"/>
          </w:tcPr>
          <w:p w:rsidR="00766FA1" w:rsidRPr="00811338" w:rsidRDefault="00766FA1" w:rsidP="001923CB">
            <w:pPr>
              <w:shd w:val="clear" w:color="auto" w:fill="E6E6E6"/>
              <w:autoSpaceDE w:val="0"/>
              <w:autoSpaceDN w:val="0"/>
              <w:adjustRightInd w:val="0"/>
              <w:rPr>
                <w:lang w:eastAsia="it-IT"/>
              </w:rPr>
            </w:pPr>
            <w:r w:rsidRPr="00811338">
              <w:rPr>
                <w:lang w:eastAsia="it-IT"/>
              </w:rPr>
              <w:t xml:space="preserve">data set </w:t>
            </w: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Parameter</w:t>
            </w:r>
          </w:p>
        </w:tc>
        <w:tc>
          <w:tcPr>
            <w:tcW w:w="6087" w:type="dxa"/>
            <w:shd w:val="clear" w:color="auto" w:fill="E6E6E6"/>
          </w:tcPr>
          <w:p w:rsidR="00766FA1" w:rsidRPr="00811338" w:rsidRDefault="00766FA1" w:rsidP="001923CB">
            <w:pPr>
              <w:shd w:val="clear" w:color="auto" w:fill="E6E6E6"/>
              <w:autoSpaceDE w:val="0"/>
              <w:autoSpaceDN w:val="0"/>
              <w:adjustRightInd w:val="0"/>
              <w:rPr>
                <w:lang w:eastAsia="it-IT"/>
              </w:rPr>
            </w:pPr>
            <w:r w:rsidRPr="00811338">
              <w:rPr>
                <w:lang w:eastAsia="it-IT"/>
              </w:rPr>
              <w:t>-</w:t>
            </w: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Data quality value type</w:t>
            </w:r>
          </w:p>
        </w:tc>
        <w:tc>
          <w:tcPr>
            <w:tcW w:w="6087" w:type="dxa"/>
            <w:shd w:val="clear" w:color="auto" w:fill="E6E6E6"/>
          </w:tcPr>
          <w:p w:rsidR="00766FA1" w:rsidRPr="00E6368A" w:rsidRDefault="00766FA1" w:rsidP="001923CB">
            <w:pPr>
              <w:pStyle w:val="Default"/>
              <w:shd w:val="clear" w:color="auto" w:fill="E6E6E6"/>
              <w:rPr>
                <w:rFonts w:cs="Times New Roman"/>
                <w:color w:val="auto"/>
                <w:sz w:val="20"/>
                <w:szCs w:val="20"/>
                <w:lang w:val="en-US" w:eastAsia="it-IT"/>
              </w:rPr>
            </w:pPr>
            <w:r>
              <w:rPr>
                <w:rFonts w:cs="Times New Roman"/>
                <w:color w:val="auto"/>
                <w:sz w:val="20"/>
                <w:szCs w:val="20"/>
                <w:lang w:val="en-US" w:eastAsia="it-IT"/>
              </w:rPr>
              <w:t>integer</w:t>
            </w: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Data quality value structure</w:t>
            </w:r>
          </w:p>
        </w:tc>
        <w:tc>
          <w:tcPr>
            <w:tcW w:w="6087" w:type="dxa"/>
            <w:shd w:val="clear" w:color="auto" w:fill="E6E6E6"/>
          </w:tcPr>
          <w:p w:rsidR="00766FA1" w:rsidRPr="00811338" w:rsidRDefault="00766FA1" w:rsidP="001923CB">
            <w:pPr>
              <w:shd w:val="clear" w:color="auto" w:fill="E6E6E6"/>
              <w:rPr>
                <w:lang w:eastAsia="it-IT"/>
              </w:rPr>
            </w:pPr>
            <w:r w:rsidRPr="00811338">
              <w:rPr>
                <w:lang w:eastAsia="it-IT"/>
              </w:rPr>
              <w:t>-</w:t>
            </w: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Source reference</w:t>
            </w:r>
          </w:p>
        </w:tc>
        <w:tc>
          <w:tcPr>
            <w:tcW w:w="6087" w:type="dxa"/>
            <w:shd w:val="clear" w:color="auto" w:fill="E6E6E6"/>
          </w:tcPr>
          <w:p w:rsidR="00766FA1" w:rsidRPr="00811338" w:rsidRDefault="00766FA1" w:rsidP="001923CB">
            <w:pPr>
              <w:shd w:val="clear" w:color="auto" w:fill="E6E6E6"/>
              <w:autoSpaceDE w:val="0"/>
              <w:autoSpaceDN w:val="0"/>
              <w:adjustRightInd w:val="0"/>
              <w:rPr>
                <w:lang w:eastAsia="it-IT"/>
              </w:rPr>
            </w:pPr>
            <w:r w:rsidRPr="00811338">
              <w:rPr>
                <w:lang w:eastAsia="it-IT"/>
              </w:rPr>
              <w:t>ISO/DIS 19157 Geographic information – Data quality</w:t>
            </w: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Example</w:t>
            </w:r>
          </w:p>
        </w:tc>
        <w:tc>
          <w:tcPr>
            <w:tcW w:w="6087" w:type="dxa"/>
            <w:shd w:val="clear" w:color="auto" w:fill="E6E6E6"/>
          </w:tcPr>
          <w:p w:rsidR="00766FA1" w:rsidRPr="00811338" w:rsidRDefault="00766FA1" w:rsidP="001923CB">
            <w:pPr>
              <w:shd w:val="clear" w:color="auto" w:fill="E6E6E6"/>
              <w:autoSpaceDE w:val="0"/>
              <w:autoSpaceDN w:val="0"/>
              <w:adjustRightInd w:val="0"/>
              <w:rPr>
                <w:lang w:eastAsia="it-IT"/>
              </w:rPr>
            </w:pP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Measure identifier</w:t>
            </w:r>
          </w:p>
        </w:tc>
        <w:tc>
          <w:tcPr>
            <w:tcW w:w="6087" w:type="dxa"/>
            <w:shd w:val="clear" w:color="auto" w:fill="E6E6E6"/>
          </w:tcPr>
          <w:p w:rsidR="00766FA1" w:rsidRPr="00811338" w:rsidRDefault="00766FA1" w:rsidP="001923CB">
            <w:pPr>
              <w:shd w:val="clear" w:color="auto" w:fill="E6E6E6"/>
              <w:autoSpaceDE w:val="0"/>
              <w:autoSpaceDN w:val="0"/>
              <w:adjustRightInd w:val="0"/>
            </w:pPr>
            <w:r w:rsidRPr="00811338">
              <w:t>10</w:t>
            </w:r>
          </w:p>
        </w:tc>
      </w:tr>
    </w:tbl>
    <w:p w:rsidR="00766FA1" w:rsidRPr="00D608FD" w:rsidRDefault="00766FA1" w:rsidP="00BB13EF">
      <w:pPr>
        <w:shd w:val="clear" w:color="auto" w:fill="E6E6E6"/>
      </w:pPr>
      <w:bookmarkStart w:id="280" w:name="_Ref314650520"/>
      <w:bookmarkStart w:id="281" w:name="_Ref231986181"/>
      <w:bookmarkStart w:id="282" w:name="_Toc254194937"/>
    </w:p>
    <w:p w:rsidR="00766FA1" w:rsidRDefault="00766FA1" w:rsidP="0051131C">
      <w:bookmarkStart w:id="283" w:name="_Ref315336356"/>
      <w:bookmarkStart w:id="284" w:name="_Toc339566050"/>
      <w:bookmarkStart w:id="285" w:name="_Toc346532961"/>
    </w:p>
    <w:p w:rsidR="00766FA1" w:rsidRDefault="00766FA1" w:rsidP="00BB13EF">
      <w:pPr>
        <w:pStyle w:val="Heading3"/>
      </w:pPr>
      <w:bookmarkStart w:id="286" w:name="_Toc346799566"/>
      <w:bookmarkStart w:id="287" w:name="_Toc374464099"/>
      <w:r>
        <w:t>Logical consistency – Domain consistency</w:t>
      </w:r>
      <w:bookmarkEnd w:id="280"/>
      <w:bookmarkEnd w:id="283"/>
      <w:bookmarkEnd w:id="284"/>
      <w:bookmarkEnd w:id="285"/>
      <w:bookmarkEnd w:id="286"/>
      <w:bookmarkEnd w:id="287"/>
    </w:p>
    <w:p w:rsidR="00766FA1" w:rsidRDefault="00766FA1" w:rsidP="00BB13EF"/>
    <w:p w:rsidR="00766FA1" w:rsidRDefault="00766FA1" w:rsidP="00BB13EF">
      <w:r>
        <w:t>The</w:t>
      </w:r>
      <w:r w:rsidRPr="003659AA">
        <w:t xml:space="preserve"> </w:t>
      </w:r>
      <w:r>
        <w:t>Application Schema conformance class of the Abstract Test Suite in Annex I defines a number of tests to evaluate the domain consistency (tests A1.10-A.1.12) of a data set.</w:t>
      </w:r>
    </w:p>
    <w:p w:rsidR="00766FA1" w:rsidRDefault="00766FA1" w:rsidP="00BB13EF"/>
    <w:p w:rsidR="00766FA1" w:rsidRDefault="00766FA1" w:rsidP="00BB13EF">
      <w:pPr>
        <w:shd w:val="clear" w:color="auto" w:fill="E6E6E6"/>
      </w:pPr>
    </w:p>
    <w:p w:rsidR="00766FA1" w:rsidRDefault="00766FA1" w:rsidP="00BB13EF">
      <w:pPr>
        <w:pStyle w:val="Recommendation"/>
        <w:shd w:val="clear" w:color="auto" w:fill="E6E6E6"/>
      </w:pPr>
      <w:r>
        <w:t xml:space="preserve">For the tests on domain consistency, it is recommended to use the </w:t>
      </w:r>
      <w:r w:rsidRPr="00974CF9">
        <w:rPr>
          <w:i/>
        </w:rPr>
        <w:t>Logical consistency – Domain consistency</w:t>
      </w:r>
      <w:r>
        <w:t xml:space="preserve"> data quality sub-element and the measure </w:t>
      </w:r>
      <w:r w:rsidRPr="00974CF9">
        <w:rPr>
          <w:rFonts w:cs="Arial"/>
          <w:i/>
          <w:color w:val="000000"/>
          <w:sz w:val="18"/>
          <w:szCs w:val="18"/>
        </w:rPr>
        <w:t>Number of items not in conformance with their value domain</w:t>
      </w:r>
      <w:r w:rsidRPr="00974CF9">
        <w:rPr>
          <w:rFonts w:cs="Arial"/>
        </w:rPr>
        <w:t xml:space="preserve"> as specified in the table below</w:t>
      </w:r>
      <w:r w:rsidRPr="007848BE">
        <w:t>.</w:t>
      </w:r>
    </w:p>
    <w:p w:rsidR="00766FA1" w:rsidRDefault="00766FA1" w:rsidP="00BB13EF">
      <w:pPr>
        <w:shd w:val="clear" w:color="auto" w:fill="E6E6E6"/>
        <w:autoSpaceDE w:val="0"/>
        <w:autoSpaceDN w:val="0"/>
        <w:adjustRightInd w:val="0"/>
        <w:rPr>
          <w:rFonts w:cs="Arial"/>
          <w:color w:val="000000"/>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53"/>
        <w:gridCol w:w="6087"/>
      </w:tblGrid>
      <w:tr w:rsidR="00766FA1" w:rsidRPr="00811338" w:rsidTr="001923CB">
        <w:tc>
          <w:tcPr>
            <w:tcW w:w="3053" w:type="dxa"/>
            <w:shd w:val="clear" w:color="auto" w:fill="E6E6E6"/>
          </w:tcPr>
          <w:p w:rsidR="00766FA1" w:rsidRPr="00811338" w:rsidRDefault="00766FA1" w:rsidP="001923CB">
            <w:pPr>
              <w:shd w:val="clear" w:color="auto" w:fill="E6E6E6"/>
              <w:rPr>
                <w:rFonts w:cs="Arial"/>
                <w:b/>
              </w:rPr>
            </w:pPr>
            <w:r w:rsidRPr="00811338">
              <w:rPr>
                <w:rFonts w:cs="Arial"/>
                <w:b/>
              </w:rPr>
              <w:t>Name</w:t>
            </w:r>
          </w:p>
        </w:tc>
        <w:tc>
          <w:tcPr>
            <w:tcW w:w="6087" w:type="dxa"/>
            <w:shd w:val="clear" w:color="auto" w:fill="E6E6E6"/>
          </w:tcPr>
          <w:p w:rsidR="00766FA1" w:rsidRPr="00931686" w:rsidRDefault="00766FA1" w:rsidP="001923CB">
            <w:pPr>
              <w:shd w:val="clear" w:color="auto" w:fill="E6E6E6"/>
              <w:rPr>
                <w:rFonts w:ascii="Helvetica" w:hAnsi="Helvetica" w:cs="Helvetica"/>
                <w:b/>
                <w:bCs/>
                <w:lang w:val="hu-HU" w:eastAsia="hu-HU"/>
              </w:rPr>
            </w:pPr>
            <w:r w:rsidRPr="00811338">
              <w:rPr>
                <w:rFonts w:cs="Arial"/>
                <w:b/>
                <w:color w:val="000000"/>
                <w:sz w:val="18"/>
                <w:szCs w:val="18"/>
              </w:rPr>
              <w:t>Number of items not in conformance with their value domain</w:t>
            </w: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Alternative name</w:t>
            </w:r>
          </w:p>
        </w:tc>
        <w:tc>
          <w:tcPr>
            <w:tcW w:w="6087" w:type="dxa"/>
            <w:shd w:val="clear" w:color="auto" w:fill="E6E6E6"/>
          </w:tcPr>
          <w:p w:rsidR="00766FA1" w:rsidRPr="00811338" w:rsidRDefault="00766FA1" w:rsidP="001923CB">
            <w:pPr>
              <w:shd w:val="clear" w:color="auto" w:fill="E6E6E6"/>
              <w:autoSpaceDE w:val="0"/>
              <w:autoSpaceDN w:val="0"/>
              <w:adjustRightInd w:val="0"/>
              <w:rPr>
                <w:lang w:eastAsia="it-IT"/>
              </w:rPr>
            </w:pPr>
            <w:r w:rsidRPr="00811338">
              <w:rPr>
                <w:lang w:eastAsia="it-IT"/>
              </w:rPr>
              <w:t>-</w:t>
            </w: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 xml:space="preserve">Data quality element </w:t>
            </w:r>
          </w:p>
        </w:tc>
        <w:tc>
          <w:tcPr>
            <w:tcW w:w="6087" w:type="dxa"/>
            <w:shd w:val="clear" w:color="auto" w:fill="E6E6E6"/>
          </w:tcPr>
          <w:p w:rsidR="00766FA1" w:rsidRPr="00811338" w:rsidRDefault="00766FA1" w:rsidP="001923CB">
            <w:pPr>
              <w:shd w:val="clear" w:color="auto" w:fill="E6E6E6"/>
              <w:autoSpaceDE w:val="0"/>
              <w:autoSpaceDN w:val="0"/>
              <w:adjustRightInd w:val="0"/>
              <w:rPr>
                <w:lang w:eastAsia="it-IT"/>
              </w:rPr>
            </w:pPr>
            <w:r w:rsidRPr="00811338">
              <w:rPr>
                <w:lang w:eastAsia="it-IT"/>
              </w:rPr>
              <w:t>logical consistency</w:t>
            </w: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Data quality sub-element</w:t>
            </w:r>
          </w:p>
        </w:tc>
        <w:tc>
          <w:tcPr>
            <w:tcW w:w="6087" w:type="dxa"/>
            <w:shd w:val="clear" w:color="auto" w:fill="E6E6E6"/>
          </w:tcPr>
          <w:p w:rsidR="00766FA1" w:rsidRPr="00811338" w:rsidRDefault="00766FA1" w:rsidP="001923CB">
            <w:pPr>
              <w:shd w:val="clear" w:color="auto" w:fill="E6E6E6"/>
              <w:autoSpaceDE w:val="0"/>
              <w:autoSpaceDN w:val="0"/>
              <w:adjustRightInd w:val="0"/>
              <w:rPr>
                <w:lang w:eastAsia="it-IT"/>
              </w:rPr>
            </w:pPr>
            <w:r w:rsidRPr="00811338">
              <w:rPr>
                <w:lang w:eastAsia="it-IT"/>
              </w:rPr>
              <w:t>domain consistency</w:t>
            </w: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Data quality basic measure</w:t>
            </w:r>
          </w:p>
        </w:tc>
        <w:tc>
          <w:tcPr>
            <w:tcW w:w="6087" w:type="dxa"/>
            <w:shd w:val="clear" w:color="auto" w:fill="E6E6E6"/>
          </w:tcPr>
          <w:p w:rsidR="00766FA1" w:rsidRPr="00811338" w:rsidRDefault="00766FA1" w:rsidP="001923CB">
            <w:pPr>
              <w:shd w:val="clear" w:color="auto" w:fill="E6E6E6"/>
              <w:autoSpaceDE w:val="0"/>
              <w:autoSpaceDN w:val="0"/>
              <w:adjustRightInd w:val="0"/>
              <w:rPr>
                <w:lang w:eastAsia="it-IT"/>
              </w:rPr>
            </w:pPr>
            <w:r w:rsidRPr="00811338">
              <w:rPr>
                <w:lang w:eastAsia="it-IT"/>
              </w:rPr>
              <w:t>error count</w:t>
            </w: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Definition</w:t>
            </w:r>
          </w:p>
        </w:tc>
        <w:tc>
          <w:tcPr>
            <w:tcW w:w="6087" w:type="dxa"/>
            <w:shd w:val="clear" w:color="auto" w:fill="E6E6E6"/>
          </w:tcPr>
          <w:p w:rsidR="00766FA1" w:rsidRPr="00811338" w:rsidRDefault="00766FA1" w:rsidP="001923CB">
            <w:pPr>
              <w:shd w:val="clear" w:color="auto" w:fill="E6E6E6"/>
              <w:autoSpaceDE w:val="0"/>
              <w:autoSpaceDN w:val="0"/>
              <w:adjustRightInd w:val="0"/>
              <w:rPr>
                <w:lang w:eastAsia="it-IT"/>
              </w:rPr>
            </w:pPr>
            <w:r w:rsidRPr="00811338">
              <w:rPr>
                <w:rFonts w:cs="Arial"/>
                <w:color w:val="000000"/>
                <w:sz w:val="18"/>
                <w:szCs w:val="18"/>
              </w:rPr>
              <w:t>count of all items in the dataset that are not in conformance with their value domain</w:t>
            </w: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Description</w:t>
            </w:r>
          </w:p>
        </w:tc>
        <w:tc>
          <w:tcPr>
            <w:tcW w:w="6087" w:type="dxa"/>
            <w:shd w:val="clear" w:color="auto" w:fill="E6E6E6"/>
          </w:tcPr>
          <w:p w:rsidR="00766FA1" w:rsidRPr="00811338" w:rsidRDefault="00766FA1" w:rsidP="001923CB">
            <w:pPr>
              <w:shd w:val="clear" w:color="auto" w:fill="E6E6E6"/>
              <w:autoSpaceDE w:val="0"/>
              <w:autoSpaceDN w:val="0"/>
              <w:adjustRightInd w:val="0"/>
              <w:rPr>
                <w:lang w:eastAsia="it-IT"/>
              </w:rPr>
            </w:pP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Evaluation scope</w:t>
            </w:r>
          </w:p>
        </w:tc>
        <w:tc>
          <w:tcPr>
            <w:tcW w:w="6087" w:type="dxa"/>
            <w:shd w:val="clear" w:color="auto" w:fill="E6E6E6"/>
          </w:tcPr>
          <w:p w:rsidR="00766FA1" w:rsidRPr="00811338" w:rsidRDefault="00766FA1" w:rsidP="001923CB">
            <w:pPr>
              <w:shd w:val="clear" w:color="auto" w:fill="E6E6E6"/>
              <w:autoSpaceDE w:val="0"/>
              <w:autoSpaceDN w:val="0"/>
              <w:adjustRightInd w:val="0"/>
              <w:rPr>
                <w:lang w:eastAsia="it-IT"/>
              </w:rPr>
            </w:pPr>
            <w:r w:rsidRPr="00811338">
              <w:rPr>
                <w:lang w:eastAsia="it-IT"/>
              </w:rPr>
              <w:t xml:space="preserve">spatial object / spatial object type </w:t>
            </w: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Reporting scope</w:t>
            </w:r>
          </w:p>
        </w:tc>
        <w:tc>
          <w:tcPr>
            <w:tcW w:w="6087" w:type="dxa"/>
            <w:shd w:val="clear" w:color="auto" w:fill="E6E6E6"/>
          </w:tcPr>
          <w:p w:rsidR="00766FA1" w:rsidRPr="00811338" w:rsidRDefault="00766FA1" w:rsidP="001923CB">
            <w:pPr>
              <w:shd w:val="clear" w:color="auto" w:fill="E6E6E6"/>
              <w:autoSpaceDE w:val="0"/>
              <w:autoSpaceDN w:val="0"/>
              <w:adjustRightInd w:val="0"/>
              <w:rPr>
                <w:lang w:eastAsia="it-IT"/>
              </w:rPr>
            </w:pPr>
            <w:r w:rsidRPr="00811338">
              <w:rPr>
                <w:lang w:eastAsia="it-IT"/>
              </w:rPr>
              <w:t xml:space="preserve">data set </w:t>
            </w: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lastRenderedPageBreak/>
              <w:t>Parameter</w:t>
            </w:r>
          </w:p>
        </w:tc>
        <w:tc>
          <w:tcPr>
            <w:tcW w:w="6087" w:type="dxa"/>
            <w:shd w:val="clear" w:color="auto" w:fill="E6E6E6"/>
          </w:tcPr>
          <w:p w:rsidR="00766FA1" w:rsidRPr="00811338" w:rsidRDefault="00766FA1" w:rsidP="001923CB">
            <w:pPr>
              <w:shd w:val="clear" w:color="auto" w:fill="E6E6E6"/>
              <w:autoSpaceDE w:val="0"/>
              <w:autoSpaceDN w:val="0"/>
              <w:adjustRightInd w:val="0"/>
              <w:rPr>
                <w:lang w:eastAsia="it-IT"/>
              </w:rPr>
            </w:pPr>
            <w:r w:rsidRPr="00811338">
              <w:rPr>
                <w:lang w:eastAsia="it-IT"/>
              </w:rPr>
              <w:t>-</w:t>
            </w:r>
          </w:p>
        </w:tc>
      </w:tr>
      <w:tr w:rsidR="00766FA1" w:rsidRPr="00811338" w:rsidTr="001923CB">
        <w:tc>
          <w:tcPr>
            <w:tcW w:w="3053" w:type="dxa"/>
            <w:shd w:val="clear" w:color="auto" w:fill="E6E6E6"/>
          </w:tcPr>
          <w:p w:rsidR="00766FA1" w:rsidRPr="00811338" w:rsidRDefault="00766FA1" w:rsidP="001923CB">
            <w:pPr>
              <w:shd w:val="clear" w:color="auto" w:fill="E6E6E6"/>
              <w:rPr>
                <w:rFonts w:cs="Arial"/>
              </w:rPr>
            </w:pPr>
            <w:r w:rsidRPr="00811338">
              <w:rPr>
                <w:rFonts w:cs="Arial"/>
              </w:rPr>
              <w:t>Data quality value type</w:t>
            </w:r>
          </w:p>
        </w:tc>
        <w:tc>
          <w:tcPr>
            <w:tcW w:w="6087" w:type="dxa"/>
            <w:shd w:val="clear" w:color="auto" w:fill="E6E6E6"/>
          </w:tcPr>
          <w:p w:rsidR="00766FA1" w:rsidRPr="00E6368A" w:rsidRDefault="00766FA1" w:rsidP="001923CB">
            <w:pPr>
              <w:pStyle w:val="Default"/>
              <w:shd w:val="clear" w:color="auto" w:fill="E6E6E6"/>
              <w:rPr>
                <w:rFonts w:cs="Times New Roman"/>
                <w:color w:val="auto"/>
                <w:sz w:val="20"/>
                <w:szCs w:val="20"/>
                <w:lang w:val="en-US" w:eastAsia="it-IT"/>
              </w:rPr>
            </w:pPr>
            <w:r>
              <w:rPr>
                <w:rFonts w:cs="Times New Roman"/>
                <w:color w:val="auto"/>
                <w:sz w:val="20"/>
                <w:szCs w:val="20"/>
                <w:lang w:val="en-US" w:eastAsia="it-IT"/>
              </w:rPr>
              <w:t>integer</w:t>
            </w:r>
          </w:p>
        </w:tc>
      </w:tr>
    </w:tbl>
    <w:p w:rsidR="00766FA1" w:rsidRPr="00D608FD" w:rsidRDefault="00766FA1" w:rsidP="00BB13EF">
      <w:pPr>
        <w:shd w:val="clear" w:color="auto" w:fill="E6E6E6"/>
      </w:pPr>
      <w:bookmarkStart w:id="288" w:name="_Ref314650550"/>
    </w:p>
    <w:bookmarkEnd w:id="265"/>
    <w:bookmarkEnd w:id="281"/>
    <w:bookmarkEnd w:id="282"/>
    <w:bookmarkEnd w:id="288"/>
    <w:p w:rsidR="00766FA1" w:rsidRDefault="00766FA1" w:rsidP="00BB13EF"/>
    <w:p w:rsidR="00766FA1" w:rsidRDefault="00766FA1" w:rsidP="00BB13EF"/>
    <w:p w:rsidR="00766FA1" w:rsidRDefault="00766FA1" w:rsidP="00964F98">
      <w:pPr>
        <w:pStyle w:val="Heading2"/>
      </w:pPr>
      <w:bookmarkStart w:id="289" w:name="_Ref314831605"/>
      <w:bookmarkStart w:id="290" w:name="_Toc339566063"/>
      <w:bookmarkStart w:id="291" w:name="_Toc346532974"/>
      <w:bookmarkStart w:id="292" w:name="_Toc346799567"/>
      <w:bookmarkStart w:id="293" w:name="_Toc374464100"/>
      <w:r>
        <w:t>Minimum data quality requirements</w:t>
      </w:r>
      <w:bookmarkEnd w:id="289"/>
      <w:bookmarkEnd w:id="290"/>
      <w:bookmarkEnd w:id="291"/>
      <w:bookmarkEnd w:id="292"/>
      <w:bookmarkEnd w:id="293"/>
    </w:p>
    <w:p w:rsidR="00766FA1" w:rsidRDefault="00766FA1" w:rsidP="00FC4B79">
      <w:pPr>
        <w:rPr>
          <w:rFonts w:ascii="Calibri" w:eastAsia="Times New Roman" w:hAnsi="Calibri"/>
          <w:b/>
          <w:sz w:val="22"/>
          <w:szCs w:val="22"/>
          <w:lang w:eastAsia="en-US"/>
        </w:rPr>
      </w:pPr>
    </w:p>
    <w:p w:rsidR="00766FA1" w:rsidRPr="00192AB2" w:rsidRDefault="00766FA1" w:rsidP="0051131C">
      <w:r w:rsidRPr="00192AB2">
        <w:t xml:space="preserve">No </w:t>
      </w:r>
      <w:r>
        <w:t>minimum data quality requirements are defined.</w:t>
      </w:r>
    </w:p>
    <w:p w:rsidR="00766FA1" w:rsidRPr="00A01333" w:rsidRDefault="00766FA1" w:rsidP="00BB13EF"/>
    <w:p w:rsidR="00766FA1" w:rsidRDefault="00766FA1" w:rsidP="00D50B36"/>
    <w:p w:rsidR="00766FA1" w:rsidRPr="00CF6C14" w:rsidRDefault="00766FA1" w:rsidP="00964F98">
      <w:pPr>
        <w:pStyle w:val="Heading1"/>
      </w:pPr>
      <w:bookmarkStart w:id="294" w:name="_Toc339566065"/>
      <w:bookmarkStart w:id="295" w:name="_Toc346532976"/>
      <w:r>
        <w:br w:type="page"/>
      </w:r>
      <w:bookmarkStart w:id="296" w:name="_Toc346799569"/>
      <w:bookmarkStart w:id="297" w:name="_Toc374464101"/>
      <w:r w:rsidRPr="008B3241">
        <w:lastRenderedPageBreak/>
        <w:t>Dataset-level metadata</w:t>
      </w:r>
      <w:bookmarkEnd w:id="294"/>
      <w:bookmarkEnd w:id="295"/>
      <w:bookmarkEnd w:id="296"/>
      <w:bookmarkEnd w:id="297"/>
    </w:p>
    <w:p w:rsidR="000A2821" w:rsidRPr="008B3241" w:rsidRDefault="000A2821" w:rsidP="000A2821">
      <w:pPr>
        <w:shd w:val="clear" w:color="auto" w:fill="E6E6E6"/>
        <w:rPr>
          <w:b/>
          <w:i/>
          <w:color w:val="008000"/>
        </w:rPr>
      </w:pPr>
    </w:p>
    <w:p w:rsidR="000A2821" w:rsidRDefault="000A2821" w:rsidP="000A2821">
      <w:pPr>
        <w:pStyle w:val="CommentText"/>
        <w:shd w:val="clear" w:color="auto" w:fill="E6E6E6"/>
      </w:pPr>
      <w:r>
        <w:t xml:space="preserve">This section </w:t>
      </w:r>
      <w:r w:rsidRPr="008B3241">
        <w:t>specifies dataset-level metadata elements</w:t>
      </w:r>
      <w:r>
        <w:t xml:space="preserve">, which should be used for documenting metadata </w:t>
      </w:r>
      <w:r w:rsidRPr="008B3241">
        <w:t>for a complete dataset or dataset series</w:t>
      </w:r>
      <w:r>
        <w:t>.</w:t>
      </w:r>
    </w:p>
    <w:p w:rsidR="000A2821" w:rsidRDefault="000A2821" w:rsidP="000A2821">
      <w:pPr>
        <w:pStyle w:val="CommentText"/>
        <w:shd w:val="clear" w:color="auto" w:fill="E6E6E6"/>
      </w:pPr>
    </w:p>
    <w:p w:rsidR="000A2821" w:rsidRDefault="000A2821" w:rsidP="000A2821">
      <w:pPr>
        <w:pStyle w:val="CommentText"/>
        <w:shd w:val="clear" w:color="auto" w:fill="E6E6E6"/>
        <w:tabs>
          <w:tab w:val="clear" w:pos="284"/>
          <w:tab w:val="clear" w:pos="567"/>
        </w:tabs>
      </w:pPr>
      <w:r>
        <w:t>NOTE</w:t>
      </w:r>
      <w:r>
        <w:tab/>
      </w:r>
      <w:r w:rsidRPr="008B3241">
        <w:t>Metadata can</w:t>
      </w:r>
      <w:r>
        <w:t xml:space="preserve"> also</w:t>
      </w:r>
      <w:r w:rsidRPr="008B3241">
        <w:t xml:space="preserve"> be reported for each individual spatial object (spatial object-level metada</w:t>
      </w:r>
      <w:r>
        <w:t xml:space="preserve">ta). </w:t>
      </w:r>
      <w:r w:rsidRPr="008B3241">
        <w:t>Spatial object-level metadata is fully described in the application schema</w:t>
      </w:r>
      <w:r>
        <w:t>(s)</w:t>
      </w:r>
      <w:r w:rsidRPr="008B3241">
        <w:t xml:space="preserve"> (section </w:t>
      </w:r>
      <w:r>
        <w:t>5)</w:t>
      </w:r>
      <w:r w:rsidRPr="008B3241">
        <w:t>.</w:t>
      </w:r>
    </w:p>
    <w:p w:rsidR="000A2821" w:rsidRDefault="000A2821" w:rsidP="000A2821">
      <w:pPr>
        <w:pStyle w:val="CommentText"/>
        <w:shd w:val="clear" w:color="auto" w:fill="E6E6E6"/>
        <w:tabs>
          <w:tab w:val="clear" w:pos="284"/>
          <w:tab w:val="clear" w:pos="567"/>
        </w:tabs>
      </w:pPr>
    </w:p>
    <w:p w:rsidR="000A2821" w:rsidRDefault="000A2821" w:rsidP="007E23F9">
      <w:pPr>
        <w:shd w:val="clear" w:color="auto" w:fill="E6E6E6"/>
      </w:pPr>
      <w:r w:rsidRPr="008B3241">
        <w:t xml:space="preserve">For some dataset-level metadata elements, in particular </w:t>
      </w:r>
      <w:r>
        <w:t>those for reporting</w:t>
      </w:r>
      <w:r w:rsidRPr="008B3241">
        <w:t xml:space="preserve"> data quality and maintenance, a more specific scope can be specified. This allows the definition of metadata at sub-dataset level, e.g. separatel</w:t>
      </w:r>
      <w:r>
        <w:t>y for each spatial object type (see instructions for the relevant metadata element).</w:t>
      </w:r>
    </w:p>
    <w:p w:rsidR="000A2821" w:rsidRPr="008B3241" w:rsidRDefault="000A2821" w:rsidP="000A2821">
      <w:pPr>
        <w:pStyle w:val="Heading2"/>
        <w:shd w:val="clear" w:color="auto" w:fill="E6E6E6"/>
        <w:tabs>
          <w:tab w:val="left" w:pos="709"/>
        </w:tabs>
      </w:pPr>
      <w:bookmarkStart w:id="298" w:name="_Toc232663642"/>
      <w:bookmarkStart w:id="299" w:name="_Ref232332707"/>
      <w:bookmarkStart w:id="300" w:name="_Toc254251687"/>
      <w:bookmarkStart w:id="301" w:name="_Toc374464102"/>
      <w:bookmarkStart w:id="302" w:name="Ch8_1_CommonMDElements"/>
      <w:bookmarkEnd w:id="298"/>
      <w:r>
        <w:t>M</w:t>
      </w:r>
      <w:r w:rsidRPr="008B3241">
        <w:t>etadata elements</w:t>
      </w:r>
      <w:bookmarkEnd w:id="299"/>
      <w:bookmarkEnd w:id="300"/>
      <w:r>
        <w:t xml:space="preserve"> defined in INSPIRE Metadata Regulation</w:t>
      </w:r>
      <w:bookmarkEnd w:id="301"/>
    </w:p>
    <w:bookmarkEnd w:id="302"/>
    <w:p w:rsidR="000A2821" w:rsidRDefault="000A2821" w:rsidP="000A2821">
      <w:pPr>
        <w:shd w:val="clear" w:color="auto" w:fill="E6E6E6"/>
        <w:rPr>
          <w:rFonts w:cs="Arial"/>
        </w:rPr>
      </w:pPr>
    </w:p>
    <w:p w:rsidR="000A2821" w:rsidRDefault="00B9269E" w:rsidP="000A2821">
      <w:pPr>
        <w:shd w:val="clear" w:color="auto" w:fill="E6E6E6"/>
      </w:pPr>
      <w:r w:rsidRPr="008B3241">
        <w:t xml:space="preserve">Table </w:t>
      </w:r>
      <w:r>
        <w:rPr>
          <w:noProof/>
        </w:rPr>
        <w:t>4</w:t>
      </w:r>
      <w:r w:rsidR="000A2821">
        <w:rPr>
          <w:rFonts w:cs="Arial"/>
        </w:rPr>
        <w:t xml:space="preserve"> gives an overview of the me</w:t>
      </w:r>
      <w:r w:rsidR="000A2821" w:rsidRPr="008B3241">
        <w:t xml:space="preserve">tadata </w:t>
      </w:r>
      <w:r w:rsidR="000A2821">
        <w:t xml:space="preserve">elements </w:t>
      </w:r>
      <w:r w:rsidR="000A2821" w:rsidRPr="008B3241">
        <w:t>specified in Regulation 1205/2008/EC</w:t>
      </w:r>
      <w:r w:rsidR="000A2821">
        <w:t xml:space="preserve"> </w:t>
      </w:r>
      <w:r w:rsidR="000A2821" w:rsidRPr="008B3241">
        <w:t>(implementing Directive 2007/2/EC of the European Parliament and of the Council as regards metadata)</w:t>
      </w:r>
      <w:r w:rsidR="000A2821">
        <w:t>.</w:t>
      </w:r>
    </w:p>
    <w:p w:rsidR="000A2821" w:rsidRDefault="000A2821" w:rsidP="000A2821">
      <w:pPr>
        <w:shd w:val="clear" w:color="auto" w:fill="E6E6E6"/>
        <w:rPr>
          <w:rFonts w:cs="Arial"/>
          <w:b/>
        </w:rPr>
      </w:pPr>
    </w:p>
    <w:p w:rsidR="000A2821" w:rsidRPr="008B3241" w:rsidRDefault="000A2821" w:rsidP="000A2821">
      <w:pPr>
        <w:pStyle w:val="CommentText"/>
        <w:shd w:val="clear" w:color="auto" w:fill="E6E6E6"/>
      </w:pPr>
      <w:r>
        <w:t>The table</w:t>
      </w:r>
      <w:r w:rsidRPr="008B3241">
        <w:t xml:space="preserve"> contain</w:t>
      </w:r>
      <w:r>
        <w:t>s</w:t>
      </w:r>
      <w:r w:rsidRPr="008B3241">
        <w:t xml:space="preserve"> the following information:</w:t>
      </w:r>
    </w:p>
    <w:p w:rsidR="000A2821" w:rsidRPr="008B3241" w:rsidRDefault="000A2821" w:rsidP="000A2821">
      <w:pPr>
        <w:pStyle w:val="CommentText"/>
        <w:numPr>
          <w:ilvl w:val="0"/>
          <w:numId w:val="6"/>
        </w:numPr>
        <w:shd w:val="clear" w:color="auto" w:fill="E6E6E6"/>
      </w:pPr>
      <w:r w:rsidRPr="008B3241">
        <w:t xml:space="preserve">The first column provides a reference to </w:t>
      </w:r>
      <w:r>
        <w:t xml:space="preserve">the relevant section in the Metadata Regulation, which contains </w:t>
      </w:r>
      <w:r w:rsidRPr="008B3241">
        <w:t>a more detailed description.</w:t>
      </w:r>
    </w:p>
    <w:p w:rsidR="000A2821" w:rsidRPr="008B3241" w:rsidRDefault="000A2821" w:rsidP="000A2821">
      <w:pPr>
        <w:pStyle w:val="CommentText"/>
        <w:numPr>
          <w:ilvl w:val="0"/>
          <w:numId w:val="6"/>
        </w:numPr>
        <w:shd w:val="clear" w:color="auto" w:fill="E6E6E6"/>
      </w:pPr>
      <w:r w:rsidRPr="008B3241">
        <w:t>The second column specifies the name of the metadata element.</w:t>
      </w:r>
    </w:p>
    <w:p w:rsidR="000A2821" w:rsidRPr="008B3241" w:rsidRDefault="000A2821" w:rsidP="000A2821">
      <w:pPr>
        <w:pStyle w:val="CommentText"/>
        <w:numPr>
          <w:ilvl w:val="0"/>
          <w:numId w:val="6"/>
        </w:numPr>
        <w:shd w:val="clear" w:color="auto" w:fill="E6E6E6"/>
      </w:pPr>
      <w:r w:rsidRPr="008B3241">
        <w:t>The third column specifies the multiplicity.</w:t>
      </w:r>
    </w:p>
    <w:p w:rsidR="000A2821" w:rsidRDefault="000A2821" w:rsidP="000A2821">
      <w:pPr>
        <w:pStyle w:val="CommentText"/>
        <w:numPr>
          <w:ilvl w:val="0"/>
          <w:numId w:val="6"/>
        </w:numPr>
        <w:shd w:val="clear" w:color="auto" w:fill="E6E6E6"/>
      </w:pPr>
      <w:r w:rsidRPr="008B3241">
        <w:t>The fourth column specifies the condition, under which the given element becomes manda</w:t>
      </w:r>
      <w:r>
        <w:t>tory</w:t>
      </w:r>
      <w:r w:rsidRPr="008B3241">
        <w:t>.</w:t>
      </w:r>
    </w:p>
    <w:p w:rsidR="000A2821" w:rsidRPr="00B964B9" w:rsidRDefault="000A2821" w:rsidP="000A2821">
      <w:pPr>
        <w:shd w:val="clear" w:color="auto" w:fill="E6E6E6"/>
        <w:rPr>
          <w:rFonts w:cs="Arial"/>
          <w:b/>
        </w:rPr>
      </w:pPr>
    </w:p>
    <w:p w:rsidR="000A2821" w:rsidRPr="008B3241" w:rsidRDefault="000A2821" w:rsidP="000A2821">
      <w:pPr>
        <w:pStyle w:val="Caption"/>
        <w:shd w:val="clear" w:color="auto" w:fill="E6E6E6"/>
        <w:rPr>
          <w:rFonts w:cs="Arial"/>
          <w:b w:val="0"/>
        </w:rPr>
      </w:pPr>
      <w:bookmarkStart w:id="303" w:name="_Ref214079273"/>
      <w:r w:rsidRPr="008B3241">
        <w:t xml:space="preserve">Table </w:t>
      </w:r>
      <w:r w:rsidR="00B9269E">
        <w:rPr>
          <w:noProof/>
        </w:rPr>
        <w:t>4</w:t>
      </w:r>
      <w:bookmarkEnd w:id="303"/>
      <w:r w:rsidRPr="008B3241">
        <w:t xml:space="preserve"> – </w:t>
      </w:r>
      <w:bookmarkStart w:id="304" w:name="_Ref214079268"/>
      <w:r w:rsidRPr="008B3241">
        <w:t xml:space="preserve">Metadata for spatial datasets and spatial dataset series specified in </w:t>
      </w:r>
      <w:bookmarkEnd w:id="304"/>
      <w:r w:rsidRPr="008B3241">
        <w:t>Regulation 1205/2008</w:t>
      </w:r>
      <w:r>
        <w:t>/EC</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82"/>
        <w:gridCol w:w="2600"/>
        <w:gridCol w:w="1448"/>
        <w:gridCol w:w="3642"/>
      </w:tblGrid>
      <w:tr w:rsidR="000A2821" w:rsidRPr="008B3241" w:rsidTr="007E23F9">
        <w:trPr>
          <w:cantSplit/>
          <w:tblHeader/>
        </w:trPr>
        <w:tc>
          <w:tcPr>
            <w:tcW w:w="1382" w:type="dxa"/>
            <w:shd w:val="clear" w:color="auto" w:fill="E6E6E6"/>
            <w:vAlign w:val="center"/>
          </w:tcPr>
          <w:p w:rsidR="000A2821" w:rsidRPr="008B3241" w:rsidRDefault="000A2821" w:rsidP="000A2821">
            <w:pPr>
              <w:rPr>
                <w:rFonts w:cs="Arial"/>
                <w:b/>
              </w:rPr>
            </w:pPr>
            <w:r w:rsidRPr="008B3241">
              <w:rPr>
                <w:rFonts w:cs="Arial"/>
                <w:b/>
              </w:rPr>
              <w:t>Metadata Regulation Section</w:t>
            </w:r>
          </w:p>
        </w:tc>
        <w:tc>
          <w:tcPr>
            <w:tcW w:w="2600" w:type="dxa"/>
            <w:shd w:val="clear" w:color="auto" w:fill="E6E6E6"/>
            <w:vAlign w:val="center"/>
          </w:tcPr>
          <w:p w:rsidR="000A2821" w:rsidRPr="008B3241" w:rsidRDefault="000A2821" w:rsidP="000A2821">
            <w:pPr>
              <w:rPr>
                <w:rFonts w:cs="Arial"/>
                <w:b/>
              </w:rPr>
            </w:pPr>
            <w:r w:rsidRPr="008B3241">
              <w:rPr>
                <w:rFonts w:cs="Arial"/>
                <w:b/>
              </w:rPr>
              <w:t>Metadata element</w:t>
            </w:r>
          </w:p>
        </w:tc>
        <w:tc>
          <w:tcPr>
            <w:tcW w:w="1448" w:type="dxa"/>
            <w:shd w:val="clear" w:color="auto" w:fill="E6E6E6"/>
            <w:vAlign w:val="center"/>
          </w:tcPr>
          <w:p w:rsidR="000A2821" w:rsidRPr="008B3241" w:rsidRDefault="000A2821" w:rsidP="000A2821">
            <w:pPr>
              <w:jc w:val="center"/>
              <w:rPr>
                <w:rFonts w:cs="Arial"/>
                <w:b/>
              </w:rPr>
            </w:pPr>
            <w:r w:rsidRPr="008B3241">
              <w:rPr>
                <w:rFonts w:cs="Arial"/>
                <w:b/>
              </w:rPr>
              <w:t>Multiplicity</w:t>
            </w:r>
          </w:p>
        </w:tc>
        <w:tc>
          <w:tcPr>
            <w:tcW w:w="3642" w:type="dxa"/>
            <w:shd w:val="clear" w:color="auto" w:fill="E6E6E6"/>
            <w:vAlign w:val="center"/>
          </w:tcPr>
          <w:p w:rsidR="000A2821" w:rsidRPr="008B3241" w:rsidRDefault="000A2821" w:rsidP="000A2821">
            <w:pPr>
              <w:rPr>
                <w:rFonts w:cs="Arial"/>
                <w:b/>
              </w:rPr>
            </w:pPr>
            <w:r w:rsidRPr="008B3241">
              <w:rPr>
                <w:rFonts w:cs="Arial"/>
                <w:b/>
              </w:rPr>
              <w:t xml:space="preserve">Condition </w:t>
            </w:r>
          </w:p>
        </w:tc>
      </w:tr>
      <w:tr w:rsidR="000A2821" w:rsidRPr="008B3241" w:rsidTr="007E23F9">
        <w:trPr>
          <w:cantSplit/>
          <w:tblHeader/>
        </w:trPr>
        <w:tc>
          <w:tcPr>
            <w:tcW w:w="1382" w:type="dxa"/>
            <w:shd w:val="clear" w:color="auto" w:fill="E6E6E6"/>
          </w:tcPr>
          <w:p w:rsidR="000A2821" w:rsidRPr="008B3241" w:rsidRDefault="000A2821" w:rsidP="000A2821">
            <w:pPr>
              <w:spacing w:before="100" w:beforeAutospacing="1" w:after="100" w:afterAutospacing="1"/>
              <w:jc w:val="left"/>
              <w:rPr>
                <w:rFonts w:cs="Arial"/>
              </w:rPr>
            </w:pPr>
            <w:r w:rsidRPr="008B3241">
              <w:t>1.1</w:t>
            </w:r>
          </w:p>
        </w:tc>
        <w:tc>
          <w:tcPr>
            <w:tcW w:w="2600" w:type="dxa"/>
            <w:shd w:val="clear" w:color="auto" w:fill="E6E6E6"/>
          </w:tcPr>
          <w:p w:rsidR="000A2821" w:rsidRPr="008B3241" w:rsidRDefault="000A2821" w:rsidP="000A2821">
            <w:pPr>
              <w:spacing w:before="100" w:beforeAutospacing="1" w:after="100" w:afterAutospacing="1"/>
              <w:jc w:val="left"/>
              <w:rPr>
                <w:rFonts w:cs="Arial"/>
              </w:rPr>
            </w:pPr>
            <w:r w:rsidRPr="008B3241">
              <w:rPr>
                <w:rFonts w:cs="Arial"/>
              </w:rPr>
              <w:t>Resource title</w:t>
            </w:r>
          </w:p>
        </w:tc>
        <w:tc>
          <w:tcPr>
            <w:tcW w:w="1448" w:type="dxa"/>
            <w:shd w:val="clear" w:color="auto" w:fill="E6E6E6"/>
          </w:tcPr>
          <w:p w:rsidR="000A2821" w:rsidRPr="008B3241" w:rsidRDefault="000A2821" w:rsidP="000A2821">
            <w:pPr>
              <w:spacing w:before="100" w:beforeAutospacing="1" w:after="100" w:afterAutospacing="1"/>
              <w:jc w:val="center"/>
              <w:rPr>
                <w:rFonts w:cs="Arial"/>
              </w:rPr>
            </w:pPr>
            <w:r w:rsidRPr="008B3241">
              <w:rPr>
                <w:rFonts w:cs="Arial"/>
              </w:rPr>
              <w:t>1</w:t>
            </w:r>
          </w:p>
        </w:tc>
        <w:tc>
          <w:tcPr>
            <w:tcW w:w="3642" w:type="dxa"/>
            <w:shd w:val="clear" w:color="auto" w:fill="E6E6E6"/>
          </w:tcPr>
          <w:p w:rsidR="000A2821" w:rsidRPr="008B3241" w:rsidRDefault="000A2821" w:rsidP="000A2821">
            <w:pPr>
              <w:spacing w:before="100" w:beforeAutospacing="1" w:after="100" w:afterAutospacing="1"/>
              <w:jc w:val="left"/>
              <w:rPr>
                <w:rFonts w:cs="Arial"/>
              </w:rPr>
            </w:pPr>
          </w:p>
        </w:tc>
      </w:tr>
      <w:tr w:rsidR="000A2821" w:rsidRPr="008B3241" w:rsidTr="007E23F9">
        <w:trPr>
          <w:cantSplit/>
          <w:tblHeader/>
        </w:trPr>
        <w:tc>
          <w:tcPr>
            <w:tcW w:w="1382" w:type="dxa"/>
            <w:shd w:val="clear" w:color="auto" w:fill="E6E6E6"/>
          </w:tcPr>
          <w:p w:rsidR="000A2821" w:rsidRPr="008B3241" w:rsidRDefault="000A2821" w:rsidP="000A2821">
            <w:pPr>
              <w:spacing w:before="100" w:beforeAutospacing="1" w:after="100" w:afterAutospacing="1"/>
              <w:jc w:val="left"/>
              <w:rPr>
                <w:rFonts w:cs="Arial"/>
              </w:rPr>
            </w:pPr>
            <w:r w:rsidRPr="008B3241">
              <w:t>1.2</w:t>
            </w:r>
          </w:p>
        </w:tc>
        <w:tc>
          <w:tcPr>
            <w:tcW w:w="2600" w:type="dxa"/>
            <w:shd w:val="clear" w:color="auto" w:fill="E6E6E6"/>
          </w:tcPr>
          <w:p w:rsidR="000A2821" w:rsidRPr="008B3241" w:rsidRDefault="000A2821" w:rsidP="000A2821">
            <w:pPr>
              <w:spacing w:before="100" w:beforeAutospacing="1" w:after="100" w:afterAutospacing="1"/>
              <w:jc w:val="left"/>
              <w:rPr>
                <w:rFonts w:cs="Arial"/>
              </w:rPr>
            </w:pPr>
            <w:r w:rsidRPr="008B3241">
              <w:rPr>
                <w:rFonts w:cs="Arial"/>
              </w:rPr>
              <w:t>Resource abstract</w:t>
            </w:r>
          </w:p>
        </w:tc>
        <w:tc>
          <w:tcPr>
            <w:tcW w:w="1448" w:type="dxa"/>
            <w:shd w:val="clear" w:color="auto" w:fill="E6E6E6"/>
          </w:tcPr>
          <w:p w:rsidR="000A2821" w:rsidRPr="008B3241" w:rsidRDefault="000A2821" w:rsidP="000A2821">
            <w:pPr>
              <w:spacing w:before="100" w:beforeAutospacing="1" w:after="100" w:afterAutospacing="1"/>
              <w:jc w:val="center"/>
              <w:rPr>
                <w:rFonts w:cs="Arial"/>
              </w:rPr>
            </w:pPr>
            <w:r w:rsidRPr="008B3241">
              <w:rPr>
                <w:rFonts w:cs="Arial"/>
              </w:rPr>
              <w:t>1</w:t>
            </w:r>
          </w:p>
        </w:tc>
        <w:tc>
          <w:tcPr>
            <w:tcW w:w="3642" w:type="dxa"/>
            <w:shd w:val="clear" w:color="auto" w:fill="E6E6E6"/>
          </w:tcPr>
          <w:p w:rsidR="000A2821" w:rsidRPr="008B3241" w:rsidRDefault="000A2821" w:rsidP="000A2821">
            <w:pPr>
              <w:spacing w:before="100" w:beforeAutospacing="1" w:after="100" w:afterAutospacing="1"/>
              <w:jc w:val="left"/>
              <w:rPr>
                <w:rFonts w:cs="Arial"/>
              </w:rPr>
            </w:pPr>
          </w:p>
        </w:tc>
      </w:tr>
      <w:tr w:rsidR="000A2821" w:rsidRPr="008B3241" w:rsidTr="007E23F9">
        <w:trPr>
          <w:cantSplit/>
          <w:tblHeader/>
        </w:trPr>
        <w:tc>
          <w:tcPr>
            <w:tcW w:w="1382" w:type="dxa"/>
            <w:shd w:val="clear" w:color="auto" w:fill="E6E6E6"/>
          </w:tcPr>
          <w:p w:rsidR="000A2821" w:rsidRPr="008B3241" w:rsidRDefault="000A2821" w:rsidP="000A2821">
            <w:pPr>
              <w:spacing w:before="100" w:beforeAutospacing="1" w:after="100" w:afterAutospacing="1"/>
              <w:jc w:val="left"/>
              <w:rPr>
                <w:rFonts w:cs="Arial"/>
              </w:rPr>
            </w:pPr>
            <w:r w:rsidRPr="008B3241">
              <w:t>1.3</w:t>
            </w:r>
          </w:p>
        </w:tc>
        <w:tc>
          <w:tcPr>
            <w:tcW w:w="2600" w:type="dxa"/>
            <w:shd w:val="clear" w:color="auto" w:fill="E6E6E6"/>
          </w:tcPr>
          <w:p w:rsidR="000A2821" w:rsidRPr="008B3241" w:rsidRDefault="000A2821" w:rsidP="000A2821">
            <w:pPr>
              <w:spacing w:before="100" w:beforeAutospacing="1" w:after="100" w:afterAutospacing="1"/>
              <w:jc w:val="left"/>
              <w:rPr>
                <w:rFonts w:cs="Arial"/>
              </w:rPr>
            </w:pPr>
            <w:r w:rsidRPr="008B3241">
              <w:rPr>
                <w:rFonts w:cs="Arial"/>
              </w:rPr>
              <w:t>Resource type</w:t>
            </w:r>
          </w:p>
        </w:tc>
        <w:tc>
          <w:tcPr>
            <w:tcW w:w="1448" w:type="dxa"/>
            <w:shd w:val="clear" w:color="auto" w:fill="E6E6E6"/>
          </w:tcPr>
          <w:p w:rsidR="000A2821" w:rsidRPr="008B3241" w:rsidRDefault="000A2821" w:rsidP="000A2821">
            <w:pPr>
              <w:spacing w:before="100" w:beforeAutospacing="1" w:after="100" w:afterAutospacing="1"/>
              <w:jc w:val="center"/>
              <w:rPr>
                <w:rFonts w:cs="Arial"/>
              </w:rPr>
            </w:pPr>
            <w:r w:rsidRPr="008B3241">
              <w:rPr>
                <w:rFonts w:cs="Arial"/>
              </w:rPr>
              <w:t>1</w:t>
            </w:r>
          </w:p>
        </w:tc>
        <w:tc>
          <w:tcPr>
            <w:tcW w:w="3642" w:type="dxa"/>
            <w:shd w:val="clear" w:color="auto" w:fill="E6E6E6"/>
          </w:tcPr>
          <w:p w:rsidR="000A2821" w:rsidRPr="008B3241" w:rsidRDefault="000A2821" w:rsidP="000A2821">
            <w:pPr>
              <w:spacing w:before="100" w:beforeAutospacing="1" w:after="100" w:afterAutospacing="1"/>
              <w:jc w:val="left"/>
              <w:rPr>
                <w:rFonts w:cs="Arial"/>
              </w:rPr>
            </w:pPr>
          </w:p>
        </w:tc>
      </w:tr>
      <w:tr w:rsidR="000A2821" w:rsidRPr="008B3241" w:rsidTr="007E23F9">
        <w:trPr>
          <w:cantSplit/>
          <w:tblHeader/>
        </w:trPr>
        <w:tc>
          <w:tcPr>
            <w:tcW w:w="1382" w:type="dxa"/>
            <w:shd w:val="clear" w:color="auto" w:fill="E6E6E6"/>
          </w:tcPr>
          <w:p w:rsidR="000A2821" w:rsidRPr="008B3241" w:rsidRDefault="000A2821" w:rsidP="000A2821">
            <w:pPr>
              <w:spacing w:before="100" w:beforeAutospacing="1" w:after="100" w:afterAutospacing="1"/>
              <w:jc w:val="left"/>
              <w:rPr>
                <w:rFonts w:cs="Arial"/>
              </w:rPr>
            </w:pPr>
            <w:r w:rsidRPr="008B3241">
              <w:t>1.4</w:t>
            </w:r>
          </w:p>
        </w:tc>
        <w:tc>
          <w:tcPr>
            <w:tcW w:w="2600" w:type="dxa"/>
            <w:shd w:val="clear" w:color="auto" w:fill="E6E6E6"/>
          </w:tcPr>
          <w:p w:rsidR="000A2821" w:rsidRPr="008B3241" w:rsidRDefault="000A2821" w:rsidP="000A2821">
            <w:pPr>
              <w:spacing w:before="100" w:beforeAutospacing="1" w:after="100" w:afterAutospacing="1"/>
              <w:jc w:val="left"/>
              <w:rPr>
                <w:rFonts w:cs="Arial"/>
              </w:rPr>
            </w:pPr>
            <w:r w:rsidRPr="008B3241">
              <w:rPr>
                <w:rFonts w:cs="Arial"/>
              </w:rPr>
              <w:t>Resource locator</w:t>
            </w:r>
          </w:p>
        </w:tc>
        <w:tc>
          <w:tcPr>
            <w:tcW w:w="1448" w:type="dxa"/>
            <w:shd w:val="clear" w:color="auto" w:fill="E6E6E6"/>
          </w:tcPr>
          <w:p w:rsidR="000A2821" w:rsidRPr="008B3241" w:rsidRDefault="000A2821" w:rsidP="000A2821">
            <w:pPr>
              <w:spacing w:before="100" w:beforeAutospacing="1" w:after="100" w:afterAutospacing="1"/>
              <w:jc w:val="center"/>
              <w:rPr>
                <w:rFonts w:cs="Arial"/>
              </w:rPr>
            </w:pPr>
            <w:r w:rsidRPr="008B3241">
              <w:rPr>
                <w:rFonts w:cs="Arial"/>
              </w:rPr>
              <w:t>0..*</w:t>
            </w:r>
          </w:p>
        </w:tc>
        <w:tc>
          <w:tcPr>
            <w:tcW w:w="3642" w:type="dxa"/>
            <w:shd w:val="clear" w:color="auto" w:fill="E6E6E6"/>
          </w:tcPr>
          <w:p w:rsidR="000A2821" w:rsidRPr="008B3241" w:rsidRDefault="000A2821" w:rsidP="000A2821">
            <w:pPr>
              <w:spacing w:before="100" w:beforeAutospacing="1" w:after="100" w:afterAutospacing="1"/>
              <w:jc w:val="left"/>
              <w:rPr>
                <w:rFonts w:cs="Arial"/>
              </w:rPr>
            </w:pPr>
            <w:r w:rsidRPr="008B3241">
              <w:rPr>
                <w:rFonts w:cs="Arial"/>
              </w:rPr>
              <w:t>Mandatory if a URL is available to obtain more information on the resource, and/or access related services.</w:t>
            </w:r>
          </w:p>
        </w:tc>
      </w:tr>
      <w:tr w:rsidR="000A2821" w:rsidRPr="008B3241" w:rsidTr="007E23F9">
        <w:trPr>
          <w:cantSplit/>
          <w:tblHeader/>
        </w:trPr>
        <w:tc>
          <w:tcPr>
            <w:tcW w:w="1382" w:type="dxa"/>
            <w:shd w:val="clear" w:color="auto" w:fill="E6E6E6"/>
          </w:tcPr>
          <w:p w:rsidR="000A2821" w:rsidRPr="008B3241" w:rsidRDefault="000A2821" w:rsidP="000A2821">
            <w:pPr>
              <w:spacing w:before="100" w:beforeAutospacing="1" w:after="100" w:afterAutospacing="1"/>
              <w:jc w:val="left"/>
              <w:rPr>
                <w:rFonts w:cs="Arial"/>
              </w:rPr>
            </w:pPr>
            <w:r w:rsidRPr="008B3241">
              <w:t>1.5</w:t>
            </w:r>
          </w:p>
        </w:tc>
        <w:tc>
          <w:tcPr>
            <w:tcW w:w="2600" w:type="dxa"/>
            <w:shd w:val="clear" w:color="auto" w:fill="E6E6E6"/>
          </w:tcPr>
          <w:p w:rsidR="000A2821" w:rsidRPr="008B3241" w:rsidRDefault="000A2821" w:rsidP="000A2821">
            <w:pPr>
              <w:spacing w:before="100" w:beforeAutospacing="1" w:after="100" w:afterAutospacing="1"/>
              <w:jc w:val="left"/>
              <w:rPr>
                <w:rFonts w:cs="Arial"/>
              </w:rPr>
            </w:pPr>
            <w:r w:rsidRPr="008B3241">
              <w:rPr>
                <w:rFonts w:cs="Arial"/>
              </w:rPr>
              <w:t>Unique resource identifier</w:t>
            </w:r>
          </w:p>
        </w:tc>
        <w:tc>
          <w:tcPr>
            <w:tcW w:w="1448" w:type="dxa"/>
            <w:shd w:val="clear" w:color="auto" w:fill="E6E6E6"/>
          </w:tcPr>
          <w:p w:rsidR="000A2821" w:rsidRPr="008B3241" w:rsidRDefault="000A2821" w:rsidP="000A2821">
            <w:pPr>
              <w:spacing w:before="100" w:beforeAutospacing="1" w:after="100" w:afterAutospacing="1"/>
              <w:jc w:val="center"/>
              <w:rPr>
                <w:rFonts w:cs="Arial"/>
              </w:rPr>
            </w:pPr>
            <w:r w:rsidRPr="008B3241">
              <w:rPr>
                <w:rFonts w:cs="Arial"/>
              </w:rPr>
              <w:t>1..*</w:t>
            </w:r>
          </w:p>
        </w:tc>
        <w:tc>
          <w:tcPr>
            <w:tcW w:w="3642" w:type="dxa"/>
            <w:shd w:val="clear" w:color="auto" w:fill="E6E6E6"/>
          </w:tcPr>
          <w:p w:rsidR="000A2821" w:rsidRPr="008B3241" w:rsidRDefault="000A2821" w:rsidP="000A2821">
            <w:pPr>
              <w:spacing w:before="100" w:beforeAutospacing="1" w:after="100" w:afterAutospacing="1"/>
              <w:jc w:val="left"/>
              <w:rPr>
                <w:rFonts w:cs="Arial"/>
              </w:rPr>
            </w:pPr>
          </w:p>
        </w:tc>
      </w:tr>
      <w:tr w:rsidR="000A2821" w:rsidRPr="008B3241" w:rsidTr="007E23F9">
        <w:trPr>
          <w:cantSplit/>
          <w:tblHeader/>
        </w:trPr>
        <w:tc>
          <w:tcPr>
            <w:tcW w:w="1382" w:type="dxa"/>
            <w:shd w:val="clear" w:color="auto" w:fill="E6E6E6"/>
          </w:tcPr>
          <w:p w:rsidR="000A2821" w:rsidRPr="008B3241" w:rsidRDefault="000A2821" w:rsidP="000A2821">
            <w:pPr>
              <w:spacing w:before="100" w:beforeAutospacing="1" w:after="100" w:afterAutospacing="1"/>
              <w:jc w:val="left"/>
              <w:rPr>
                <w:rFonts w:cs="Arial"/>
              </w:rPr>
            </w:pPr>
            <w:r w:rsidRPr="008B3241">
              <w:t>1.7</w:t>
            </w:r>
          </w:p>
        </w:tc>
        <w:tc>
          <w:tcPr>
            <w:tcW w:w="2600" w:type="dxa"/>
            <w:shd w:val="clear" w:color="auto" w:fill="E6E6E6"/>
          </w:tcPr>
          <w:p w:rsidR="000A2821" w:rsidRPr="008B3241" w:rsidRDefault="000A2821" w:rsidP="000A2821">
            <w:pPr>
              <w:spacing w:before="100" w:beforeAutospacing="1" w:after="100" w:afterAutospacing="1"/>
              <w:jc w:val="left"/>
              <w:rPr>
                <w:rFonts w:cs="Arial"/>
              </w:rPr>
            </w:pPr>
            <w:r w:rsidRPr="008B3241">
              <w:rPr>
                <w:rFonts w:cs="Arial"/>
              </w:rPr>
              <w:t>Resource language</w:t>
            </w:r>
          </w:p>
        </w:tc>
        <w:tc>
          <w:tcPr>
            <w:tcW w:w="1448" w:type="dxa"/>
            <w:shd w:val="clear" w:color="auto" w:fill="E6E6E6"/>
          </w:tcPr>
          <w:p w:rsidR="000A2821" w:rsidRPr="008B3241" w:rsidRDefault="000A2821" w:rsidP="000A2821">
            <w:pPr>
              <w:spacing w:before="100" w:beforeAutospacing="1" w:after="100" w:afterAutospacing="1"/>
              <w:jc w:val="center"/>
              <w:rPr>
                <w:rFonts w:cs="Arial"/>
              </w:rPr>
            </w:pPr>
            <w:r w:rsidRPr="008B3241">
              <w:rPr>
                <w:rFonts w:cs="Arial"/>
              </w:rPr>
              <w:t>0..*</w:t>
            </w:r>
          </w:p>
        </w:tc>
        <w:tc>
          <w:tcPr>
            <w:tcW w:w="3642" w:type="dxa"/>
            <w:shd w:val="clear" w:color="auto" w:fill="E6E6E6"/>
          </w:tcPr>
          <w:p w:rsidR="000A2821" w:rsidRPr="008B3241" w:rsidRDefault="000A2821" w:rsidP="000A2821">
            <w:pPr>
              <w:spacing w:before="100" w:beforeAutospacing="1" w:after="100" w:afterAutospacing="1"/>
              <w:jc w:val="left"/>
              <w:rPr>
                <w:rFonts w:cs="Arial"/>
              </w:rPr>
            </w:pPr>
            <w:r w:rsidRPr="008B3241">
              <w:rPr>
                <w:rFonts w:cs="Arial"/>
              </w:rPr>
              <w:t>Mandatory if the resource includes textual information.</w:t>
            </w:r>
          </w:p>
        </w:tc>
      </w:tr>
      <w:tr w:rsidR="000A2821" w:rsidRPr="008B3241" w:rsidTr="007E23F9">
        <w:trPr>
          <w:cantSplit/>
          <w:tblHeader/>
        </w:trPr>
        <w:tc>
          <w:tcPr>
            <w:tcW w:w="1382" w:type="dxa"/>
            <w:shd w:val="clear" w:color="auto" w:fill="E6E6E6"/>
          </w:tcPr>
          <w:p w:rsidR="000A2821" w:rsidRPr="008B3241" w:rsidRDefault="000A2821" w:rsidP="000A2821">
            <w:pPr>
              <w:spacing w:before="100" w:beforeAutospacing="1" w:after="100" w:afterAutospacing="1"/>
              <w:jc w:val="left"/>
              <w:rPr>
                <w:rFonts w:cs="Arial"/>
              </w:rPr>
            </w:pPr>
            <w:r w:rsidRPr="008B3241">
              <w:t>2.1</w:t>
            </w:r>
          </w:p>
        </w:tc>
        <w:tc>
          <w:tcPr>
            <w:tcW w:w="2600" w:type="dxa"/>
            <w:shd w:val="clear" w:color="auto" w:fill="E6E6E6"/>
          </w:tcPr>
          <w:p w:rsidR="000A2821" w:rsidRPr="008B3241" w:rsidRDefault="000A2821" w:rsidP="000A2821">
            <w:pPr>
              <w:spacing w:before="100" w:beforeAutospacing="1" w:after="100" w:afterAutospacing="1"/>
              <w:jc w:val="left"/>
              <w:rPr>
                <w:rFonts w:cs="Arial"/>
              </w:rPr>
            </w:pPr>
            <w:r w:rsidRPr="008B3241">
              <w:rPr>
                <w:rFonts w:cs="Arial"/>
              </w:rPr>
              <w:t>Topic category</w:t>
            </w:r>
          </w:p>
        </w:tc>
        <w:tc>
          <w:tcPr>
            <w:tcW w:w="1448" w:type="dxa"/>
            <w:shd w:val="clear" w:color="auto" w:fill="E6E6E6"/>
          </w:tcPr>
          <w:p w:rsidR="000A2821" w:rsidRPr="008B3241" w:rsidRDefault="000A2821" w:rsidP="000A2821">
            <w:pPr>
              <w:spacing w:before="100" w:beforeAutospacing="1" w:after="100" w:afterAutospacing="1"/>
              <w:jc w:val="center"/>
              <w:rPr>
                <w:rFonts w:cs="Arial"/>
              </w:rPr>
            </w:pPr>
            <w:r w:rsidRPr="008B3241">
              <w:rPr>
                <w:rFonts w:cs="Arial"/>
              </w:rPr>
              <w:t>1..*</w:t>
            </w:r>
          </w:p>
        </w:tc>
        <w:tc>
          <w:tcPr>
            <w:tcW w:w="3642" w:type="dxa"/>
            <w:shd w:val="clear" w:color="auto" w:fill="E6E6E6"/>
          </w:tcPr>
          <w:p w:rsidR="000A2821" w:rsidRPr="008B3241" w:rsidRDefault="000A2821" w:rsidP="000A2821">
            <w:pPr>
              <w:spacing w:before="100" w:beforeAutospacing="1" w:after="100" w:afterAutospacing="1"/>
              <w:jc w:val="left"/>
              <w:rPr>
                <w:rFonts w:cs="Arial"/>
              </w:rPr>
            </w:pPr>
          </w:p>
        </w:tc>
      </w:tr>
      <w:tr w:rsidR="000A2821" w:rsidRPr="008B3241" w:rsidTr="007E23F9">
        <w:trPr>
          <w:cantSplit/>
          <w:tblHeader/>
        </w:trPr>
        <w:tc>
          <w:tcPr>
            <w:tcW w:w="1382" w:type="dxa"/>
            <w:shd w:val="clear" w:color="auto" w:fill="E6E6E6"/>
          </w:tcPr>
          <w:p w:rsidR="000A2821" w:rsidRPr="008B3241" w:rsidRDefault="000A2821" w:rsidP="000A2821">
            <w:pPr>
              <w:spacing w:before="100" w:beforeAutospacing="1" w:after="100" w:afterAutospacing="1"/>
              <w:jc w:val="left"/>
              <w:rPr>
                <w:rFonts w:cs="Arial"/>
              </w:rPr>
            </w:pPr>
            <w:r w:rsidRPr="008B3241">
              <w:t>3</w:t>
            </w:r>
          </w:p>
        </w:tc>
        <w:tc>
          <w:tcPr>
            <w:tcW w:w="2600" w:type="dxa"/>
            <w:shd w:val="clear" w:color="auto" w:fill="E6E6E6"/>
          </w:tcPr>
          <w:p w:rsidR="000A2821" w:rsidRPr="008B3241" w:rsidRDefault="000A2821" w:rsidP="000A2821">
            <w:pPr>
              <w:spacing w:before="100" w:beforeAutospacing="1" w:after="100" w:afterAutospacing="1"/>
              <w:jc w:val="left"/>
              <w:rPr>
                <w:rFonts w:cs="Arial"/>
              </w:rPr>
            </w:pPr>
            <w:r w:rsidRPr="008B3241">
              <w:rPr>
                <w:rFonts w:cs="Arial"/>
              </w:rPr>
              <w:t>Keyword</w:t>
            </w:r>
          </w:p>
        </w:tc>
        <w:tc>
          <w:tcPr>
            <w:tcW w:w="1448" w:type="dxa"/>
            <w:shd w:val="clear" w:color="auto" w:fill="E6E6E6"/>
          </w:tcPr>
          <w:p w:rsidR="000A2821" w:rsidRPr="008B3241" w:rsidRDefault="000A2821" w:rsidP="000A2821">
            <w:pPr>
              <w:spacing w:before="100" w:beforeAutospacing="1" w:after="100" w:afterAutospacing="1"/>
              <w:jc w:val="center"/>
              <w:rPr>
                <w:rFonts w:cs="Arial"/>
              </w:rPr>
            </w:pPr>
            <w:r w:rsidRPr="008B3241">
              <w:rPr>
                <w:rFonts w:cs="Arial"/>
              </w:rPr>
              <w:t>1..*</w:t>
            </w:r>
          </w:p>
        </w:tc>
        <w:tc>
          <w:tcPr>
            <w:tcW w:w="3642" w:type="dxa"/>
            <w:shd w:val="clear" w:color="auto" w:fill="E6E6E6"/>
          </w:tcPr>
          <w:p w:rsidR="000A2821" w:rsidRPr="008B3241" w:rsidRDefault="000A2821" w:rsidP="000A2821">
            <w:pPr>
              <w:spacing w:before="100" w:beforeAutospacing="1" w:after="100" w:afterAutospacing="1"/>
              <w:jc w:val="left"/>
              <w:rPr>
                <w:rFonts w:cs="Arial"/>
              </w:rPr>
            </w:pPr>
          </w:p>
        </w:tc>
      </w:tr>
      <w:tr w:rsidR="000A2821" w:rsidRPr="008B3241" w:rsidTr="007E23F9">
        <w:trPr>
          <w:cantSplit/>
          <w:tblHeader/>
        </w:trPr>
        <w:tc>
          <w:tcPr>
            <w:tcW w:w="1382" w:type="dxa"/>
            <w:shd w:val="clear" w:color="auto" w:fill="E6E6E6"/>
          </w:tcPr>
          <w:p w:rsidR="000A2821" w:rsidRPr="008B3241" w:rsidRDefault="000A2821" w:rsidP="000A2821">
            <w:pPr>
              <w:spacing w:before="100" w:beforeAutospacing="1" w:after="100" w:afterAutospacing="1"/>
              <w:jc w:val="left"/>
              <w:rPr>
                <w:rFonts w:cs="Arial"/>
              </w:rPr>
            </w:pPr>
            <w:r w:rsidRPr="008B3241">
              <w:t>4.1</w:t>
            </w:r>
          </w:p>
        </w:tc>
        <w:tc>
          <w:tcPr>
            <w:tcW w:w="2600" w:type="dxa"/>
            <w:shd w:val="clear" w:color="auto" w:fill="E6E6E6"/>
          </w:tcPr>
          <w:p w:rsidR="000A2821" w:rsidRPr="008B3241" w:rsidRDefault="000A2821" w:rsidP="000A2821">
            <w:pPr>
              <w:spacing w:before="100" w:beforeAutospacing="1" w:after="100" w:afterAutospacing="1"/>
              <w:jc w:val="left"/>
              <w:rPr>
                <w:rFonts w:cs="Arial"/>
              </w:rPr>
            </w:pPr>
            <w:r w:rsidRPr="008B3241">
              <w:t>Geographic bounding box</w:t>
            </w:r>
          </w:p>
        </w:tc>
        <w:tc>
          <w:tcPr>
            <w:tcW w:w="1448" w:type="dxa"/>
            <w:shd w:val="clear" w:color="auto" w:fill="E6E6E6"/>
          </w:tcPr>
          <w:p w:rsidR="000A2821" w:rsidRPr="008B3241" w:rsidRDefault="000A2821" w:rsidP="000A2821">
            <w:pPr>
              <w:spacing w:before="100" w:beforeAutospacing="1" w:after="100" w:afterAutospacing="1"/>
              <w:jc w:val="center"/>
              <w:rPr>
                <w:rFonts w:cs="Arial"/>
              </w:rPr>
            </w:pPr>
            <w:r w:rsidRPr="008B3241">
              <w:rPr>
                <w:rFonts w:cs="Arial"/>
              </w:rPr>
              <w:t>1..*</w:t>
            </w:r>
          </w:p>
        </w:tc>
        <w:tc>
          <w:tcPr>
            <w:tcW w:w="3642" w:type="dxa"/>
            <w:shd w:val="clear" w:color="auto" w:fill="E6E6E6"/>
          </w:tcPr>
          <w:p w:rsidR="000A2821" w:rsidRPr="008B3241" w:rsidRDefault="000A2821" w:rsidP="000A2821">
            <w:pPr>
              <w:spacing w:before="100" w:beforeAutospacing="1" w:after="100" w:afterAutospacing="1"/>
              <w:jc w:val="left"/>
              <w:rPr>
                <w:rFonts w:cs="Arial"/>
              </w:rPr>
            </w:pPr>
          </w:p>
        </w:tc>
      </w:tr>
      <w:tr w:rsidR="000A2821" w:rsidRPr="008B3241" w:rsidTr="007E23F9">
        <w:trPr>
          <w:cantSplit/>
          <w:tblHeader/>
        </w:trPr>
        <w:tc>
          <w:tcPr>
            <w:tcW w:w="1382" w:type="dxa"/>
            <w:shd w:val="clear" w:color="auto" w:fill="E6E6E6"/>
          </w:tcPr>
          <w:p w:rsidR="000A2821" w:rsidRPr="008B3241" w:rsidRDefault="000A2821" w:rsidP="000A2821">
            <w:pPr>
              <w:spacing w:before="100" w:beforeAutospacing="1" w:after="100" w:afterAutospacing="1"/>
              <w:jc w:val="left"/>
              <w:rPr>
                <w:rFonts w:cs="Arial"/>
              </w:rPr>
            </w:pPr>
            <w:r w:rsidRPr="008B3241">
              <w:lastRenderedPageBreak/>
              <w:t>5</w:t>
            </w:r>
          </w:p>
        </w:tc>
        <w:tc>
          <w:tcPr>
            <w:tcW w:w="2600" w:type="dxa"/>
            <w:shd w:val="clear" w:color="auto" w:fill="E6E6E6"/>
          </w:tcPr>
          <w:p w:rsidR="000A2821" w:rsidRPr="008B3241" w:rsidRDefault="000A2821" w:rsidP="000A2821">
            <w:pPr>
              <w:spacing w:before="100" w:beforeAutospacing="1" w:after="100" w:afterAutospacing="1"/>
              <w:jc w:val="left"/>
              <w:rPr>
                <w:rFonts w:cs="Arial"/>
                <w:lang w:eastAsia="nl-NL"/>
              </w:rPr>
            </w:pPr>
            <w:r w:rsidRPr="008B3241">
              <w:rPr>
                <w:rFonts w:cs="Arial"/>
              </w:rPr>
              <w:t>Temporal reference</w:t>
            </w:r>
          </w:p>
        </w:tc>
        <w:tc>
          <w:tcPr>
            <w:tcW w:w="1448" w:type="dxa"/>
            <w:shd w:val="clear" w:color="auto" w:fill="E6E6E6"/>
          </w:tcPr>
          <w:p w:rsidR="000A2821" w:rsidRPr="008B3241" w:rsidRDefault="000A2821" w:rsidP="000A2821">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rsidR="000A2821" w:rsidRPr="008B3241" w:rsidRDefault="000A2821" w:rsidP="000A2821">
            <w:pPr>
              <w:spacing w:before="100" w:beforeAutospacing="1" w:after="100" w:afterAutospacing="1"/>
              <w:jc w:val="left"/>
              <w:rPr>
                <w:rFonts w:cs="Arial"/>
                <w:lang w:eastAsia="nl-NL"/>
              </w:rPr>
            </w:pPr>
          </w:p>
        </w:tc>
      </w:tr>
      <w:tr w:rsidR="000A2821" w:rsidRPr="008B3241" w:rsidTr="007E23F9">
        <w:trPr>
          <w:cantSplit/>
          <w:trHeight w:val="419"/>
          <w:tblHeader/>
        </w:trPr>
        <w:tc>
          <w:tcPr>
            <w:tcW w:w="1382" w:type="dxa"/>
            <w:shd w:val="clear" w:color="auto" w:fill="E6E6E6"/>
          </w:tcPr>
          <w:p w:rsidR="000A2821" w:rsidRPr="008B3241" w:rsidRDefault="000A2821" w:rsidP="000A2821">
            <w:pPr>
              <w:spacing w:before="100" w:beforeAutospacing="1" w:after="100" w:afterAutospacing="1"/>
              <w:jc w:val="left"/>
              <w:rPr>
                <w:rFonts w:cs="Arial"/>
                <w:lang w:eastAsia="nl-NL"/>
              </w:rPr>
            </w:pPr>
            <w:r w:rsidRPr="008B3241">
              <w:t>6.1</w:t>
            </w:r>
          </w:p>
        </w:tc>
        <w:tc>
          <w:tcPr>
            <w:tcW w:w="2600" w:type="dxa"/>
            <w:shd w:val="clear" w:color="auto" w:fill="E6E6E6"/>
          </w:tcPr>
          <w:p w:rsidR="000A2821" w:rsidRPr="008B3241" w:rsidRDefault="000A2821" w:rsidP="000A2821">
            <w:pPr>
              <w:spacing w:before="100" w:beforeAutospacing="1" w:after="100" w:afterAutospacing="1"/>
              <w:jc w:val="left"/>
              <w:rPr>
                <w:rFonts w:cs="Arial"/>
                <w:lang w:eastAsia="nl-NL"/>
              </w:rPr>
            </w:pPr>
            <w:r w:rsidRPr="008B3241">
              <w:rPr>
                <w:rFonts w:cs="Arial"/>
                <w:lang w:eastAsia="nl-NL"/>
              </w:rPr>
              <w:t xml:space="preserve">Lineage </w:t>
            </w:r>
          </w:p>
        </w:tc>
        <w:tc>
          <w:tcPr>
            <w:tcW w:w="1448" w:type="dxa"/>
            <w:shd w:val="clear" w:color="auto" w:fill="E6E6E6"/>
          </w:tcPr>
          <w:p w:rsidR="000A2821" w:rsidRPr="008B3241" w:rsidRDefault="000A2821" w:rsidP="000A2821">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rsidR="000A2821" w:rsidRPr="008B3241" w:rsidRDefault="000A2821" w:rsidP="000A2821">
            <w:pPr>
              <w:spacing w:before="100" w:beforeAutospacing="1" w:after="100" w:afterAutospacing="1"/>
              <w:jc w:val="left"/>
              <w:rPr>
                <w:rFonts w:cs="Arial"/>
                <w:lang w:eastAsia="nl-NL"/>
              </w:rPr>
            </w:pPr>
          </w:p>
        </w:tc>
      </w:tr>
      <w:tr w:rsidR="000A2821" w:rsidRPr="008B3241" w:rsidTr="007E23F9">
        <w:trPr>
          <w:cantSplit/>
          <w:trHeight w:val="483"/>
          <w:tblHeader/>
        </w:trPr>
        <w:tc>
          <w:tcPr>
            <w:tcW w:w="1382" w:type="dxa"/>
            <w:shd w:val="clear" w:color="auto" w:fill="E6E6E6"/>
          </w:tcPr>
          <w:p w:rsidR="000A2821" w:rsidRPr="008B3241" w:rsidRDefault="000A2821" w:rsidP="000A2821">
            <w:pPr>
              <w:spacing w:before="100" w:beforeAutospacing="1" w:after="100" w:afterAutospacing="1"/>
              <w:jc w:val="left"/>
              <w:rPr>
                <w:rFonts w:cs="Arial"/>
              </w:rPr>
            </w:pPr>
            <w:r w:rsidRPr="008B3241">
              <w:t>6.2</w:t>
            </w:r>
          </w:p>
        </w:tc>
        <w:tc>
          <w:tcPr>
            <w:tcW w:w="2600" w:type="dxa"/>
            <w:shd w:val="clear" w:color="auto" w:fill="E6E6E6"/>
          </w:tcPr>
          <w:p w:rsidR="000A2821" w:rsidRPr="008B3241" w:rsidRDefault="000A2821" w:rsidP="000A2821">
            <w:pPr>
              <w:spacing w:before="100" w:beforeAutospacing="1" w:after="100" w:afterAutospacing="1"/>
              <w:jc w:val="left"/>
              <w:rPr>
                <w:rFonts w:cs="Arial"/>
              </w:rPr>
            </w:pPr>
            <w:r w:rsidRPr="008B3241">
              <w:rPr>
                <w:rFonts w:cs="Arial"/>
              </w:rPr>
              <w:t>Spatial resolution</w:t>
            </w:r>
          </w:p>
        </w:tc>
        <w:tc>
          <w:tcPr>
            <w:tcW w:w="1448" w:type="dxa"/>
            <w:shd w:val="clear" w:color="auto" w:fill="E6E6E6"/>
          </w:tcPr>
          <w:p w:rsidR="000A2821" w:rsidRPr="008B3241" w:rsidRDefault="000A2821" w:rsidP="000A2821">
            <w:pPr>
              <w:spacing w:before="100" w:beforeAutospacing="1" w:after="100" w:afterAutospacing="1"/>
              <w:jc w:val="center"/>
              <w:rPr>
                <w:rFonts w:cs="Arial"/>
              </w:rPr>
            </w:pPr>
            <w:r w:rsidRPr="008B3241">
              <w:rPr>
                <w:rFonts w:cs="Arial"/>
              </w:rPr>
              <w:t>0..*</w:t>
            </w:r>
          </w:p>
        </w:tc>
        <w:tc>
          <w:tcPr>
            <w:tcW w:w="3642" w:type="dxa"/>
            <w:shd w:val="clear" w:color="auto" w:fill="E6E6E6"/>
          </w:tcPr>
          <w:p w:rsidR="000A2821" w:rsidRPr="008B3241" w:rsidRDefault="000A2821" w:rsidP="000A2821">
            <w:pPr>
              <w:spacing w:before="100" w:beforeAutospacing="1" w:after="100" w:afterAutospacing="1"/>
              <w:jc w:val="left"/>
              <w:rPr>
                <w:rFonts w:cs="Arial"/>
              </w:rPr>
            </w:pPr>
            <w:r w:rsidRPr="008B3241">
              <w:rPr>
                <w:rFonts w:cs="Arial"/>
              </w:rPr>
              <w:t>Mandatory for data sets and data set series if an equivalent scale or a resolution distance can be specified.</w:t>
            </w:r>
          </w:p>
        </w:tc>
      </w:tr>
      <w:tr w:rsidR="000A2821" w:rsidRPr="008B3241" w:rsidTr="007E23F9">
        <w:trPr>
          <w:cantSplit/>
          <w:tblHeader/>
        </w:trPr>
        <w:tc>
          <w:tcPr>
            <w:tcW w:w="1382" w:type="dxa"/>
            <w:shd w:val="clear" w:color="auto" w:fill="E6E6E6"/>
          </w:tcPr>
          <w:p w:rsidR="000A2821" w:rsidRPr="008B3241" w:rsidRDefault="000A2821" w:rsidP="000A2821">
            <w:pPr>
              <w:spacing w:before="100" w:beforeAutospacing="1" w:after="100" w:afterAutospacing="1"/>
              <w:jc w:val="left"/>
              <w:rPr>
                <w:rFonts w:cs="Arial"/>
                <w:lang w:eastAsia="nl-NL"/>
              </w:rPr>
            </w:pPr>
            <w:r w:rsidRPr="008B3241">
              <w:t>7</w:t>
            </w:r>
          </w:p>
        </w:tc>
        <w:tc>
          <w:tcPr>
            <w:tcW w:w="2600" w:type="dxa"/>
            <w:shd w:val="clear" w:color="auto" w:fill="E6E6E6"/>
          </w:tcPr>
          <w:p w:rsidR="000A2821" w:rsidRPr="008B3241" w:rsidRDefault="000A2821" w:rsidP="000A2821">
            <w:pPr>
              <w:spacing w:before="100" w:beforeAutospacing="1" w:after="100" w:afterAutospacing="1"/>
              <w:jc w:val="left"/>
              <w:rPr>
                <w:rFonts w:cs="Arial"/>
                <w:lang w:eastAsia="nl-NL"/>
              </w:rPr>
            </w:pPr>
            <w:r w:rsidRPr="008B3241">
              <w:rPr>
                <w:rFonts w:cs="Arial"/>
                <w:lang w:eastAsia="nl-NL"/>
              </w:rPr>
              <w:t>Conformity</w:t>
            </w:r>
          </w:p>
        </w:tc>
        <w:tc>
          <w:tcPr>
            <w:tcW w:w="1448" w:type="dxa"/>
            <w:shd w:val="clear" w:color="auto" w:fill="E6E6E6"/>
          </w:tcPr>
          <w:p w:rsidR="000A2821" w:rsidRPr="008B3241" w:rsidRDefault="000A2821" w:rsidP="000A2821">
            <w:pPr>
              <w:spacing w:before="100" w:beforeAutospacing="1" w:after="100" w:afterAutospacing="1"/>
              <w:jc w:val="center"/>
              <w:rPr>
                <w:rFonts w:cs="Arial"/>
              </w:rPr>
            </w:pPr>
            <w:r w:rsidRPr="008B3241">
              <w:rPr>
                <w:rFonts w:cs="Arial"/>
              </w:rPr>
              <w:t>1..*</w:t>
            </w:r>
          </w:p>
        </w:tc>
        <w:tc>
          <w:tcPr>
            <w:tcW w:w="3642" w:type="dxa"/>
            <w:shd w:val="clear" w:color="auto" w:fill="E6E6E6"/>
          </w:tcPr>
          <w:p w:rsidR="000A2821" w:rsidRPr="008B3241" w:rsidRDefault="000A2821" w:rsidP="000A2821">
            <w:pPr>
              <w:spacing w:before="100" w:beforeAutospacing="1" w:after="100" w:afterAutospacing="1"/>
              <w:jc w:val="left"/>
              <w:rPr>
                <w:rFonts w:cs="Arial"/>
                <w:lang w:eastAsia="nl-NL"/>
              </w:rPr>
            </w:pPr>
          </w:p>
        </w:tc>
      </w:tr>
      <w:tr w:rsidR="000A2821" w:rsidRPr="008B3241" w:rsidTr="007E23F9">
        <w:trPr>
          <w:cantSplit/>
          <w:tblHeader/>
        </w:trPr>
        <w:tc>
          <w:tcPr>
            <w:tcW w:w="1382" w:type="dxa"/>
            <w:shd w:val="clear" w:color="auto" w:fill="E6E6E6"/>
          </w:tcPr>
          <w:p w:rsidR="000A2821" w:rsidRPr="008B3241" w:rsidRDefault="000A2821" w:rsidP="000A2821">
            <w:pPr>
              <w:spacing w:before="100" w:beforeAutospacing="1" w:after="100" w:afterAutospacing="1"/>
              <w:jc w:val="left"/>
              <w:rPr>
                <w:rFonts w:cs="Arial"/>
                <w:lang w:eastAsia="nl-NL"/>
              </w:rPr>
            </w:pPr>
            <w:r w:rsidRPr="008B3241">
              <w:t>8.1</w:t>
            </w:r>
          </w:p>
        </w:tc>
        <w:tc>
          <w:tcPr>
            <w:tcW w:w="2600" w:type="dxa"/>
            <w:shd w:val="clear" w:color="auto" w:fill="E6E6E6"/>
          </w:tcPr>
          <w:p w:rsidR="000A2821" w:rsidRPr="008B3241" w:rsidRDefault="000A2821" w:rsidP="000A2821">
            <w:pPr>
              <w:spacing w:before="100" w:beforeAutospacing="1" w:after="100" w:afterAutospacing="1"/>
              <w:jc w:val="left"/>
              <w:rPr>
                <w:rFonts w:cs="Arial"/>
                <w:lang w:eastAsia="nl-NL"/>
              </w:rPr>
            </w:pPr>
            <w:r w:rsidRPr="008B3241">
              <w:rPr>
                <w:rFonts w:cs="Arial"/>
                <w:lang w:eastAsia="nl-NL"/>
              </w:rPr>
              <w:t>Conditions for access and use</w:t>
            </w:r>
          </w:p>
        </w:tc>
        <w:tc>
          <w:tcPr>
            <w:tcW w:w="1448" w:type="dxa"/>
            <w:shd w:val="clear" w:color="auto" w:fill="E6E6E6"/>
          </w:tcPr>
          <w:p w:rsidR="000A2821" w:rsidRPr="008B3241" w:rsidRDefault="000A2821" w:rsidP="000A2821">
            <w:pPr>
              <w:spacing w:before="100" w:beforeAutospacing="1" w:after="100" w:afterAutospacing="1"/>
              <w:jc w:val="center"/>
              <w:rPr>
                <w:rFonts w:cs="Arial"/>
              </w:rPr>
            </w:pPr>
            <w:r w:rsidRPr="008B3241">
              <w:rPr>
                <w:rFonts w:cs="Arial"/>
              </w:rPr>
              <w:t>1..*</w:t>
            </w:r>
          </w:p>
        </w:tc>
        <w:tc>
          <w:tcPr>
            <w:tcW w:w="3642" w:type="dxa"/>
            <w:shd w:val="clear" w:color="auto" w:fill="E6E6E6"/>
          </w:tcPr>
          <w:p w:rsidR="000A2821" w:rsidRPr="008B3241" w:rsidRDefault="000A2821" w:rsidP="000A2821">
            <w:pPr>
              <w:spacing w:before="100" w:beforeAutospacing="1" w:after="100" w:afterAutospacing="1"/>
              <w:jc w:val="left"/>
              <w:rPr>
                <w:rFonts w:cs="Arial"/>
                <w:lang w:eastAsia="nl-NL"/>
              </w:rPr>
            </w:pPr>
          </w:p>
        </w:tc>
      </w:tr>
      <w:tr w:rsidR="000A2821" w:rsidRPr="008B3241" w:rsidTr="007E23F9">
        <w:trPr>
          <w:cantSplit/>
          <w:tblHeader/>
        </w:trPr>
        <w:tc>
          <w:tcPr>
            <w:tcW w:w="1382" w:type="dxa"/>
            <w:shd w:val="clear" w:color="auto" w:fill="E6E6E6"/>
          </w:tcPr>
          <w:p w:rsidR="000A2821" w:rsidRPr="008B3241" w:rsidRDefault="000A2821" w:rsidP="000A2821">
            <w:pPr>
              <w:spacing w:before="100" w:beforeAutospacing="1" w:after="100" w:afterAutospacing="1"/>
              <w:jc w:val="left"/>
              <w:rPr>
                <w:rFonts w:cs="Arial"/>
                <w:lang w:eastAsia="nl-NL"/>
              </w:rPr>
            </w:pPr>
            <w:r w:rsidRPr="008B3241">
              <w:t>8.2</w:t>
            </w:r>
          </w:p>
        </w:tc>
        <w:tc>
          <w:tcPr>
            <w:tcW w:w="2600" w:type="dxa"/>
            <w:shd w:val="clear" w:color="auto" w:fill="E6E6E6"/>
          </w:tcPr>
          <w:p w:rsidR="000A2821" w:rsidRPr="008B3241" w:rsidRDefault="000A2821" w:rsidP="000A2821">
            <w:pPr>
              <w:spacing w:before="100" w:beforeAutospacing="1" w:after="100" w:afterAutospacing="1"/>
              <w:jc w:val="left"/>
              <w:rPr>
                <w:rFonts w:cs="Arial"/>
                <w:lang w:eastAsia="nl-NL"/>
              </w:rPr>
            </w:pPr>
            <w:r w:rsidRPr="008B3241">
              <w:rPr>
                <w:rFonts w:cs="Arial"/>
                <w:lang w:eastAsia="nl-NL"/>
              </w:rPr>
              <w:t>Limitations on public access</w:t>
            </w:r>
          </w:p>
        </w:tc>
        <w:tc>
          <w:tcPr>
            <w:tcW w:w="1448" w:type="dxa"/>
            <w:shd w:val="clear" w:color="auto" w:fill="E6E6E6"/>
          </w:tcPr>
          <w:p w:rsidR="000A2821" w:rsidRPr="008B3241" w:rsidRDefault="000A2821" w:rsidP="000A2821">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rsidR="000A2821" w:rsidRPr="008B3241" w:rsidRDefault="000A2821" w:rsidP="000A2821">
            <w:pPr>
              <w:spacing w:before="100" w:beforeAutospacing="1" w:after="100" w:afterAutospacing="1"/>
              <w:jc w:val="left"/>
              <w:rPr>
                <w:rFonts w:cs="Arial"/>
                <w:lang w:eastAsia="nl-NL"/>
              </w:rPr>
            </w:pPr>
          </w:p>
        </w:tc>
      </w:tr>
      <w:tr w:rsidR="000A2821" w:rsidRPr="008B3241" w:rsidTr="007E23F9">
        <w:trPr>
          <w:cantSplit/>
          <w:tblHeader/>
        </w:trPr>
        <w:tc>
          <w:tcPr>
            <w:tcW w:w="1382" w:type="dxa"/>
            <w:shd w:val="clear" w:color="auto" w:fill="E6E6E6"/>
          </w:tcPr>
          <w:p w:rsidR="000A2821" w:rsidRPr="008B3241" w:rsidRDefault="000A2821" w:rsidP="000A2821">
            <w:pPr>
              <w:spacing w:before="100" w:beforeAutospacing="1" w:after="100" w:afterAutospacing="1"/>
              <w:jc w:val="left"/>
              <w:rPr>
                <w:rFonts w:cs="Arial"/>
                <w:lang w:eastAsia="nl-NL"/>
              </w:rPr>
            </w:pPr>
            <w:r w:rsidRPr="008B3241">
              <w:t>9</w:t>
            </w:r>
          </w:p>
        </w:tc>
        <w:tc>
          <w:tcPr>
            <w:tcW w:w="2600" w:type="dxa"/>
            <w:shd w:val="clear" w:color="auto" w:fill="E6E6E6"/>
          </w:tcPr>
          <w:p w:rsidR="000A2821" w:rsidRPr="008B3241" w:rsidRDefault="000A2821" w:rsidP="000A2821">
            <w:pPr>
              <w:spacing w:before="100" w:beforeAutospacing="1" w:after="100" w:afterAutospacing="1"/>
              <w:jc w:val="left"/>
              <w:rPr>
                <w:rFonts w:cs="Arial"/>
                <w:lang w:eastAsia="nl-NL"/>
              </w:rPr>
            </w:pPr>
            <w:r w:rsidRPr="008B3241">
              <w:rPr>
                <w:rFonts w:cs="Arial"/>
                <w:lang w:eastAsia="nl-NL"/>
              </w:rPr>
              <w:t>Responsible organisation</w:t>
            </w:r>
          </w:p>
        </w:tc>
        <w:tc>
          <w:tcPr>
            <w:tcW w:w="1448" w:type="dxa"/>
            <w:shd w:val="clear" w:color="auto" w:fill="E6E6E6"/>
          </w:tcPr>
          <w:p w:rsidR="000A2821" w:rsidRPr="008B3241" w:rsidRDefault="000A2821" w:rsidP="000A2821">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rsidR="000A2821" w:rsidRPr="008B3241" w:rsidRDefault="000A2821" w:rsidP="000A2821">
            <w:pPr>
              <w:spacing w:before="100" w:beforeAutospacing="1" w:after="100" w:afterAutospacing="1"/>
              <w:jc w:val="left"/>
              <w:rPr>
                <w:rFonts w:cs="Arial"/>
                <w:lang w:eastAsia="nl-NL"/>
              </w:rPr>
            </w:pPr>
          </w:p>
        </w:tc>
      </w:tr>
      <w:tr w:rsidR="000A2821" w:rsidRPr="008B3241" w:rsidTr="007E23F9">
        <w:trPr>
          <w:cantSplit/>
          <w:tblHeader/>
        </w:trPr>
        <w:tc>
          <w:tcPr>
            <w:tcW w:w="1382" w:type="dxa"/>
            <w:shd w:val="clear" w:color="auto" w:fill="E6E6E6"/>
          </w:tcPr>
          <w:p w:rsidR="000A2821" w:rsidRPr="008B3241" w:rsidRDefault="000A2821" w:rsidP="000A2821">
            <w:pPr>
              <w:spacing w:before="100" w:beforeAutospacing="1" w:after="100" w:afterAutospacing="1"/>
              <w:jc w:val="left"/>
              <w:rPr>
                <w:rFonts w:cs="Arial"/>
              </w:rPr>
            </w:pPr>
            <w:r w:rsidRPr="008B3241">
              <w:t>10.1</w:t>
            </w:r>
          </w:p>
        </w:tc>
        <w:tc>
          <w:tcPr>
            <w:tcW w:w="2600" w:type="dxa"/>
            <w:shd w:val="clear" w:color="auto" w:fill="E6E6E6"/>
          </w:tcPr>
          <w:p w:rsidR="000A2821" w:rsidRPr="008B3241" w:rsidRDefault="000A2821" w:rsidP="000A2821">
            <w:pPr>
              <w:spacing w:before="100" w:beforeAutospacing="1" w:after="100" w:afterAutospacing="1"/>
              <w:jc w:val="left"/>
              <w:rPr>
                <w:rFonts w:cs="Arial"/>
              </w:rPr>
            </w:pPr>
            <w:r w:rsidRPr="008B3241">
              <w:rPr>
                <w:rFonts w:cs="Arial"/>
              </w:rPr>
              <w:t>Metadata point of contact</w:t>
            </w:r>
          </w:p>
        </w:tc>
        <w:tc>
          <w:tcPr>
            <w:tcW w:w="1448" w:type="dxa"/>
            <w:shd w:val="clear" w:color="auto" w:fill="E6E6E6"/>
          </w:tcPr>
          <w:p w:rsidR="000A2821" w:rsidRPr="008B3241" w:rsidRDefault="000A2821" w:rsidP="000A2821">
            <w:pPr>
              <w:spacing w:before="100" w:beforeAutospacing="1" w:after="100" w:afterAutospacing="1"/>
              <w:jc w:val="center"/>
              <w:rPr>
                <w:rFonts w:cs="Arial"/>
              </w:rPr>
            </w:pPr>
            <w:r w:rsidRPr="008B3241">
              <w:rPr>
                <w:rFonts w:cs="Arial"/>
              </w:rPr>
              <w:t>1..*</w:t>
            </w:r>
          </w:p>
        </w:tc>
        <w:tc>
          <w:tcPr>
            <w:tcW w:w="3642" w:type="dxa"/>
            <w:shd w:val="clear" w:color="auto" w:fill="E6E6E6"/>
          </w:tcPr>
          <w:p w:rsidR="000A2821" w:rsidRPr="008B3241" w:rsidRDefault="000A2821" w:rsidP="000A2821">
            <w:pPr>
              <w:spacing w:before="100" w:beforeAutospacing="1" w:after="100" w:afterAutospacing="1"/>
              <w:jc w:val="left"/>
              <w:rPr>
                <w:rFonts w:cs="Arial"/>
              </w:rPr>
            </w:pPr>
          </w:p>
        </w:tc>
      </w:tr>
      <w:tr w:rsidR="000A2821" w:rsidRPr="008B3241" w:rsidTr="007E23F9">
        <w:trPr>
          <w:cantSplit/>
          <w:tblHeader/>
        </w:trPr>
        <w:tc>
          <w:tcPr>
            <w:tcW w:w="1382" w:type="dxa"/>
            <w:shd w:val="clear" w:color="auto" w:fill="E6E6E6"/>
          </w:tcPr>
          <w:p w:rsidR="000A2821" w:rsidRPr="008B3241" w:rsidRDefault="000A2821" w:rsidP="000A2821">
            <w:pPr>
              <w:spacing w:before="100" w:beforeAutospacing="1" w:after="100" w:afterAutospacing="1"/>
              <w:jc w:val="left"/>
              <w:rPr>
                <w:rFonts w:cs="Arial"/>
              </w:rPr>
            </w:pPr>
            <w:r w:rsidRPr="008B3241">
              <w:t>10.2</w:t>
            </w:r>
          </w:p>
        </w:tc>
        <w:tc>
          <w:tcPr>
            <w:tcW w:w="2600" w:type="dxa"/>
            <w:shd w:val="clear" w:color="auto" w:fill="E6E6E6"/>
          </w:tcPr>
          <w:p w:rsidR="000A2821" w:rsidRPr="008B3241" w:rsidRDefault="000A2821" w:rsidP="000A2821">
            <w:pPr>
              <w:spacing w:before="100" w:beforeAutospacing="1" w:after="100" w:afterAutospacing="1"/>
              <w:jc w:val="left"/>
              <w:rPr>
                <w:rFonts w:cs="Arial"/>
              </w:rPr>
            </w:pPr>
            <w:r w:rsidRPr="008B3241">
              <w:rPr>
                <w:rFonts w:cs="Arial"/>
              </w:rPr>
              <w:t>Metadata date</w:t>
            </w:r>
          </w:p>
        </w:tc>
        <w:tc>
          <w:tcPr>
            <w:tcW w:w="1448" w:type="dxa"/>
            <w:shd w:val="clear" w:color="auto" w:fill="E6E6E6"/>
          </w:tcPr>
          <w:p w:rsidR="000A2821" w:rsidRPr="008B3241" w:rsidRDefault="000A2821" w:rsidP="000A2821">
            <w:pPr>
              <w:spacing w:before="100" w:beforeAutospacing="1" w:after="100" w:afterAutospacing="1"/>
              <w:jc w:val="center"/>
              <w:rPr>
                <w:rFonts w:cs="Arial"/>
              </w:rPr>
            </w:pPr>
            <w:r w:rsidRPr="008B3241">
              <w:rPr>
                <w:rFonts w:cs="Arial"/>
              </w:rPr>
              <w:t>1</w:t>
            </w:r>
          </w:p>
        </w:tc>
        <w:tc>
          <w:tcPr>
            <w:tcW w:w="3642" w:type="dxa"/>
            <w:shd w:val="clear" w:color="auto" w:fill="E6E6E6"/>
          </w:tcPr>
          <w:p w:rsidR="000A2821" w:rsidRPr="008B3241" w:rsidRDefault="000A2821" w:rsidP="000A2821">
            <w:pPr>
              <w:spacing w:before="100" w:beforeAutospacing="1" w:after="100" w:afterAutospacing="1"/>
              <w:jc w:val="left"/>
              <w:rPr>
                <w:rFonts w:cs="Arial"/>
              </w:rPr>
            </w:pPr>
          </w:p>
        </w:tc>
      </w:tr>
      <w:tr w:rsidR="000A2821" w:rsidRPr="008B3241" w:rsidTr="007E23F9">
        <w:trPr>
          <w:cantSplit/>
          <w:tblHeader/>
        </w:trPr>
        <w:tc>
          <w:tcPr>
            <w:tcW w:w="1382" w:type="dxa"/>
            <w:shd w:val="clear" w:color="auto" w:fill="E6E6E6"/>
          </w:tcPr>
          <w:p w:rsidR="000A2821" w:rsidRPr="008B3241" w:rsidRDefault="000A2821" w:rsidP="000A2821">
            <w:pPr>
              <w:spacing w:before="100" w:beforeAutospacing="1" w:after="100" w:afterAutospacing="1"/>
              <w:jc w:val="left"/>
              <w:rPr>
                <w:rFonts w:cs="Arial"/>
              </w:rPr>
            </w:pPr>
            <w:r w:rsidRPr="008B3241">
              <w:t>10.3</w:t>
            </w:r>
          </w:p>
        </w:tc>
        <w:tc>
          <w:tcPr>
            <w:tcW w:w="2600" w:type="dxa"/>
            <w:shd w:val="clear" w:color="auto" w:fill="E6E6E6"/>
          </w:tcPr>
          <w:p w:rsidR="000A2821" w:rsidRPr="008B3241" w:rsidRDefault="000A2821" w:rsidP="000A2821">
            <w:pPr>
              <w:spacing w:before="100" w:beforeAutospacing="1" w:after="100" w:afterAutospacing="1"/>
              <w:jc w:val="left"/>
              <w:rPr>
                <w:rFonts w:cs="Arial"/>
              </w:rPr>
            </w:pPr>
            <w:r w:rsidRPr="008B3241">
              <w:rPr>
                <w:rFonts w:cs="Arial"/>
              </w:rPr>
              <w:t>Metadata language</w:t>
            </w:r>
          </w:p>
        </w:tc>
        <w:tc>
          <w:tcPr>
            <w:tcW w:w="1448" w:type="dxa"/>
            <w:shd w:val="clear" w:color="auto" w:fill="E6E6E6"/>
          </w:tcPr>
          <w:p w:rsidR="000A2821" w:rsidRPr="008B3241" w:rsidRDefault="000A2821" w:rsidP="000A2821">
            <w:pPr>
              <w:spacing w:before="100" w:beforeAutospacing="1" w:after="100" w:afterAutospacing="1"/>
              <w:jc w:val="center"/>
              <w:rPr>
                <w:rFonts w:cs="Arial"/>
              </w:rPr>
            </w:pPr>
            <w:r w:rsidRPr="008B3241">
              <w:rPr>
                <w:rFonts w:cs="Arial"/>
              </w:rPr>
              <w:t>1</w:t>
            </w:r>
          </w:p>
        </w:tc>
        <w:tc>
          <w:tcPr>
            <w:tcW w:w="3642" w:type="dxa"/>
            <w:shd w:val="clear" w:color="auto" w:fill="E6E6E6"/>
          </w:tcPr>
          <w:p w:rsidR="000A2821" w:rsidRPr="008B3241" w:rsidRDefault="000A2821" w:rsidP="000A2821">
            <w:pPr>
              <w:spacing w:before="100" w:beforeAutospacing="1" w:after="100" w:afterAutospacing="1"/>
              <w:jc w:val="left"/>
              <w:rPr>
                <w:rFonts w:cs="Arial"/>
              </w:rPr>
            </w:pPr>
          </w:p>
        </w:tc>
      </w:tr>
    </w:tbl>
    <w:p w:rsidR="000A2821" w:rsidRDefault="000A2821" w:rsidP="000A2821">
      <w:pPr>
        <w:shd w:val="clear" w:color="auto" w:fill="E6E6E6"/>
      </w:pPr>
    </w:p>
    <w:p w:rsidR="000A2821" w:rsidRPr="00B964B9" w:rsidRDefault="000A2821" w:rsidP="000A2821">
      <w:pPr>
        <w:shd w:val="clear" w:color="auto" w:fill="E6E6E6"/>
        <w:rPr>
          <w:rFonts w:cs="Arial"/>
          <w:b/>
        </w:rPr>
      </w:pPr>
      <w:r>
        <w:t xml:space="preserve">Generic guidelines for implementing these elements using ISO 19115 and 19119 are available at </w:t>
      </w:r>
      <w:r w:rsidRPr="00E772A7">
        <w:rPr>
          <w:i/>
        </w:rPr>
        <w:t>http://inspire.jrc.ec.europa.eu/index.cfm/pageid/101</w:t>
      </w:r>
      <w:r>
        <w:t>. The following sections describe additional theme-specific recommendations and requirements for implementing these elements.</w:t>
      </w:r>
    </w:p>
    <w:p w:rsidR="000A2821" w:rsidRDefault="000A2821" w:rsidP="000A2821">
      <w:pPr>
        <w:shd w:val="clear" w:color="auto" w:fill="E6E6E6"/>
      </w:pPr>
    </w:p>
    <w:p w:rsidR="00766FA1" w:rsidRDefault="00766FA1" w:rsidP="007D7225">
      <w:r>
        <w:tab/>
      </w:r>
    </w:p>
    <w:p w:rsidR="000A2821" w:rsidRPr="008B3241" w:rsidRDefault="000A2821" w:rsidP="000A2821">
      <w:pPr>
        <w:pStyle w:val="Heading3"/>
        <w:shd w:val="clear" w:color="auto" w:fill="E6E6E6"/>
        <w:tabs>
          <w:tab w:val="num" w:pos="720"/>
        </w:tabs>
        <w:spacing w:after="60"/>
        <w:ind w:left="720" w:hanging="720"/>
      </w:pPr>
      <w:bookmarkStart w:id="305" w:name="_Toc374464103"/>
      <w:bookmarkStart w:id="306" w:name="Conformity"/>
      <w:bookmarkStart w:id="307" w:name="_Toc254191112"/>
      <w:r w:rsidRPr="008B3241">
        <w:t>Conformity</w:t>
      </w:r>
      <w:bookmarkEnd w:id="305"/>
      <w:bookmarkEnd w:id="307"/>
    </w:p>
    <w:p w:rsidR="000A2821" w:rsidRPr="008B3241" w:rsidRDefault="000A2821" w:rsidP="000A2821">
      <w:pPr>
        <w:shd w:val="clear" w:color="auto" w:fill="E6E6E6"/>
      </w:pPr>
    </w:p>
    <w:p w:rsidR="000A2821" w:rsidRDefault="000A2821" w:rsidP="000A2821">
      <w:pPr>
        <w:shd w:val="clear" w:color="auto" w:fill="E6E6E6"/>
      </w:pPr>
      <w:r w:rsidRPr="008B3241">
        <w:t xml:space="preserve">The </w:t>
      </w:r>
      <w:r w:rsidRPr="008B3241">
        <w:rPr>
          <w:i/>
        </w:rPr>
        <w:t>Conformity</w:t>
      </w:r>
      <w:r w:rsidRPr="008B3241">
        <w:t xml:space="preserve"> metadata element defined in Regulation 1205/2008/EC </w:t>
      </w:r>
      <w:r>
        <w:t>requires</w:t>
      </w:r>
      <w:r w:rsidRPr="008B3241">
        <w:t xml:space="preserve"> to report the conformance with the Implementing Rule for interoperability of spatial data sets and services</w:t>
      </w:r>
      <w:r>
        <w:t xml:space="preserve">. In addition, it may be used also to document the conformance to </w:t>
      </w:r>
      <w:r w:rsidRPr="00DC31C2">
        <w:t>another specification.</w:t>
      </w:r>
    </w:p>
    <w:p w:rsidR="000A2821" w:rsidRDefault="000A2821" w:rsidP="000A2821">
      <w:pPr>
        <w:shd w:val="clear" w:color="auto" w:fill="E6E6E6"/>
      </w:pPr>
    </w:p>
    <w:p w:rsidR="000A2821" w:rsidRDefault="000A2821" w:rsidP="000A2821">
      <w:pPr>
        <w:pStyle w:val="Recommendationgrey"/>
      </w:pPr>
      <w:r>
        <w:t>Dataset metadata should include a statement on the overall conformance of the dataset with this data specification (i.e. conformance with all requirements).</w:t>
      </w:r>
    </w:p>
    <w:p w:rsidR="000A2821" w:rsidRDefault="000A2821" w:rsidP="000A2821">
      <w:pPr>
        <w:shd w:val="clear" w:color="auto" w:fill="E6E6E6"/>
      </w:pPr>
    </w:p>
    <w:p w:rsidR="000A2821" w:rsidRDefault="000A2821" w:rsidP="000A2821">
      <w:pPr>
        <w:pStyle w:val="Recommendationgrey"/>
      </w:pPr>
      <w:r>
        <w:t xml:space="preserve">The </w:t>
      </w:r>
      <w:r w:rsidRPr="008B3241">
        <w:rPr>
          <w:i/>
        </w:rPr>
        <w:t>Conformity</w:t>
      </w:r>
      <w:r w:rsidRPr="008B3241">
        <w:t xml:space="preserve"> metadata element</w:t>
      </w:r>
      <w:r>
        <w:t xml:space="preserve"> should be used to document conformance with this data specification (as a whole), with a specific conformance class defined in the Abstract Test Suite in Annex A and/or with another specification.</w:t>
      </w:r>
    </w:p>
    <w:p w:rsidR="000A2821" w:rsidRDefault="000A2821" w:rsidP="000A2821">
      <w:pPr>
        <w:shd w:val="clear" w:color="auto" w:fill="E6E6E6"/>
      </w:pPr>
    </w:p>
    <w:p w:rsidR="000A2821" w:rsidRDefault="000A2821" w:rsidP="000A2821">
      <w:pPr>
        <w:shd w:val="clear" w:color="auto" w:fill="E6E6E6"/>
      </w:pPr>
      <w:r>
        <w:t xml:space="preserve">The </w:t>
      </w:r>
      <w:r w:rsidRPr="00B05B41">
        <w:rPr>
          <w:i/>
        </w:rPr>
        <w:t>Conformity</w:t>
      </w:r>
      <w:r>
        <w:t xml:space="preserve"> element includes two sub-elements, the </w:t>
      </w:r>
      <w:r>
        <w:rPr>
          <w:i/>
        </w:rPr>
        <w:t>S</w:t>
      </w:r>
      <w:r w:rsidRPr="00B05B41">
        <w:rPr>
          <w:i/>
        </w:rPr>
        <w:t>pecification</w:t>
      </w:r>
      <w:r>
        <w:t xml:space="preserve"> (</w:t>
      </w:r>
      <w:r w:rsidRPr="00B05B41">
        <w:t xml:space="preserve">a citation of the </w:t>
      </w:r>
      <w:r w:rsidRPr="008B3241">
        <w:t>Implementing Rule for interoperability of spatial data sets and services</w:t>
      </w:r>
      <w:r w:rsidRPr="00B05B41">
        <w:t xml:space="preserve"> </w:t>
      </w:r>
      <w:r>
        <w:t>or other specifi</w:t>
      </w:r>
      <w:r w:rsidRPr="00B05B41">
        <w:t>cation</w:t>
      </w:r>
      <w:r>
        <w:t xml:space="preserve">), and the </w:t>
      </w:r>
      <w:r>
        <w:rPr>
          <w:i/>
        </w:rPr>
        <w:t>D</w:t>
      </w:r>
      <w:r w:rsidRPr="00B05B41">
        <w:rPr>
          <w:i/>
        </w:rPr>
        <w:t>egree</w:t>
      </w:r>
      <w:r>
        <w:t xml:space="preserve"> of conformity. </w:t>
      </w:r>
      <w:r w:rsidRPr="008B3241">
        <w:t xml:space="preserve">The </w:t>
      </w:r>
      <w:r w:rsidRPr="00846761">
        <w:rPr>
          <w:i/>
        </w:rPr>
        <w:t>Degree</w:t>
      </w:r>
      <w:r w:rsidRPr="008B3241">
        <w:t xml:space="preserve"> can be </w:t>
      </w:r>
      <w:r w:rsidRPr="008B3241">
        <w:rPr>
          <w:i/>
        </w:rPr>
        <w:t>Conformant</w:t>
      </w:r>
      <w:r w:rsidRPr="008B3241">
        <w:t xml:space="preserve"> (if the dataset is fully conformant with the cited specification), </w:t>
      </w:r>
      <w:r w:rsidRPr="008B3241">
        <w:rPr>
          <w:i/>
        </w:rPr>
        <w:t>Not Conformant</w:t>
      </w:r>
      <w:r w:rsidRPr="008B3241">
        <w:t xml:space="preserve"> (if the dataset does not conform to the cited specification) or </w:t>
      </w:r>
      <w:r w:rsidRPr="008B3241">
        <w:rPr>
          <w:i/>
        </w:rPr>
        <w:t xml:space="preserve">Not </w:t>
      </w:r>
      <w:r>
        <w:rPr>
          <w:i/>
        </w:rPr>
        <w:t>E</w:t>
      </w:r>
      <w:r w:rsidRPr="008B3241">
        <w:rPr>
          <w:i/>
        </w:rPr>
        <w:t>valuated</w:t>
      </w:r>
      <w:r w:rsidRPr="008B3241">
        <w:t xml:space="preserve"> (if the conformance has not been evaluated).</w:t>
      </w:r>
    </w:p>
    <w:p w:rsidR="000A2821" w:rsidRDefault="000A2821" w:rsidP="000A2821">
      <w:pPr>
        <w:shd w:val="clear" w:color="auto" w:fill="E6E6E6"/>
      </w:pPr>
    </w:p>
    <w:p w:rsidR="000A2821" w:rsidRDefault="000A2821" w:rsidP="000A2821">
      <w:pPr>
        <w:pStyle w:val="Recommendationgrey"/>
      </w:pPr>
      <w:r>
        <w:t>If a dataset is not yet conformant with all requirements of this data specification, it is recommended to include information on the conformance with the individual conformance classes specified in the Abstract Test Suite in Annex A.</w:t>
      </w:r>
    </w:p>
    <w:p w:rsidR="000A2821" w:rsidRDefault="000A2821" w:rsidP="000A2821">
      <w:pPr>
        <w:shd w:val="clear" w:color="auto" w:fill="E6E6E6"/>
      </w:pPr>
    </w:p>
    <w:p w:rsidR="000A2821" w:rsidRDefault="000A2821" w:rsidP="007F1953">
      <w:pPr>
        <w:pStyle w:val="Recommendationgrey"/>
      </w:pPr>
      <w:r>
        <w:lastRenderedPageBreak/>
        <w:t xml:space="preserve">If a dataset is produced or transformed according to an external specification that includes specific quality assurance procedures, the conformity with this specification should be documented using the </w:t>
      </w:r>
      <w:r w:rsidRPr="008A3E46">
        <w:rPr>
          <w:i/>
        </w:rPr>
        <w:t>Conformity</w:t>
      </w:r>
      <w:r>
        <w:t xml:space="preserve"> metadata element.</w:t>
      </w:r>
    </w:p>
    <w:p w:rsidR="000A2821" w:rsidRPr="008A3E46" w:rsidRDefault="000A2821" w:rsidP="000A2821">
      <w:pPr>
        <w:shd w:val="clear" w:color="auto" w:fill="E6E6E6"/>
      </w:pPr>
    </w:p>
    <w:p w:rsidR="000A2821" w:rsidRPr="007F1953" w:rsidRDefault="000A2821" w:rsidP="000A2821">
      <w:pPr>
        <w:pStyle w:val="Recommendationgrey"/>
      </w:pPr>
      <w:r>
        <w:t xml:space="preserve">If minimum data quality recommendations are defined then the statement on the conformity with these requirements should be included using the </w:t>
      </w:r>
      <w:r w:rsidRPr="008A3E46">
        <w:rPr>
          <w:i/>
        </w:rPr>
        <w:t>Conformity</w:t>
      </w:r>
      <w:r>
        <w:t xml:space="preserve"> metadata element and referring to the relevant data quality conformance class in the Abstract Test Suite.</w:t>
      </w:r>
    </w:p>
    <w:p w:rsidR="000A2821" w:rsidRDefault="000A2821" w:rsidP="000A2821">
      <w:pPr>
        <w:shd w:val="clear" w:color="auto" w:fill="E6E6E6"/>
      </w:pPr>
    </w:p>
    <w:p w:rsidR="000A2821" w:rsidRDefault="000A2821" w:rsidP="000A2821">
      <w:pPr>
        <w:shd w:val="clear" w:color="auto" w:fill="E6E6E6"/>
        <w:tabs>
          <w:tab w:val="clear" w:pos="284"/>
          <w:tab w:val="left" w:pos="-3960"/>
        </w:tabs>
      </w:pPr>
      <w:r>
        <w:t>NOTE</w:t>
      </w:r>
      <w:r>
        <w:tab/>
      </w:r>
      <w:r>
        <w:tab/>
        <w:t>Currently no minimum data quality requirements are included in the IRs. The recommendation above should be included as a requirement in the IRs if minimum data quality requirements are defined at some point in the future.</w:t>
      </w:r>
    </w:p>
    <w:p w:rsidR="000A2821" w:rsidRDefault="000A2821" w:rsidP="000A2821">
      <w:pPr>
        <w:shd w:val="clear" w:color="auto" w:fill="E6E6E6"/>
      </w:pPr>
    </w:p>
    <w:p w:rsidR="000A2821" w:rsidRPr="00C4477F" w:rsidRDefault="000A2821" w:rsidP="000A2821">
      <w:pPr>
        <w:pStyle w:val="Recommendationgrey"/>
      </w:pPr>
      <w:r>
        <w:t>When documenting conformance with this data specification or one of the conformance classes defined in the Abstract Test Suite, t</w:t>
      </w:r>
      <w:r w:rsidRPr="008B3241">
        <w:t xml:space="preserve">he </w:t>
      </w:r>
      <w:r w:rsidRPr="009C7517">
        <w:rPr>
          <w:i/>
        </w:rPr>
        <w:t>Specification</w:t>
      </w:r>
      <w:r w:rsidRPr="008B3241">
        <w:t xml:space="preserve"> </w:t>
      </w:r>
      <w:r>
        <w:t>sub-</w:t>
      </w:r>
      <w:r w:rsidRPr="008B3241">
        <w:t xml:space="preserve">element should be given </w:t>
      </w:r>
      <w:r>
        <w:t xml:space="preserve">using the http URI identifier of the conformance class or using </w:t>
      </w:r>
      <w:r w:rsidRPr="00C4477F">
        <w:t>a citation including the   following elements:</w:t>
      </w:r>
    </w:p>
    <w:p w:rsidR="000A2821" w:rsidRPr="00C4477F" w:rsidRDefault="000A2821" w:rsidP="000A2821">
      <w:pPr>
        <w:pStyle w:val="Recommendationgrey"/>
        <w:numPr>
          <w:ilvl w:val="0"/>
          <w:numId w:val="0"/>
        </w:numPr>
        <w:ind w:left="2268" w:hanging="2155"/>
      </w:pPr>
      <w:r w:rsidRPr="00C4477F">
        <w:tab/>
        <w:t xml:space="preserve">- title: “INSPIRE Data Specification on </w:t>
      </w:r>
      <w:r w:rsidR="00592A4C" w:rsidRPr="00592A4C">
        <w:rPr>
          <w:i/>
        </w:rPr>
        <w:t>Natural Risk Zones</w:t>
      </w:r>
      <w:r>
        <w:t xml:space="preserve"> </w:t>
      </w:r>
      <w:r w:rsidRPr="00C4477F">
        <w:t xml:space="preserve">– </w:t>
      </w:r>
      <w:r w:rsidR="00902D6D">
        <w:t>Technical</w:t>
      </w:r>
      <w:r w:rsidRPr="00C4477F">
        <w:t xml:space="preserve"> Guidelines</w:t>
      </w:r>
      <w:r>
        <w:t xml:space="preserve"> – &lt;name of the conformance class&gt;</w:t>
      </w:r>
      <w:r w:rsidRPr="00C4477F">
        <w:t>”</w:t>
      </w:r>
    </w:p>
    <w:p w:rsidR="000A2821" w:rsidRPr="00C4477F" w:rsidRDefault="000A2821" w:rsidP="000A2821">
      <w:pPr>
        <w:pStyle w:val="Recommendationgrey"/>
        <w:numPr>
          <w:ilvl w:val="0"/>
          <w:numId w:val="0"/>
        </w:numPr>
        <w:ind w:left="2268" w:hanging="2155"/>
      </w:pPr>
      <w:r w:rsidRPr="00C4477F">
        <w:tab/>
        <w:t>- date:</w:t>
      </w:r>
    </w:p>
    <w:p w:rsidR="000A2821" w:rsidRPr="00C4477F" w:rsidRDefault="000A2821" w:rsidP="000A2821">
      <w:pPr>
        <w:pStyle w:val="Recommendationgrey"/>
        <w:numPr>
          <w:ilvl w:val="0"/>
          <w:numId w:val="0"/>
        </w:numPr>
        <w:tabs>
          <w:tab w:val="left" w:pos="2552"/>
        </w:tabs>
        <w:ind w:left="2268" w:hanging="2155"/>
      </w:pPr>
      <w:r w:rsidRPr="00C4477F">
        <w:tab/>
      </w:r>
      <w:r w:rsidRPr="00C4477F">
        <w:tab/>
        <w:t>- dateType: publication</w:t>
      </w:r>
    </w:p>
    <w:p w:rsidR="000A2821" w:rsidRPr="008B3241" w:rsidRDefault="000A2821" w:rsidP="000A2821">
      <w:pPr>
        <w:pStyle w:val="Recommendationgrey"/>
        <w:numPr>
          <w:ilvl w:val="0"/>
          <w:numId w:val="0"/>
        </w:numPr>
        <w:tabs>
          <w:tab w:val="left" w:pos="2552"/>
        </w:tabs>
        <w:ind w:left="2268" w:hanging="2155"/>
      </w:pPr>
      <w:r w:rsidRPr="00C4477F">
        <w:tab/>
      </w:r>
      <w:r w:rsidRPr="00C4477F">
        <w:tab/>
        <w:t xml:space="preserve">- date: </w:t>
      </w:r>
      <w:r>
        <w:t>2013-01-29</w:t>
      </w:r>
    </w:p>
    <w:p w:rsidR="000A2821" w:rsidRDefault="000A2821" w:rsidP="000A2821">
      <w:pPr>
        <w:shd w:val="clear" w:color="auto" w:fill="E6E6E6"/>
      </w:pPr>
    </w:p>
    <w:p w:rsidR="000A2821" w:rsidRDefault="000A2821" w:rsidP="000A2821">
      <w:pPr>
        <w:shd w:val="clear" w:color="auto" w:fill="E6E6E6"/>
      </w:pPr>
      <w:r>
        <w:t>EXAMPLE 1:</w:t>
      </w:r>
      <w:r>
        <w:tab/>
        <w:t xml:space="preserve">The XML snippets below show how to fill the </w:t>
      </w:r>
      <w:r w:rsidRPr="00150087">
        <w:rPr>
          <w:i/>
        </w:rPr>
        <w:t>Specification</w:t>
      </w:r>
      <w:r>
        <w:t xml:space="preserve"> sub-element for documenting conformance with the whole data specification on Addresses v3.0.1.</w:t>
      </w:r>
    </w:p>
    <w:p w:rsidR="000A2821" w:rsidRDefault="000A2821" w:rsidP="000A2821">
      <w:pPr>
        <w:shd w:val="clear" w:color="auto" w:fill="E6E6E6"/>
      </w:pPr>
    </w:p>
    <w:p w:rsidR="000A2821" w:rsidRPr="00163D4F" w:rsidRDefault="000A2821" w:rsidP="000A2821">
      <w:pPr>
        <w:shd w:val="clear" w:color="auto" w:fill="E6E6E6"/>
        <w:tabs>
          <w:tab w:val="clear" w:pos="851"/>
          <w:tab w:val="clear" w:pos="1134"/>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0A2821" w:rsidRPr="00163D4F" w:rsidRDefault="000A2821" w:rsidP="000A2821">
      <w:pPr>
        <w:shd w:val="clear" w:color="auto" w:fill="E6E6E6"/>
        <w:tabs>
          <w:tab w:val="clear" w:pos="851"/>
          <w:tab w:val="clear" w:pos="1134"/>
        </w:tabs>
        <w:autoSpaceDE w:val="0"/>
        <w:autoSpaceDN w:val="0"/>
        <w:adjustRightInd w:val="0"/>
        <w:jc w:val="left"/>
        <w:rPr>
          <w:rFonts w:cs="Arial"/>
          <w:b/>
          <w:color w:val="000000"/>
          <w:sz w:val="18"/>
          <w:szCs w:val="18"/>
          <w:lang w:eastAsia="en-GB"/>
        </w:rPr>
      </w:pPr>
      <w:r w:rsidRPr="00163D4F">
        <w:rPr>
          <w:rFonts w:cs="Arial"/>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FF0000"/>
          <w:sz w:val="18"/>
          <w:szCs w:val="18"/>
          <w:lang w:eastAsia="en-GB"/>
        </w:rPr>
        <w:t xml:space="preserve"> href</w:t>
      </w:r>
      <w:r w:rsidRPr="00163D4F">
        <w:rPr>
          <w:rFonts w:cs="Arial"/>
          <w:b/>
          <w:color w:val="0000FF"/>
          <w:sz w:val="18"/>
          <w:szCs w:val="18"/>
          <w:lang w:eastAsia="en-GB"/>
        </w:rPr>
        <w:t>="</w:t>
      </w:r>
      <w:r w:rsidRPr="00163D4F">
        <w:rPr>
          <w:rFonts w:cs="Arial"/>
          <w:b/>
          <w:color w:val="000000"/>
          <w:sz w:val="18"/>
          <w:szCs w:val="18"/>
          <w:lang w:eastAsia="en-GB"/>
        </w:rPr>
        <w:t>http://inspire.ec.europa.eu/conformanceClass/ad/3.0.1/tg</w:t>
      </w:r>
      <w:r w:rsidRPr="00163D4F">
        <w:rPr>
          <w:rFonts w:cs="Arial"/>
          <w:b/>
          <w:color w:val="0000FF"/>
          <w:sz w:val="18"/>
          <w:szCs w:val="18"/>
          <w:lang w:eastAsia="en-GB"/>
        </w:rPr>
        <w:t>"</w:t>
      </w:r>
      <w:r w:rsidRPr="00163D4F">
        <w:rPr>
          <w:rFonts w:cs="Arial"/>
          <w:b/>
          <w:color w:val="FF0000"/>
          <w:sz w:val="18"/>
          <w:szCs w:val="18"/>
          <w:lang w:eastAsia="en-GB"/>
        </w:rPr>
        <w:t xml:space="preserve"> </w:t>
      </w:r>
      <w:r w:rsidRPr="00163D4F">
        <w:rPr>
          <w:rFonts w:cs="Arial"/>
          <w:b/>
          <w:color w:val="0000FF"/>
          <w:sz w:val="18"/>
          <w:szCs w:val="18"/>
          <w:lang w:eastAsia="en-GB"/>
        </w:rPr>
        <w:t>/&gt;</w:t>
      </w:r>
    </w:p>
    <w:p w:rsidR="000A2821" w:rsidRPr="00163D4F" w:rsidRDefault="000A2821" w:rsidP="000A2821">
      <w:pPr>
        <w:shd w:val="clear" w:color="auto" w:fill="E6E6E6"/>
        <w:tabs>
          <w:tab w:val="clear" w:pos="851"/>
          <w:tab w:val="clear" w:pos="1134"/>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rsidR="000A2821" w:rsidRPr="00163D4F" w:rsidRDefault="000A2821" w:rsidP="000A2821">
      <w:pPr>
        <w:shd w:val="clear" w:color="auto" w:fill="E6E6E6"/>
        <w:tabs>
          <w:tab w:val="clear" w:pos="851"/>
          <w:tab w:val="clear" w:pos="1134"/>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rsidR="000A2821" w:rsidRDefault="000A2821" w:rsidP="000A2821">
      <w:pPr>
        <w:shd w:val="clear" w:color="auto" w:fill="E6E6E6"/>
        <w:rPr>
          <w:rFonts w:cs="Arial"/>
          <w:color w:val="0000FF"/>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0A2821" w:rsidRDefault="000A2821" w:rsidP="000A2821">
      <w:pPr>
        <w:shd w:val="clear" w:color="auto" w:fill="E6E6E6"/>
        <w:rPr>
          <w:sz w:val="18"/>
          <w:szCs w:val="18"/>
        </w:rPr>
      </w:pPr>
    </w:p>
    <w:p w:rsidR="000A2821" w:rsidRDefault="000A2821" w:rsidP="000A2821">
      <w:pPr>
        <w:shd w:val="clear" w:color="auto" w:fill="E6E6E6"/>
        <w:rPr>
          <w:sz w:val="18"/>
          <w:szCs w:val="18"/>
        </w:rPr>
      </w:pPr>
      <w:r>
        <w:rPr>
          <w:sz w:val="18"/>
          <w:szCs w:val="18"/>
        </w:rPr>
        <w:t>or (using a citation):</w:t>
      </w:r>
    </w:p>
    <w:p w:rsidR="000A2821" w:rsidRPr="00150087" w:rsidRDefault="000A2821" w:rsidP="000A2821">
      <w:pPr>
        <w:shd w:val="clear" w:color="auto" w:fill="E6E6E6"/>
        <w:rPr>
          <w:sz w:val="18"/>
          <w:szCs w:val="18"/>
        </w:rPr>
      </w:pPr>
    </w:p>
    <w:p w:rsidR="000A2821" w:rsidRPr="00163D4F" w:rsidRDefault="000A2821" w:rsidP="000A2821">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0000FF"/>
          <w:sz w:val="18"/>
          <w:szCs w:val="18"/>
          <w:lang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gmd:CI_Citation</w:t>
      </w:r>
      <w:r w:rsidRPr="00163D4F">
        <w:rPr>
          <w:rFonts w:cs="Arial"/>
          <w:color w:val="0000FF"/>
          <w:sz w:val="18"/>
          <w:szCs w:val="18"/>
          <w:lang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r w:rsidRPr="00163D4F">
        <w:rPr>
          <w:rFonts w:cs="Arial"/>
          <w:b/>
          <w:color w:val="000000"/>
          <w:sz w:val="18"/>
          <w:szCs w:val="18"/>
          <w:lang w:eastAsia="en-GB"/>
        </w:rPr>
        <w:t xml:space="preserve">INSPIRE Data Specification on </w:t>
      </w:r>
      <w:r>
        <w:rPr>
          <w:b/>
          <w:sz w:val="18"/>
          <w:szCs w:val="18"/>
        </w:rPr>
        <w:t>Natural Risk Zones</w:t>
      </w:r>
      <w:r w:rsidRPr="00163D4F">
        <w:rPr>
          <w:rFonts w:cs="Arial"/>
          <w:b/>
          <w:color w:val="000000"/>
          <w:sz w:val="18"/>
          <w:szCs w:val="18"/>
          <w:lang w:eastAsia="en-GB"/>
        </w:rPr>
        <w:t xml:space="preserve"> – </w:t>
      </w:r>
      <w:r w:rsidR="00902D6D">
        <w:rPr>
          <w:rFonts w:cs="Arial"/>
          <w:b/>
          <w:color w:val="000000"/>
          <w:sz w:val="18"/>
          <w:szCs w:val="18"/>
          <w:lang w:eastAsia="en-GB"/>
        </w:rPr>
        <w:t>Technical</w:t>
      </w:r>
      <w:r w:rsidRPr="00163D4F">
        <w:rPr>
          <w:rFonts w:cs="Arial"/>
          <w:b/>
          <w:color w:val="000000"/>
          <w:sz w:val="18"/>
          <w:szCs w:val="18"/>
          <w:lang w:eastAsia="en-GB"/>
        </w:rPr>
        <w:t xml:space="preserve"> Guidelines</w:t>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r>
        <w:rPr>
          <w:b/>
          <w:sz w:val="18"/>
          <w:szCs w:val="18"/>
        </w:rPr>
        <w:t>2013-01-29</w:t>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0A2821" w:rsidRPr="005E5DA7" w:rsidRDefault="000A2821" w:rsidP="000A2821">
      <w:pPr>
        <w:shd w:val="clear" w:color="auto" w:fill="E6E6E6"/>
        <w:tabs>
          <w:tab w:val="left" w:pos="1418"/>
          <w:tab w:val="left" w:pos="1701"/>
        </w:tabs>
        <w:autoSpaceDE w:val="0"/>
        <w:autoSpaceDN w:val="0"/>
        <w:adjustRightInd w:val="0"/>
        <w:jc w:val="left"/>
        <w:rPr>
          <w:rFonts w:cs="Arial"/>
          <w:color w:val="000000"/>
          <w:sz w:val="18"/>
          <w:szCs w:val="18"/>
          <w:lang w:val="fr-FR"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rsidR="000A2821" w:rsidRPr="005E5DA7" w:rsidRDefault="000A2821" w:rsidP="000A2821">
      <w:pPr>
        <w:shd w:val="clear" w:color="auto" w:fill="E6E6E6"/>
        <w:tabs>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FF0000"/>
          <w:sz w:val="18"/>
          <w:szCs w:val="18"/>
          <w:lang w:val="fr-FR" w:eastAsia="en-GB"/>
        </w:rPr>
        <w:t xml:space="preserve"> codeList</w:t>
      </w:r>
      <w:r w:rsidRPr="005E5DA7">
        <w:rPr>
          <w:rFonts w:cs="Arial"/>
          <w:b/>
          <w:color w:val="0000FF"/>
          <w:sz w:val="18"/>
          <w:szCs w:val="18"/>
          <w:lang w:val="fr-FR" w:eastAsia="en-GB"/>
        </w:rPr>
        <w:t>="</w:t>
      </w:r>
      <w:r w:rsidRPr="005E5DA7">
        <w:rPr>
          <w:rFonts w:cs="Arial"/>
          <w:b/>
          <w:color w:val="000000"/>
          <w:sz w:val="18"/>
          <w:szCs w:val="18"/>
          <w:lang w:val="fr-FR" w:eastAsia="en-GB"/>
        </w:rPr>
        <w:t>http://standards.iso.org/ittf/PubliclyAvailableStandards/ISO_19139_Schemas/resou</w:t>
      </w:r>
    </w:p>
    <w:p w:rsidR="000A2821" w:rsidRPr="005E5DA7" w:rsidRDefault="000A2821" w:rsidP="000A2821">
      <w:pPr>
        <w:shd w:val="clear" w:color="auto" w:fill="E6E6E6"/>
        <w:tabs>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rces/Codelist/ML_gmxCodelists.xml#CI_DateTypeCode</w:t>
      </w:r>
      <w:r w:rsidRPr="005E5DA7">
        <w:rPr>
          <w:rFonts w:cs="Arial"/>
          <w:b/>
          <w:color w:val="0000FF"/>
          <w:sz w:val="18"/>
          <w:szCs w:val="18"/>
          <w:lang w:val="fr-FR" w:eastAsia="en-GB"/>
        </w:rPr>
        <w:t>"</w:t>
      </w:r>
      <w:r w:rsidRPr="005E5DA7">
        <w:rPr>
          <w:rFonts w:cs="Arial"/>
          <w:b/>
          <w:color w:val="FF0000"/>
          <w:sz w:val="18"/>
          <w:szCs w:val="18"/>
          <w:lang w:val="fr-FR" w:eastAsia="en-GB"/>
        </w:rPr>
        <w:t xml:space="preserve"> codeListValue</w:t>
      </w:r>
      <w:r w:rsidRPr="005E5DA7">
        <w:rPr>
          <w:rFonts w:cs="Arial"/>
          <w:b/>
          <w:color w:val="0000FF"/>
          <w:sz w:val="18"/>
          <w:szCs w:val="18"/>
          <w:lang w:val="fr-FR" w:eastAsia="en-GB"/>
        </w:rPr>
        <w:t>="</w:t>
      </w:r>
      <w:r w:rsidRPr="005E5DA7">
        <w:rPr>
          <w:rFonts w:cs="Arial"/>
          <w:b/>
          <w:color w:val="000000"/>
          <w:sz w:val="18"/>
          <w:szCs w:val="18"/>
          <w:lang w:val="fr-FR" w:eastAsia="en-GB"/>
        </w:rPr>
        <w:t>publication</w:t>
      </w:r>
      <w:r w:rsidRPr="005E5DA7">
        <w:rPr>
          <w:rFonts w:cs="Arial"/>
          <w:b/>
          <w:color w:val="0000FF"/>
          <w:sz w:val="18"/>
          <w:szCs w:val="18"/>
          <w:lang w:val="fr-FR" w:eastAsia="en-GB"/>
        </w:rPr>
        <w:t>"&gt;</w:t>
      </w:r>
      <w:r w:rsidRPr="005E5DA7">
        <w:rPr>
          <w:rFonts w:cs="Arial"/>
          <w:b/>
          <w:color w:val="000000"/>
          <w:sz w:val="18"/>
          <w:szCs w:val="18"/>
          <w:lang w:val="fr-FR" w:eastAsia="en-GB"/>
        </w:rPr>
        <w:t>publication</w:t>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0000FF"/>
          <w:sz w:val="18"/>
          <w:szCs w:val="18"/>
          <w:lang w:val="fr-FR" w:eastAsia="en-GB"/>
        </w:rPr>
        <w:t>&gt;</w:t>
      </w:r>
    </w:p>
    <w:p w:rsidR="000A2821" w:rsidRPr="005E5DA7" w:rsidRDefault="000A2821" w:rsidP="000A2821">
      <w:pPr>
        <w:shd w:val="clear" w:color="auto" w:fill="E6E6E6"/>
        <w:tabs>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rsidR="000A2821" w:rsidRPr="005E5DA7" w:rsidRDefault="000A2821" w:rsidP="000A2821">
      <w:pPr>
        <w:shd w:val="clear" w:color="auto" w:fill="E6E6E6"/>
        <w:tabs>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w:t>
      </w:r>
      <w:r w:rsidRPr="005E5DA7">
        <w:rPr>
          <w:rFonts w:cs="Arial"/>
          <w:color w:val="0000FF"/>
          <w:sz w:val="18"/>
          <w:szCs w:val="18"/>
          <w:lang w:val="fr-FR" w:eastAsia="en-GB"/>
        </w:rPr>
        <w:t>&gt;</w:t>
      </w:r>
    </w:p>
    <w:p w:rsidR="000A2821" w:rsidRPr="005E5DA7" w:rsidRDefault="000A2821" w:rsidP="000A2821">
      <w:pPr>
        <w:shd w:val="clear" w:color="auto" w:fill="E6E6E6"/>
        <w:tabs>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gmd:CI_Citation</w:t>
      </w:r>
      <w:r w:rsidRPr="005E5DA7">
        <w:rPr>
          <w:rFonts w:cs="Arial"/>
          <w:color w:val="0000FF"/>
          <w:sz w:val="18"/>
          <w:szCs w:val="18"/>
          <w:lang w:val="fr-FR"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5E5DA7">
        <w:rPr>
          <w:rFonts w:cs="Arial"/>
          <w:b/>
          <w:color w:val="000000"/>
          <w:sz w:val="18"/>
          <w:szCs w:val="18"/>
          <w:lang w:val="fr-FR"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0000FF"/>
          <w:sz w:val="18"/>
          <w:szCs w:val="18"/>
          <w:lang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rsidR="000A2821" w:rsidRPr="00163D4F" w:rsidRDefault="000A2821" w:rsidP="000A2821">
      <w:pPr>
        <w:shd w:val="clear" w:color="auto" w:fill="E6E6E6"/>
        <w:tabs>
          <w:tab w:val="left" w:pos="1418"/>
          <w:tab w:val="left" w:pos="1701"/>
        </w:tabs>
        <w:rPr>
          <w:sz w:val="18"/>
          <w:szCs w:val="18"/>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0A2821" w:rsidRPr="00163D4F" w:rsidRDefault="000A2821" w:rsidP="000A2821">
      <w:pPr>
        <w:shd w:val="clear" w:color="auto" w:fill="E6E6E6"/>
      </w:pPr>
    </w:p>
    <w:p w:rsidR="000A2821" w:rsidRPr="00163D4F" w:rsidRDefault="000A2821" w:rsidP="000A2821">
      <w:pPr>
        <w:shd w:val="clear" w:color="auto" w:fill="E6E6E6"/>
        <w:rPr>
          <w:i/>
        </w:rPr>
      </w:pPr>
      <w:r w:rsidRPr="00163D4F">
        <w:t>EXAMPLE 2:</w:t>
      </w:r>
      <w:r w:rsidRPr="00163D4F">
        <w:tab/>
        <w:t>The XML snippets</w:t>
      </w:r>
      <w:r>
        <w:t xml:space="preserve"> below show</w:t>
      </w:r>
      <w:r w:rsidRPr="00163D4F">
        <w:t xml:space="preserve"> how to fill the </w:t>
      </w:r>
      <w:r w:rsidRPr="00163D4F">
        <w:rPr>
          <w:i/>
        </w:rPr>
        <w:t>Specification</w:t>
      </w:r>
      <w:r w:rsidRPr="00163D4F">
        <w:t xml:space="preserve"> sub-element for documenting conformance with the CRS conformance class of the data specification on Addresses v3.0.1.</w:t>
      </w:r>
    </w:p>
    <w:p w:rsidR="000A2821" w:rsidRPr="00163D4F" w:rsidRDefault="000A2821" w:rsidP="000A2821">
      <w:pPr>
        <w:shd w:val="clear" w:color="auto" w:fill="E6E6E6"/>
      </w:pPr>
      <w:r w:rsidRPr="00163D4F">
        <w:t xml:space="preserve"> </w:t>
      </w:r>
    </w:p>
    <w:p w:rsidR="000A2821" w:rsidRPr="00163D4F" w:rsidRDefault="000A2821" w:rsidP="000A2821">
      <w:pPr>
        <w:shd w:val="clear" w:color="auto" w:fill="E6E6E6"/>
        <w:tabs>
          <w:tab w:val="clear" w:pos="851"/>
          <w:tab w:val="clear" w:pos="1134"/>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0A2821" w:rsidRPr="00163D4F" w:rsidRDefault="000A2821" w:rsidP="000A2821">
      <w:pPr>
        <w:shd w:val="clear" w:color="auto" w:fill="E6E6E6"/>
        <w:tabs>
          <w:tab w:val="clear" w:pos="851"/>
          <w:tab w:val="clear" w:pos="1134"/>
        </w:tabs>
        <w:autoSpaceDE w:val="0"/>
        <w:autoSpaceDN w:val="0"/>
        <w:adjustRightInd w:val="0"/>
        <w:jc w:val="left"/>
        <w:rPr>
          <w:rFonts w:cs="Arial"/>
          <w:b/>
          <w:color w:val="000000"/>
          <w:sz w:val="18"/>
          <w:szCs w:val="18"/>
          <w:lang w:eastAsia="en-GB"/>
        </w:rPr>
      </w:pPr>
      <w:r w:rsidRPr="00163D4F">
        <w:rPr>
          <w:rFonts w:cs="Arial"/>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FF0000"/>
          <w:sz w:val="18"/>
          <w:szCs w:val="18"/>
          <w:lang w:eastAsia="en-GB"/>
        </w:rPr>
        <w:t xml:space="preserve"> href</w:t>
      </w:r>
      <w:r w:rsidRPr="00163D4F">
        <w:rPr>
          <w:rFonts w:cs="Arial"/>
          <w:b/>
          <w:color w:val="0000FF"/>
          <w:sz w:val="18"/>
          <w:szCs w:val="18"/>
          <w:lang w:eastAsia="en-GB"/>
        </w:rPr>
        <w:t>="</w:t>
      </w:r>
      <w:r w:rsidRPr="00163D4F">
        <w:rPr>
          <w:rFonts w:cs="Arial"/>
          <w:b/>
          <w:color w:val="000000"/>
          <w:sz w:val="18"/>
          <w:szCs w:val="18"/>
          <w:lang w:eastAsia="en-GB"/>
        </w:rPr>
        <w:t>http://inspire.ec.europa.eu/conformanceClass/ad/3.0.1/crs</w:t>
      </w:r>
      <w:r w:rsidRPr="00163D4F">
        <w:rPr>
          <w:rFonts w:cs="Arial"/>
          <w:b/>
          <w:color w:val="0000FF"/>
          <w:sz w:val="18"/>
          <w:szCs w:val="18"/>
          <w:lang w:eastAsia="en-GB"/>
        </w:rPr>
        <w:t>"</w:t>
      </w:r>
      <w:r w:rsidRPr="00163D4F">
        <w:rPr>
          <w:rFonts w:cs="Arial"/>
          <w:b/>
          <w:color w:val="FF0000"/>
          <w:sz w:val="18"/>
          <w:szCs w:val="18"/>
          <w:lang w:eastAsia="en-GB"/>
        </w:rPr>
        <w:t xml:space="preserve"> </w:t>
      </w:r>
      <w:r w:rsidRPr="00163D4F">
        <w:rPr>
          <w:rFonts w:cs="Arial"/>
          <w:b/>
          <w:color w:val="0000FF"/>
          <w:sz w:val="18"/>
          <w:szCs w:val="18"/>
          <w:lang w:eastAsia="en-GB"/>
        </w:rPr>
        <w:t>/&gt;</w:t>
      </w:r>
    </w:p>
    <w:p w:rsidR="000A2821" w:rsidRPr="00163D4F" w:rsidRDefault="000A2821" w:rsidP="000A2821">
      <w:pPr>
        <w:shd w:val="clear" w:color="auto" w:fill="E6E6E6"/>
        <w:tabs>
          <w:tab w:val="clear" w:pos="851"/>
          <w:tab w:val="clear" w:pos="1134"/>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rsidR="000A2821" w:rsidRPr="00163D4F" w:rsidRDefault="000A2821" w:rsidP="000A2821">
      <w:pPr>
        <w:shd w:val="clear" w:color="auto" w:fill="E6E6E6"/>
        <w:tabs>
          <w:tab w:val="clear" w:pos="851"/>
          <w:tab w:val="clear" w:pos="1134"/>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rsidR="000A2821" w:rsidRPr="00163D4F" w:rsidRDefault="000A2821" w:rsidP="000A2821">
      <w:pPr>
        <w:shd w:val="clear" w:color="auto" w:fill="E6E6E6"/>
        <w:rPr>
          <w:rFonts w:cs="Arial"/>
          <w:color w:val="0000FF"/>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0A2821" w:rsidRPr="00163D4F" w:rsidRDefault="000A2821" w:rsidP="000A2821">
      <w:pPr>
        <w:shd w:val="clear" w:color="auto" w:fill="E6E6E6"/>
        <w:rPr>
          <w:sz w:val="18"/>
          <w:szCs w:val="18"/>
        </w:rPr>
      </w:pPr>
    </w:p>
    <w:p w:rsidR="000A2821" w:rsidRPr="00163D4F" w:rsidRDefault="000A2821" w:rsidP="000A2821">
      <w:pPr>
        <w:shd w:val="clear" w:color="auto" w:fill="E6E6E6"/>
        <w:rPr>
          <w:sz w:val="18"/>
          <w:szCs w:val="18"/>
        </w:rPr>
      </w:pPr>
      <w:r w:rsidRPr="00163D4F">
        <w:rPr>
          <w:sz w:val="18"/>
          <w:szCs w:val="18"/>
        </w:rPr>
        <w:t>or (using a citation):</w:t>
      </w:r>
    </w:p>
    <w:p w:rsidR="000A2821" w:rsidRPr="00163D4F" w:rsidRDefault="000A2821" w:rsidP="000A2821">
      <w:pPr>
        <w:shd w:val="clear" w:color="auto" w:fill="E6E6E6"/>
        <w:rPr>
          <w:sz w:val="18"/>
          <w:szCs w:val="18"/>
        </w:rPr>
      </w:pPr>
    </w:p>
    <w:p w:rsidR="000A2821" w:rsidRPr="00163D4F" w:rsidRDefault="000A2821" w:rsidP="000A2821">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0000FF"/>
          <w:sz w:val="18"/>
          <w:szCs w:val="18"/>
          <w:lang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gmd:CI_Citation</w:t>
      </w:r>
      <w:r w:rsidRPr="00163D4F">
        <w:rPr>
          <w:rFonts w:cs="Arial"/>
          <w:color w:val="0000FF"/>
          <w:sz w:val="18"/>
          <w:szCs w:val="18"/>
          <w:lang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r w:rsidRPr="00163D4F">
        <w:rPr>
          <w:rFonts w:cs="Arial"/>
          <w:b/>
          <w:color w:val="000000"/>
          <w:sz w:val="18"/>
          <w:szCs w:val="18"/>
          <w:lang w:eastAsia="en-GB"/>
        </w:rPr>
        <w:t xml:space="preserve">INSPIRE Data Specification on </w:t>
      </w:r>
      <w:r>
        <w:rPr>
          <w:b/>
          <w:sz w:val="18"/>
          <w:szCs w:val="18"/>
        </w:rPr>
        <w:t>Natural Risk Zones</w:t>
      </w:r>
      <w:r w:rsidRPr="00163D4F">
        <w:rPr>
          <w:rFonts w:cs="Arial"/>
          <w:b/>
          <w:color w:val="000000"/>
          <w:sz w:val="18"/>
          <w:szCs w:val="18"/>
          <w:lang w:eastAsia="en-GB"/>
        </w:rPr>
        <w:t xml:space="preserve"> – </w:t>
      </w:r>
      <w:r w:rsidR="00902D6D">
        <w:rPr>
          <w:rFonts w:cs="Arial"/>
          <w:b/>
          <w:color w:val="000000"/>
          <w:sz w:val="18"/>
          <w:szCs w:val="18"/>
          <w:lang w:eastAsia="en-GB"/>
        </w:rPr>
        <w:t>Technical</w:t>
      </w:r>
      <w:r w:rsidRPr="00163D4F">
        <w:rPr>
          <w:rFonts w:cs="Arial"/>
          <w:b/>
          <w:color w:val="000000"/>
          <w:sz w:val="18"/>
          <w:szCs w:val="18"/>
          <w:lang w:eastAsia="en-GB"/>
        </w:rPr>
        <w:t xml:space="preserve"> Guidelines – CRS</w:t>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r>
        <w:rPr>
          <w:b/>
          <w:sz w:val="18"/>
          <w:szCs w:val="18"/>
        </w:rPr>
        <w:t>2013-01-29</w:t>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0A2821" w:rsidRPr="005E5DA7" w:rsidRDefault="000A2821" w:rsidP="000A2821">
      <w:pPr>
        <w:shd w:val="clear" w:color="auto" w:fill="E6E6E6"/>
        <w:tabs>
          <w:tab w:val="left" w:pos="1418"/>
          <w:tab w:val="left" w:pos="1701"/>
        </w:tabs>
        <w:autoSpaceDE w:val="0"/>
        <w:autoSpaceDN w:val="0"/>
        <w:adjustRightInd w:val="0"/>
        <w:jc w:val="left"/>
        <w:rPr>
          <w:rFonts w:cs="Arial"/>
          <w:color w:val="000000"/>
          <w:sz w:val="18"/>
          <w:szCs w:val="18"/>
          <w:lang w:val="fr-FR"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rsidR="000A2821" w:rsidRPr="005E5DA7" w:rsidRDefault="000A2821" w:rsidP="000A2821">
      <w:pPr>
        <w:shd w:val="clear" w:color="auto" w:fill="E6E6E6"/>
        <w:tabs>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FF0000"/>
          <w:sz w:val="18"/>
          <w:szCs w:val="18"/>
          <w:lang w:val="fr-FR" w:eastAsia="en-GB"/>
        </w:rPr>
        <w:t xml:space="preserve"> codeList</w:t>
      </w:r>
      <w:r w:rsidRPr="005E5DA7">
        <w:rPr>
          <w:rFonts w:cs="Arial"/>
          <w:b/>
          <w:color w:val="0000FF"/>
          <w:sz w:val="18"/>
          <w:szCs w:val="18"/>
          <w:lang w:val="fr-FR" w:eastAsia="en-GB"/>
        </w:rPr>
        <w:t>="</w:t>
      </w:r>
      <w:r w:rsidRPr="005E5DA7">
        <w:rPr>
          <w:rFonts w:cs="Arial"/>
          <w:b/>
          <w:color w:val="000000"/>
          <w:sz w:val="18"/>
          <w:szCs w:val="18"/>
          <w:lang w:val="fr-FR" w:eastAsia="en-GB"/>
        </w:rPr>
        <w:t>http://standards.iso.org/ittf/PubliclyAvailableStandards/ISO_19139_Schemas/resou</w:t>
      </w:r>
    </w:p>
    <w:p w:rsidR="000A2821" w:rsidRPr="005E5DA7" w:rsidRDefault="000A2821" w:rsidP="000A2821">
      <w:pPr>
        <w:shd w:val="clear" w:color="auto" w:fill="E6E6E6"/>
        <w:tabs>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rces/Codelist/ML_gmxCodelists.xml#CI_DateTypeCode</w:t>
      </w:r>
      <w:r w:rsidRPr="005E5DA7">
        <w:rPr>
          <w:rFonts w:cs="Arial"/>
          <w:b/>
          <w:color w:val="0000FF"/>
          <w:sz w:val="18"/>
          <w:szCs w:val="18"/>
          <w:lang w:val="fr-FR" w:eastAsia="en-GB"/>
        </w:rPr>
        <w:t>"</w:t>
      </w:r>
      <w:r w:rsidRPr="005E5DA7">
        <w:rPr>
          <w:rFonts w:cs="Arial"/>
          <w:b/>
          <w:color w:val="FF0000"/>
          <w:sz w:val="18"/>
          <w:szCs w:val="18"/>
          <w:lang w:val="fr-FR" w:eastAsia="en-GB"/>
        </w:rPr>
        <w:t xml:space="preserve"> codeListValue</w:t>
      </w:r>
      <w:r w:rsidRPr="005E5DA7">
        <w:rPr>
          <w:rFonts w:cs="Arial"/>
          <w:b/>
          <w:color w:val="0000FF"/>
          <w:sz w:val="18"/>
          <w:szCs w:val="18"/>
          <w:lang w:val="fr-FR" w:eastAsia="en-GB"/>
        </w:rPr>
        <w:t>="</w:t>
      </w:r>
      <w:r w:rsidRPr="005E5DA7">
        <w:rPr>
          <w:rFonts w:cs="Arial"/>
          <w:b/>
          <w:color w:val="000000"/>
          <w:sz w:val="18"/>
          <w:szCs w:val="18"/>
          <w:lang w:val="fr-FR" w:eastAsia="en-GB"/>
        </w:rPr>
        <w:t>publication</w:t>
      </w:r>
      <w:r w:rsidRPr="005E5DA7">
        <w:rPr>
          <w:rFonts w:cs="Arial"/>
          <w:b/>
          <w:color w:val="0000FF"/>
          <w:sz w:val="18"/>
          <w:szCs w:val="18"/>
          <w:lang w:val="fr-FR" w:eastAsia="en-GB"/>
        </w:rPr>
        <w:t>"&gt;</w:t>
      </w:r>
      <w:r w:rsidRPr="005E5DA7">
        <w:rPr>
          <w:rFonts w:cs="Arial"/>
          <w:b/>
          <w:color w:val="000000"/>
          <w:sz w:val="18"/>
          <w:szCs w:val="18"/>
          <w:lang w:val="fr-FR" w:eastAsia="en-GB"/>
        </w:rPr>
        <w:t>publication</w:t>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0000FF"/>
          <w:sz w:val="18"/>
          <w:szCs w:val="18"/>
          <w:lang w:val="fr-FR" w:eastAsia="en-GB"/>
        </w:rPr>
        <w:t>&gt;</w:t>
      </w:r>
    </w:p>
    <w:p w:rsidR="000A2821" w:rsidRPr="005E5DA7" w:rsidRDefault="000A2821" w:rsidP="000A2821">
      <w:pPr>
        <w:shd w:val="clear" w:color="auto" w:fill="E6E6E6"/>
        <w:tabs>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rsidR="000A2821" w:rsidRPr="005E5DA7" w:rsidRDefault="000A2821" w:rsidP="000A2821">
      <w:pPr>
        <w:shd w:val="clear" w:color="auto" w:fill="E6E6E6"/>
        <w:tabs>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w:t>
      </w:r>
      <w:r w:rsidRPr="005E5DA7">
        <w:rPr>
          <w:rFonts w:cs="Arial"/>
          <w:color w:val="0000FF"/>
          <w:sz w:val="18"/>
          <w:szCs w:val="18"/>
          <w:lang w:val="fr-FR" w:eastAsia="en-GB"/>
        </w:rPr>
        <w:t>&gt;</w:t>
      </w:r>
    </w:p>
    <w:p w:rsidR="000A2821" w:rsidRPr="005E5DA7" w:rsidRDefault="000A2821" w:rsidP="000A2821">
      <w:pPr>
        <w:shd w:val="clear" w:color="auto" w:fill="E6E6E6"/>
        <w:tabs>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gmd:CI_Citation</w:t>
      </w:r>
      <w:r w:rsidRPr="005E5DA7">
        <w:rPr>
          <w:rFonts w:cs="Arial"/>
          <w:color w:val="0000FF"/>
          <w:sz w:val="18"/>
          <w:szCs w:val="18"/>
          <w:lang w:val="fr-FR"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5E5DA7">
        <w:rPr>
          <w:rFonts w:cs="Arial"/>
          <w:b/>
          <w:color w:val="000000"/>
          <w:sz w:val="18"/>
          <w:szCs w:val="18"/>
          <w:lang w:val="fr-FR"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0000FF"/>
          <w:sz w:val="18"/>
          <w:szCs w:val="18"/>
          <w:lang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rsidR="000A2821" w:rsidRPr="00163D4F" w:rsidRDefault="000A2821" w:rsidP="000A2821">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rsidR="000A2821" w:rsidRPr="00A302A8" w:rsidRDefault="000A2821" w:rsidP="000A2821">
      <w:pPr>
        <w:shd w:val="clear" w:color="auto" w:fill="E6E6E6"/>
        <w:tabs>
          <w:tab w:val="left" w:pos="1418"/>
          <w:tab w:val="left" w:pos="1701"/>
        </w:tabs>
        <w:rPr>
          <w:sz w:val="18"/>
          <w:szCs w:val="18"/>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0A2821" w:rsidRPr="001B59DE" w:rsidRDefault="000A2821" w:rsidP="000A2821">
      <w:pPr>
        <w:shd w:val="clear" w:color="auto" w:fill="E6E6E6"/>
      </w:pPr>
    </w:p>
    <w:bookmarkEnd w:id="306"/>
    <w:p w:rsidR="00766FA1" w:rsidRPr="0051131C" w:rsidRDefault="00766FA1" w:rsidP="007D7225">
      <w:pPr>
        <w:rPr>
          <w:i/>
          <w:noProof/>
          <w:color w:val="008000"/>
          <w:lang w:val="fr-FR"/>
        </w:rPr>
      </w:pPr>
    </w:p>
    <w:p w:rsidR="000A2821" w:rsidRPr="008B3241" w:rsidRDefault="000A2821" w:rsidP="000A2821">
      <w:pPr>
        <w:pStyle w:val="Heading3"/>
        <w:shd w:val="clear" w:color="auto" w:fill="E6E6E6"/>
        <w:tabs>
          <w:tab w:val="num" w:pos="720"/>
        </w:tabs>
        <w:spacing w:after="60"/>
        <w:ind w:left="720" w:hanging="720"/>
      </w:pPr>
      <w:bookmarkStart w:id="308" w:name="_Toc374464104"/>
      <w:bookmarkStart w:id="309" w:name="Lineage"/>
      <w:bookmarkStart w:id="310" w:name="_Toc254191113"/>
      <w:r w:rsidRPr="008B3241">
        <w:t>Lineage</w:t>
      </w:r>
      <w:bookmarkEnd w:id="308"/>
      <w:bookmarkEnd w:id="310"/>
    </w:p>
    <w:p w:rsidR="000A2821" w:rsidRPr="008B3241" w:rsidRDefault="000A2821" w:rsidP="000A2821">
      <w:pPr>
        <w:shd w:val="clear" w:color="auto" w:fill="E6E6E6"/>
      </w:pPr>
    </w:p>
    <w:p w:rsidR="000A2821" w:rsidRPr="008B3241" w:rsidRDefault="000A2821" w:rsidP="000A2821">
      <w:pPr>
        <w:pStyle w:val="Recommendation"/>
        <w:shd w:val="clear" w:color="auto" w:fill="E6E6E6"/>
      </w:pPr>
      <w:r w:rsidRPr="008B3241">
        <w:t>Following the ISO</w:t>
      </w:r>
      <w:r>
        <w:t xml:space="preserve">/DIS </w:t>
      </w:r>
      <w:r w:rsidRPr="008B3241">
        <w:t>191</w:t>
      </w:r>
      <w:r>
        <w:t>57</w:t>
      </w:r>
      <w:r w:rsidRPr="008B3241">
        <w:t xml:space="preserve"> Quality principles, if a data provider has a procedure for </w:t>
      </w:r>
      <w:r>
        <w:t xml:space="preserve">the </w:t>
      </w:r>
      <w:r w:rsidRPr="008B3241">
        <w:t xml:space="preserve">quality </w:t>
      </w:r>
      <w:r>
        <w:t xml:space="preserve">management </w:t>
      </w:r>
      <w:r w:rsidRPr="008B3241">
        <w:t xml:space="preserve">of their spatial data sets then the </w:t>
      </w:r>
      <w:r>
        <w:t xml:space="preserve">appropriate </w:t>
      </w:r>
      <w:r w:rsidRPr="008B3241">
        <w:t>data quality elements</w:t>
      </w:r>
      <w:r>
        <w:t xml:space="preserve"> and measures</w:t>
      </w:r>
      <w:r w:rsidRPr="008B3241">
        <w:t xml:space="preserve"> </w:t>
      </w:r>
      <w:r>
        <w:t xml:space="preserve">defined in ISO/DIS 19157 </w:t>
      </w:r>
      <w:r w:rsidRPr="008B3241">
        <w:t>should be used</w:t>
      </w:r>
      <w:r>
        <w:t xml:space="preserve"> to evaluate and report (in the metadata) the results</w:t>
      </w:r>
      <w:r w:rsidRPr="008B3241">
        <w:t xml:space="preserve">. If not, the </w:t>
      </w:r>
      <w:r w:rsidRPr="008B3241">
        <w:rPr>
          <w:i/>
        </w:rPr>
        <w:t>Lineage</w:t>
      </w:r>
      <w:r w:rsidRPr="008B3241">
        <w:rPr>
          <w:b/>
        </w:rPr>
        <w:t xml:space="preserve"> </w:t>
      </w:r>
      <w:r w:rsidRPr="008B3241">
        <w:t>metadata element (defined in Regulation 1205/2008/EC) should be used to describe the overall quality of a spatial data set.</w:t>
      </w:r>
    </w:p>
    <w:p w:rsidR="000A2821" w:rsidRPr="008B3241" w:rsidRDefault="000A2821" w:rsidP="000A2821">
      <w:pPr>
        <w:shd w:val="clear" w:color="auto" w:fill="E6E6E6"/>
      </w:pPr>
    </w:p>
    <w:p w:rsidR="000A2821" w:rsidRDefault="000A2821" w:rsidP="000A2821">
      <w:pPr>
        <w:shd w:val="clear" w:color="auto" w:fill="E6E6E6"/>
      </w:pPr>
      <w:r w:rsidRPr="008B3241">
        <w:t>According to Regulation 1205/2008/EC, lineage “is a statement on process history and/or overall quality of the spatial data set. Where appropriate it may include a statement whether the data set has been validated or quality assured, whether it is the official version (if multiple versions exist), and whether it has legal validity. The value domain of this metadata element is free text”.</w:t>
      </w:r>
    </w:p>
    <w:p w:rsidR="000A2821" w:rsidRDefault="000A2821" w:rsidP="000A2821">
      <w:pPr>
        <w:shd w:val="clear" w:color="auto" w:fill="E6E6E6"/>
      </w:pPr>
    </w:p>
    <w:p w:rsidR="000A2821" w:rsidRDefault="000A2821" w:rsidP="000A2821">
      <w:pPr>
        <w:shd w:val="clear" w:color="auto" w:fill="E6E6E6"/>
      </w:pPr>
      <w:r>
        <w:t xml:space="preserve">The Metadata Technical Guidelines </w:t>
      </w:r>
      <w:r w:rsidRPr="00E12EE1">
        <w:t>based on EN ISO 19115 and EN ISO 19119</w:t>
      </w:r>
      <w:r>
        <w:t xml:space="preserve"> specifies that the statement sub-element of LI_Lineage (EN ISO 19115) should be used to implement the lineage metadata element.</w:t>
      </w:r>
    </w:p>
    <w:p w:rsidR="000A2821" w:rsidRDefault="000A2821" w:rsidP="000A2821">
      <w:pPr>
        <w:shd w:val="clear" w:color="auto" w:fill="E6E6E6"/>
      </w:pPr>
    </w:p>
    <w:p w:rsidR="000A2821" w:rsidRDefault="000A2821" w:rsidP="000A2821">
      <w:pPr>
        <w:pStyle w:val="Recommendation"/>
        <w:shd w:val="clear" w:color="auto" w:fill="E6E6E6"/>
      </w:pPr>
      <w:r>
        <w:t xml:space="preserve">To describe the transformation steps and related source data, it is recommended to use the following sub-elements of LI_Lineage: </w:t>
      </w:r>
    </w:p>
    <w:p w:rsidR="000A2821" w:rsidRDefault="000A2821" w:rsidP="000A2821">
      <w:pPr>
        <w:pStyle w:val="Recommendationfurtherparagraph"/>
        <w:shd w:val="clear" w:color="auto" w:fill="E6E6E6"/>
        <w:ind w:left="2410" w:hanging="2297"/>
      </w:pPr>
      <w:r>
        <w:tab/>
        <w:t>- For the description of the transformation process of the local to the common INSPIRE data structures, the LI_ProcessStep sub-element should be used.</w:t>
      </w:r>
    </w:p>
    <w:p w:rsidR="000A2821" w:rsidRDefault="000A2821" w:rsidP="000A2821">
      <w:pPr>
        <w:pStyle w:val="Recommendationfurtherparagraph"/>
        <w:shd w:val="clear" w:color="auto" w:fill="E6E6E6"/>
        <w:ind w:left="2410" w:hanging="2297"/>
      </w:pPr>
      <w:r>
        <w:tab/>
        <w:t xml:space="preserve">- For the description of the source data the LI_Source sub-element should be used. </w:t>
      </w:r>
    </w:p>
    <w:p w:rsidR="000A2821" w:rsidRDefault="000A2821" w:rsidP="000A2821">
      <w:pPr>
        <w:shd w:val="clear" w:color="auto" w:fill="E6E6E6"/>
        <w:tabs>
          <w:tab w:val="clear" w:pos="567"/>
        </w:tabs>
      </w:pPr>
    </w:p>
    <w:p w:rsidR="000A2821" w:rsidRDefault="000A2821" w:rsidP="000A2821">
      <w:pPr>
        <w:shd w:val="clear" w:color="auto" w:fill="E6E6E6"/>
      </w:pPr>
      <w:r>
        <w:t>NOTE 1</w:t>
      </w:r>
      <w:r>
        <w:tab/>
        <w:t xml:space="preserve">In order to improve the interoperability, domain templates and instructions for using these free text elements (descriptive statements) may be specified here and/or in an Annex of this data specification.  </w:t>
      </w:r>
    </w:p>
    <w:p w:rsidR="000A2821" w:rsidRDefault="000A2821" w:rsidP="000A2821">
      <w:pPr>
        <w:shd w:val="clear" w:color="auto" w:fill="E6E6E6"/>
      </w:pPr>
    </w:p>
    <w:bookmarkEnd w:id="309"/>
    <w:p w:rsidR="00766FA1" w:rsidRDefault="00766FA1" w:rsidP="008C7ED4">
      <w:pPr>
        <w:pStyle w:val="Recommendation"/>
      </w:pPr>
      <w:r w:rsidRPr="001C3CE6">
        <w:t xml:space="preserve"> If the geometries of the </w:t>
      </w:r>
      <w:r>
        <w:t xml:space="preserve">exposed elements </w:t>
      </w:r>
      <w:r w:rsidRPr="001C3CE6">
        <w:t xml:space="preserve">data set are derived from the geometries of spatial objects in another data set, then this source data set (including its version) shall be described as part </w:t>
      </w:r>
      <w:r>
        <w:t xml:space="preserve">(LI_Source) </w:t>
      </w:r>
      <w:r w:rsidRPr="001C3CE6">
        <w:t>of the lineage metadata element.</w:t>
      </w:r>
    </w:p>
    <w:p w:rsidR="000A2821" w:rsidRPr="008B3241" w:rsidRDefault="000A2821" w:rsidP="000A2821">
      <w:pPr>
        <w:pStyle w:val="Heading3"/>
        <w:shd w:val="clear" w:color="auto" w:fill="E6E6E6"/>
        <w:tabs>
          <w:tab w:val="num" w:pos="720"/>
        </w:tabs>
        <w:spacing w:after="60"/>
        <w:ind w:left="720" w:hanging="720"/>
      </w:pPr>
      <w:bookmarkStart w:id="311" w:name="_Toc346797187"/>
      <w:bookmarkStart w:id="312" w:name="_Toc346797958"/>
      <w:bookmarkStart w:id="313" w:name="_Toc346798103"/>
      <w:bookmarkStart w:id="314" w:name="_Toc346799145"/>
      <w:bookmarkStart w:id="315" w:name="_Toc346799575"/>
      <w:bookmarkStart w:id="316" w:name="_Toc347759308"/>
      <w:bookmarkStart w:id="317" w:name="_Toc347759572"/>
      <w:bookmarkStart w:id="318" w:name="_Toc347760018"/>
      <w:bookmarkStart w:id="319" w:name="_Toc374464105"/>
      <w:bookmarkStart w:id="320" w:name="Temporal_reference"/>
      <w:bookmarkStart w:id="321" w:name="_Toc254191114"/>
      <w:bookmarkEnd w:id="311"/>
      <w:bookmarkEnd w:id="312"/>
      <w:bookmarkEnd w:id="313"/>
      <w:bookmarkEnd w:id="314"/>
      <w:bookmarkEnd w:id="315"/>
      <w:bookmarkEnd w:id="316"/>
      <w:bookmarkEnd w:id="317"/>
      <w:bookmarkEnd w:id="318"/>
      <w:r w:rsidRPr="008B3241">
        <w:t>Temporal reference</w:t>
      </w:r>
      <w:bookmarkEnd w:id="319"/>
      <w:bookmarkEnd w:id="321"/>
    </w:p>
    <w:p w:rsidR="000A2821" w:rsidRPr="008B3241" w:rsidRDefault="000A2821" w:rsidP="000A2821">
      <w:pPr>
        <w:shd w:val="clear" w:color="auto" w:fill="E6E6E6"/>
        <w:rPr>
          <w:b/>
        </w:rPr>
      </w:pPr>
    </w:p>
    <w:p w:rsidR="000A2821" w:rsidRDefault="000A2821" w:rsidP="00B64CB3">
      <w:pPr>
        <w:shd w:val="clear" w:color="auto" w:fill="E6E6E6"/>
      </w:pPr>
      <w:r w:rsidRPr="008B3241">
        <w:t xml:space="preserve">According to Regulation 1205/2008/EC, at least one of the following temporal reference metadata </w:t>
      </w:r>
      <w:r>
        <w:t>sub-</w:t>
      </w:r>
      <w:r w:rsidRPr="008B3241">
        <w:t>elements shall be provided: temporal extent, date of publication, date of last revision, date of creation.</w:t>
      </w:r>
      <w:r w:rsidRPr="008B3241" w:rsidDel="00B64CB3">
        <w:t xml:space="preserve"> </w:t>
      </w:r>
    </w:p>
    <w:p w:rsidR="000A2821" w:rsidRDefault="000A2821" w:rsidP="00B64CB3">
      <w:pPr>
        <w:shd w:val="clear" w:color="auto" w:fill="E6E6E6"/>
      </w:pPr>
    </w:p>
    <w:p w:rsidR="000A2821" w:rsidRPr="008B3241" w:rsidRDefault="000A2821" w:rsidP="000A2821">
      <w:pPr>
        <w:pStyle w:val="Recommendation"/>
        <w:shd w:val="clear" w:color="auto" w:fill="E6E6E6"/>
      </w:pPr>
      <w:r w:rsidRPr="00D639A8">
        <w:rPr>
          <w:rFonts w:eastAsia="SimSun"/>
        </w:rPr>
        <w:t>I</w:t>
      </w:r>
      <w:r>
        <w:rPr>
          <w:rFonts w:eastAsia="SimSun"/>
        </w:rPr>
        <w:t>t is recommended</w:t>
      </w:r>
      <w:r w:rsidRPr="00D639A8">
        <w:rPr>
          <w:rFonts w:eastAsia="SimSun"/>
        </w:rPr>
        <w:t xml:space="preserve"> </w:t>
      </w:r>
      <w:r>
        <w:rPr>
          <w:rFonts w:eastAsia="SimSun"/>
        </w:rPr>
        <w:t xml:space="preserve">that at least </w:t>
      </w:r>
      <w:r w:rsidRPr="00D639A8">
        <w:rPr>
          <w:rFonts w:eastAsia="SimSun"/>
        </w:rPr>
        <w:t xml:space="preserve">the date of the last revision of a spatial data set </w:t>
      </w:r>
      <w:r>
        <w:rPr>
          <w:rFonts w:eastAsia="SimSun"/>
        </w:rPr>
        <w:t xml:space="preserve">should </w:t>
      </w:r>
      <w:r w:rsidRPr="00D639A8">
        <w:rPr>
          <w:rFonts w:eastAsia="SimSun"/>
        </w:rPr>
        <w:t xml:space="preserve">be reported using the </w:t>
      </w:r>
      <w:r w:rsidRPr="00D639A8">
        <w:rPr>
          <w:rFonts w:eastAsia="SimSun"/>
          <w:i/>
        </w:rPr>
        <w:t>Date of last revision</w:t>
      </w:r>
      <w:r w:rsidRPr="00D639A8">
        <w:rPr>
          <w:rFonts w:eastAsia="SimSun"/>
        </w:rPr>
        <w:t xml:space="preserve"> metadata </w:t>
      </w:r>
      <w:r>
        <w:rPr>
          <w:rFonts w:eastAsia="SimSun"/>
        </w:rPr>
        <w:t>sub-</w:t>
      </w:r>
      <w:r w:rsidRPr="00D639A8">
        <w:rPr>
          <w:rFonts w:eastAsia="SimSun"/>
        </w:rPr>
        <w:t xml:space="preserve">element.   </w:t>
      </w:r>
      <w:r w:rsidRPr="008B3241">
        <w:t xml:space="preserve">   </w:t>
      </w:r>
    </w:p>
    <w:p w:rsidR="000A2821" w:rsidRDefault="000A2821" w:rsidP="000A2821">
      <w:pPr>
        <w:shd w:val="clear" w:color="auto" w:fill="E6E6E6"/>
      </w:pPr>
    </w:p>
    <w:bookmarkEnd w:id="320"/>
    <w:p w:rsidR="00766FA1" w:rsidRDefault="00766FA1" w:rsidP="007D7225"/>
    <w:p w:rsidR="00766FA1" w:rsidRPr="00C95966" w:rsidRDefault="00766FA1" w:rsidP="007D7225"/>
    <w:p w:rsidR="000A2821" w:rsidRDefault="000A2821" w:rsidP="000A2821">
      <w:pPr>
        <w:pStyle w:val="Heading2"/>
        <w:shd w:val="clear" w:color="auto" w:fill="E6E6E6"/>
        <w:tabs>
          <w:tab w:val="left" w:pos="709"/>
        </w:tabs>
      </w:pPr>
      <w:bookmarkStart w:id="322" w:name="_Toc374464106"/>
      <w:bookmarkStart w:id="323" w:name="_Ref323220216"/>
      <w:r w:rsidRPr="00371911">
        <w:rPr>
          <w:shd w:val="clear" w:color="auto" w:fill="E6E6E6"/>
        </w:rPr>
        <w:t>Metadata elements for interoperability</w:t>
      </w:r>
      <w:bookmarkEnd w:id="322"/>
      <w:bookmarkEnd w:id="323"/>
    </w:p>
    <w:p w:rsidR="000A2821" w:rsidRDefault="000A2821" w:rsidP="000A2821">
      <w:pPr>
        <w:shd w:val="clear" w:color="auto" w:fill="E6E6E6"/>
      </w:pPr>
    </w:p>
    <w:p w:rsidR="000A2821" w:rsidRPr="006E64D9" w:rsidRDefault="000A2821" w:rsidP="006E64D9">
      <w:pPr>
        <w:pStyle w:val="IRrequirementgrey"/>
        <w:jc w:val="center"/>
        <w:rPr>
          <w:b/>
          <w:color w:val="FF0000"/>
        </w:rPr>
      </w:pPr>
      <w:r w:rsidRPr="006E64D9">
        <w:rPr>
          <w:b/>
          <w:color w:val="FF0000"/>
        </w:rPr>
        <w:t>IR Requirement</w:t>
      </w:r>
    </w:p>
    <w:p w:rsidR="000A2821" w:rsidRDefault="000A2821" w:rsidP="006E64D9">
      <w:pPr>
        <w:pStyle w:val="IRrequirementgrey"/>
        <w:jc w:val="center"/>
      </w:pPr>
      <w:r>
        <w:t>Article 13</w:t>
      </w:r>
    </w:p>
    <w:p w:rsidR="000A2821" w:rsidRDefault="000A2821" w:rsidP="006E64D9">
      <w:pPr>
        <w:pStyle w:val="IRrequirementgrey"/>
        <w:jc w:val="center"/>
        <w:rPr>
          <w:b/>
        </w:rPr>
      </w:pPr>
      <w:r w:rsidRPr="00A963F4">
        <w:rPr>
          <w:b/>
        </w:rPr>
        <w:t>Metadata required for Interoperability</w:t>
      </w:r>
    </w:p>
    <w:p w:rsidR="000A2821" w:rsidRPr="00A963F4" w:rsidRDefault="000A2821" w:rsidP="00A963F4">
      <w:pPr>
        <w:pStyle w:val="IRrequirementgrey"/>
        <w:rPr>
          <w:b/>
        </w:rPr>
      </w:pPr>
    </w:p>
    <w:p w:rsidR="000A2821" w:rsidRDefault="000A2821" w:rsidP="00A963F4">
      <w:pPr>
        <w:pStyle w:val="IRrequirementgrey"/>
      </w:pPr>
      <w:r>
        <w:t>The metadata describing a spatial data set shall include the following metadata elements required for interoperability:</w:t>
      </w:r>
    </w:p>
    <w:p w:rsidR="000A2821" w:rsidRDefault="000A2821" w:rsidP="00A963F4">
      <w:pPr>
        <w:pStyle w:val="IRrequirementgrey"/>
      </w:pPr>
    </w:p>
    <w:p w:rsidR="000A2821" w:rsidRDefault="000A2821" w:rsidP="000A2821">
      <w:pPr>
        <w:pStyle w:val="IRrequirementgrey"/>
        <w:keepNext w:val="0"/>
        <w:tabs>
          <w:tab w:val="left" w:pos="426"/>
        </w:tabs>
        <w:ind w:left="426" w:hanging="313"/>
      </w:pPr>
      <w:r>
        <w:t>1.</w:t>
      </w:r>
      <w:r>
        <w:tab/>
        <w:t>Coordinate Reference System: Description of the coordinate reference system(s) used in the data set.</w:t>
      </w:r>
    </w:p>
    <w:p w:rsidR="000A2821" w:rsidRDefault="000A2821" w:rsidP="000A2821">
      <w:pPr>
        <w:pStyle w:val="IRrequirementgrey"/>
        <w:keepNext w:val="0"/>
        <w:tabs>
          <w:tab w:val="left" w:pos="426"/>
        </w:tabs>
        <w:ind w:left="426" w:hanging="313"/>
      </w:pPr>
    </w:p>
    <w:p w:rsidR="000A2821" w:rsidRDefault="000A2821" w:rsidP="000A2821">
      <w:pPr>
        <w:pStyle w:val="IRrequirementgrey"/>
        <w:keepNext w:val="0"/>
        <w:tabs>
          <w:tab w:val="left" w:pos="426"/>
        </w:tabs>
        <w:ind w:left="426" w:hanging="313"/>
      </w:pPr>
      <w:r>
        <w:t>2.</w:t>
      </w:r>
      <w:r>
        <w:tab/>
        <w:t>Temporal Reference System: Description of the temporal reference system(s) used in the data set.</w:t>
      </w:r>
    </w:p>
    <w:p w:rsidR="000A2821" w:rsidRDefault="000A2821" w:rsidP="000A2821">
      <w:pPr>
        <w:pStyle w:val="IRrequirementgrey"/>
        <w:keepNext w:val="0"/>
        <w:tabs>
          <w:tab w:val="left" w:pos="426"/>
        </w:tabs>
      </w:pPr>
    </w:p>
    <w:p w:rsidR="000A2821" w:rsidRDefault="000A2821" w:rsidP="000A2821">
      <w:pPr>
        <w:pStyle w:val="IRrequirementgrey"/>
        <w:keepNext w:val="0"/>
        <w:tabs>
          <w:tab w:val="left" w:pos="426"/>
        </w:tabs>
        <w:ind w:left="426" w:hanging="313"/>
      </w:pPr>
      <w:r>
        <w:tab/>
        <w:t>This element is mandatory only if the spatial data set contains temporal information that does not refer to the default temporal reference system.</w:t>
      </w:r>
    </w:p>
    <w:p w:rsidR="000A2821" w:rsidRDefault="000A2821" w:rsidP="000A2821">
      <w:pPr>
        <w:pStyle w:val="IRrequirementgrey"/>
        <w:keepNext w:val="0"/>
        <w:tabs>
          <w:tab w:val="left" w:pos="426"/>
        </w:tabs>
        <w:ind w:left="426" w:hanging="313"/>
      </w:pPr>
    </w:p>
    <w:p w:rsidR="000A2821" w:rsidRDefault="000A2821" w:rsidP="000A2821">
      <w:pPr>
        <w:pStyle w:val="IRrequirementgrey"/>
        <w:keepNext w:val="0"/>
        <w:tabs>
          <w:tab w:val="left" w:pos="426"/>
        </w:tabs>
        <w:ind w:left="426" w:hanging="313"/>
      </w:pPr>
      <w:r>
        <w:t>3.</w:t>
      </w:r>
      <w:r>
        <w:tab/>
        <w:t>Encoding: Description of the computer language construct(s) specifying the representation of data objects in a record, file, message, storage device or transmission channel.</w:t>
      </w:r>
    </w:p>
    <w:p w:rsidR="000A2821" w:rsidRDefault="000A2821" w:rsidP="000A2821">
      <w:pPr>
        <w:pStyle w:val="IRrequirementgrey"/>
        <w:keepNext w:val="0"/>
        <w:tabs>
          <w:tab w:val="left" w:pos="426"/>
        </w:tabs>
        <w:ind w:left="426" w:hanging="313"/>
      </w:pPr>
    </w:p>
    <w:p w:rsidR="000A2821" w:rsidRDefault="000A2821" w:rsidP="000A2821">
      <w:pPr>
        <w:pStyle w:val="IRrequirementgrey"/>
        <w:keepNext w:val="0"/>
        <w:tabs>
          <w:tab w:val="left" w:pos="426"/>
        </w:tabs>
        <w:ind w:left="426" w:hanging="313"/>
      </w:pPr>
      <w:r>
        <w:t>4.</w:t>
      </w:r>
      <w:r>
        <w:tab/>
        <w:t>Topological Consistency: Correctness of the explicitly encoded topological characteristics of the data set as described by the scope.</w:t>
      </w:r>
    </w:p>
    <w:p w:rsidR="000A2821" w:rsidRDefault="000A2821" w:rsidP="000A2821">
      <w:pPr>
        <w:pStyle w:val="IRrequirementgrey"/>
        <w:keepNext w:val="0"/>
        <w:tabs>
          <w:tab w:val="left" w:pos="426"/>
        </w:tabs>
        <w:ind w:left="426" w:hanging="313"/>
      </w:pPr>
    </w:p>
    <w:p w:rsidR="000A2821" w:rsidRDefault="000A2821" w:rsidP="000A2821">
      <w:pPr>
        <w:pStyle w:val="IRrequirementgrey"/>
        <w:keepNext w:val="0"/>
        <w:tabs>
          <w:tab w:val="left" w:pos="426"/>
        </w:tabs>
        <w:ind w:left="426" w:hanging="313"/>
      </w:pPr>
      <w:r>
        <w:tab/>
        <w:t>This element is mandatory only if the data set includes types from the Generic Network Model and does not assure centreline topology (connectivity of centrelines) for the network.</w:t>
      </w:r>
    </w:p>
    <w:p w:rsidR="000A2821" w:rsidRDefault="000A2821" w:rsidP="000A2821">
      <w:pPr>
        <w:pStyle w:val="IRrequirementgrey"/>
        <w:keepNext w:val="0"/>
        <w:tabs>
          <w:tab w:val="left" w:pos="426"/>
        </w:tabs>
        <w:ind w:left="426" w:hanging="313"/>
      </w:pPr>
    </w:p>
    <w:p w:rsidR="000A2821" w:rsidRDefault="000A2821" w:rsidP="000A2821">
      <w:pPr>
        <w:pStyle w:val="IRrequirementgrey"/>
        <w:keepNext w:val="0"/>
        <w:tabs>
          <w:tab w:val="left" w:pos="426"/>
        </w:tabs>
        <w:ind w:left="426" w:hanging="313"/>
      </w:pPr>
      <w:r>
        <w:t>5.</w:t>
      </w:r>
      <w:r>
        <w:tab/>
        <w:t>Character Encoding: The character encoding used in the data set.</w:t>
      </w:r>
    </w:p>
    <w:p w:rsidR="000A2821" w:rsidRDefault="000A2821" w:rsidP="000A2821">
      <w:pPr>
        <w:pStyle w:val="IRrequirementgrey"/>
        <w:keepNext w:val="0"/>
        <w:tabs>
          <w:tab w:val="left" w:pos="426"/>
        </w:tabs>
        <w:ind w:left="426" w:hanging="313"/>
      </w:pPr>
    </w:p>
    <w:p w:rsidR="000A2821" w:rsidRDefault="000A2821" w:rsidP="000A2821">
      <w:pPr>
        <w:pStyle w:val="IRrequirementgrey"/>
        <w:keepNext w:val="0"/>
        <w:tabs>
          <w:tab w:val="left" w:pos="426"/>
        </w:tabs>
        <w:ind w:left="426" w:hanging="313"/>
      </w:pPr>
      <w:r>
        <w:tab/>
        <w:t>This element is mandatory only if an encoding is used that is not based on UTF-8.</w:t>
      </w:r>
    </w:p>
    <w:p w:rsidR="000A2821" w:rsidRDefault="000A2821" w:rsidP="000A2821">
      <w:pPr>
        <w:pStyle w:val="IRrequirementgrey"/>
        <w:keepNext w:val="0"/>
        <w:tabs>
          <w:tab w:val="left" w:pos="426"/>
        </w:tabs>
        <w:ind w:left="426" w:hanging="313"/>
      </w:pPr>
    </w:p>
    <w:p w:rsidR="000A2821" w:rsidRDefault="000A2821" w:rsidP="000A2821">
      <w:pPr>
        <w:pStyle w:val="IRrequirementgrey"/>
        <w:keepNext w:val="0"/>
        <w:tabs>
          <w:tab w:val="left" w:pos="426"/>
        </w:tabs>
        <w:ind w:left="426" w:hanging="313"/>
      </w:pPr>
      <w:r>
        <w:t>6.</w:t>
      </w:r>
      <w:r>
        <w:tab/>
      </w:r>
      <w:r>
        <w:rPr>
          <w:noProof/>
        </w:rPr>
        <w:t>Spatial Representation Type: The method used to spatially represent geographic information.</w:t>
      </w:r>
    </w:p>
    <w:p w:rsidR="000A2821" w:rsidRDefault="000A2821" w:rsidP="000A2821">
      <w:pPr>
        <w:shd w:val="clear" w:color="auto" w:fill="E6E6E6"/>
      </w:pPr>
    </w:p>
    <w:p w:rsidR="000A2821" w:rsidRDefault="000A2821" w:rsidP="000A2821">
      <w:pPr>
        <w:shd w:val="clear" w:color="auto" w:fill="E6E6E6"/>
      </w:pPr>
      <w:r>
        <w:t xml:space="preserve">These Technical </w:t>
      </w:r>
      <w:r w:rsidRPr="007B6715">
        <w:t>Guid</w:t>
      </w:r>
      <w:r>
        <w:t>elines</w:t>
      </w:r>
      <w:r w:rsidRPr="007B6715">
        <w:t xml:space="preserve"> </w:t>
      </w:r>
      <w:r>
        <w:t xml:space="preserve">propose to implement the required metadata elements based on ISO 19115 and ISO/TS 19139. </w:t>
      </w:r>
    </w:p>
    <w:p w:rsidR="000A2821" w:rsidRDefault="000A2821" w:rsidP="000A2821">
      <w:pPr>
        <w:shd w:val="clear" w:color="auto" w:fill="E6E6E6"/>
      </w:pPr>
    </w:p>
    <w:p w:rsidR="000A2821" w:rsidRDefault="000A2821" w:rsidP="006E64D9">
      <w:pPr>
        <w:shd w:val="clear" w:color="auto" w:fill="E6E6E6"/>
        <w:tabs>
          <w:tab w:val="clear" w:pos="284"/>
          <w:tab w:val="clear" w:pos="567"/>
        </w:tabs>
      </w:pPr>
      <w:r>
        <w:t xml:space="preserve">The following TG requirements </w:t>
      </w:r>
      <w:r w:rsidRPr="00A0650D">
        <w:t xml:space="preserve">need to be met in order to be conformant with </w:t>
      </w:r>
      <w:r>
        <w:t>the proposed encoding</w:t>
      </w:r>
      <w:r w:rsidRPr="00A0650D">
        <w:t>.</w:t>
      </w:r>
    </w:p>
    <w:p w:rsidR="000A2821" w:rsidRDefault="000A2821" w:rsidP="006E64D9">
      <w:pPr>
        <w:shd w:val="clear" w:color="auto" w:fill="E6E6E6"/>
        <w:tabs>
          <w:tab w:val="clear" w:pos="284"/>
          <w:tab w:val="clear" w:pos="567"/>
        </w:tabs>
      </w:pPr>
    </w:p>
    <w:p w:rsidR="000A2821" w:rsidRPr="008D2215" w:rsidRDefault="000A2821" w:rsidP="008D2215">
      <w:pPr>
        <w:pStyle w:val="TGRequirementgrey"/>
        <w:rPr>
          <w:rFonts w:ascii="ArialMT" w:hAnsi="ArialMT"/>
          <w:color w:val="000000"/>
        </w:rPr>
      </w:pPr>
      <w:r w:rsidRPr="008D2215">
        <w:rPr>
          <w:rFonts w:ascii="ArialMT" w:hAnsi="ArialMT"/>
          <w:color w:val="000000"/>
          <w:lang w:val="en-GB"/>
        </w:rPr>
        <w:t>Metad</w:t>
      </w:r>
      <w:r w:rsidRPr="008D2215">
        <w:rPr>
          <w:rFonts w:ascii="ArialMT" w:hAnsi="ArialMT"/>
          <w:color w:val="000000"/>
        </w:rPr>
        <w:t>ata instance (XML) documents shall validate without error against the used ISO 19139 XML schema.</w:t>
      </w:r>
    </w:p>
    <w:p w:rsidR="000A2821" w:rsidRDefault="000A2821" w:rsidP="006E64D9">
      <w:pPr>
        <w:shd w:val="clear" w:color="auto" w:fill="E6E6E6"/>
      </w:pPr>
    </w:p>
    <w:p w:rsidR="000A2821" w:rsidRPr="00A214D5" w:rsidRDefault="000A2821" w:rsidP="006E64D9">
      <w:pPr>
        <w:shd w:val="clear" w:color="auto" w:fill="E6E6E6"/>
        <w:tabs>
          <w:tab w:val="clear" w:pos="284"/>
          <w:tab w:val="clear" w:pos="567"/>
        </w:tabs>
      </w:pPr>
      <w:r w:rsidRPr="00A214D5">
        <w:t>NOTE</w:t>
      </w:r>
      <w:r w:rsidRPr="00A214D5">
        <w:tab/>
      </w:r>
      <w:r>
        <w:t xml:space="preserve">Section 2.1.2 of the Metadata </w:t>
      </w:r>
      <w:r w:rsidRPr="006A0239">
        <w:t xml:space="preserve">Technical Guidelines </w:t>
      </w:r>
      <w:r>
        <w:t>discusses the different ISO 19139 XML schemas that are currently available.</w:t>
      </w:r>
    </w:p>
    <w:p w:rsidR="000A2821" w:rsidRPr="00A214D5" w:rsidRDefault="000A2821" w:rsidP="006E64D9">
      <w:pPr>
        <w:shd w:val="clear" w:color="auto" w:fill="E6E6E6"/>
      </w:pPr>
    </w:p>
    <w:p w:rsidR="000A2821" w:rsidRPr="008D2215" w:rsidRDefault="000A2821" w:rsidP="008D2215">
      <w:pPr>
        <w:pStyle w:val="TGRequirementgrey"/>
      </w:pPr>
      <w:r w:rsidRPr="008D2215">
        <w:rPr>
          <w:lang w:val="en-GB"/>
        </w:rPr>
        <w:t>Metad</w:t>
      </w:r>
      <w:r w:rsidRPr="008D2215">
        <w:t xml:space="preserve">ata instance (XML) documents shall contain the elements and meet the </w:t>
      </w:r>
      <w:r w:rsidRPr="008D2215">
        <w:rPr>
          <w:rFonts w:cs="Arial"/>
        </w:rPr>
        <w:t>INSPIRE multiplicity</w:t>
      </w:r>
      <w:r w:rsidRPr="008D2215">
        <w:t xml:space="preserve"> speci</w:t>
      </w:r>
      <w:r>
        <w:t>fied in the sections below.</w:t>
      </w:r>
    </w:p>
    <w:p w:rsidR="000A2821" w:rsidRDefault="000A2821" w:rsidP="006E64D9">
      <w:pPr>
        <w:shd w:val="clear" w:color="auto" w:fill="E6E6E6"/>
      </w:pPr>
    </w:p>
    <w:p w:rsidR="000A2821" w:rsidRPr="008D2215" w:rsidRDefault="000A2821" w:rsidP="008D2215">
      <w:pPr>
        <w:pStyle w:val="TGRequirementgrey"/>
      </w:pPr>
      <w:r>
        <w:rPr>
          <w:lang w:val="en-GB"/>
        </w:rPr>
        <w:t xml:space="preserve">The elements specified below </w:t>
      </w:r>
      <w:r w:rsidRPr="008D2215">
        <w:t xml:space="preserve">shall be available in the specified </w:t>
      </w:r>
      <w:r w:rsidRPr="008D2215">
        <w:rPr>
          <w:rFonts w:cs="Arial"/>
        </w:rPr>
        <w:t>ISO/TS 19139 path.</w:t>
      </w:r>
    </w:p>
    <w:p w:rsidR="000A2821" w:rsidRPr="00A214D5" w:rsidRDefault="000A2821" w:rsidP="006E64D9">
      <w:pPr>
        <w:shd w:val="clear" w:color="auto" w:fill="E6E6E6"/>
      </w:pPr>
    </w:p>
    <w:p w:rsidR="000A2821" w:rsidRDefault="000A2821" w:rsidP="006A0239">
      <w:pPr>
        <w:pStyle w:val="Recommendationgrey"/>
      </w:pPr>
      <w:r>
        <w:t>The metadata elements for interoperability should be made available together with the metadata elements defined in the Metadata Regulation through an INSPIRE discovery service.</w:t>
      </w:r>
    </w:p>
    <w:p w:rsidR="000A2821" w:rsidRDefault="000A2821" w:rsidP="000A2821">
      <w:pPr>
        <w:shd w:val="clear" w:color="auto" w:fill="E6E6E6"/>
      </w:pPr>
    </w:p>
    <w:p w:rsidR="000A2821" w:rsidRPr="008B3241" w:rsidRDefault="000A2821" w:rsidP="006A0239">
      <w:pPr>
        <w:shd w:val="clear" w:color="auto" w:fill="E6E6E6"/>
        <w:tabs>
          <w:tab w:val="clear" w:pos="284"/>
          <w:tab w:val="clear" w:pos="567"/>
        </w:tabs>
      </w:pPr>
      <w:r>
        <w:t>NOTE</w:t>
      </w:r>
      <w:r>
        <w:tab/>
        <w:t xml:space="preserve">While this not explicitly required by any of the INSPIRE Implementing Rules, making all metadata of a data set available together and through one service simplifies implementation and usability. </w:t>
      </w:r>
    </w:p>
    <w:p w:rsidR="000A2821" w:rsidRPr="00846106" w:rsidRDefault="000A2821" w:rsidP="00846106">
      <w:pPr>
        <w:shd w:val="clear" w:color="auto" w:fill="E6E6E6"/>
      </w:pPr>
    </w:p>
    <w:p w:rsidR="000A2821" w:rsidRDefault="000A2821" w:rsidP="000A2821">
      <w:pPr>
        <w:pStyle w:val="Heading3"/>
        <w:shd w:val="clear" w:color="auto" w:fill="E6E6E6"/>
      </w:pPr>
      <w:bookmarkStart w:id="324" w:name="_Toc214340057"/>
      <w:bookmarkStart w:id="325" w:name="_Ref230431092"/>
      <w:bookmarkStart w:id="326" w:name="_Toc254251688"/>
      <w:bookmarkStart w:id="327" w:name="_Toc374464107"/>
      <w:bookmarkStart w:id="328" w:name="_Toc202867258"/>
      <w:bookmarkStart w:id="329" w:name="_Toc202872586"/>
      <w:bookmarkStart w:id="330" w:name="_Toc203821275"/>
      <w:bookmarkStart w:id="331" w:name="_Toc204079978"/>
      <w:bookmarkStart w:id="332" w:name="_Toc204080386"/>
      <w:bookmarkStart w:id="333" w:name="_Toc202873571"/>
      <w:bookmarkStart w:id="334" w:name="_Toc207684639"/>
      <w:bookmarkStart w:id="335" w:name="_Ref214253793"/>
      <w:bookmarkStart w:id="336" w:name="_Ref214253803"/>
      <w:bookmarkEnd w:id="324"/>
      <w:r w:rsidRPr="008B3241">
        <w:t>Coordinate Reference System</w:t>
      </w:r>
      <w:bookmarkEnd w:id="325"/>
      <w:bookmarkEnd w:id="326"/>
      <w:bookmarkEnd w:id="327"/>
    </w:p>
    <w:p w:rsidR="000A2821" w:rsidRPr="007E23F9" w:rsidRDefault="000A2821" w:rsidP="000A2821">
      <w:pPr>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0A2821" w:rsidRPr="008B3241" w:rsidTr="000A2821">
        <w:trPr>
          <w:cantSplit/>
        </w:trPr>
        <w:tc>
          <w:tcPr>
            <w:tcW w:w="2977" w:type="dxa"/>
            <w:shd w:val="clear" w:color="auto" w:fill="E6E6E6"/>
            <w:vAlign w:val="center"/>
          </w:tcPr>
          <w:p w:rsidR="000A2821" w:rsidRPr="008B3241" w:rsidRDefault="000A2821" w:rsidP="000A2821">
            <w:pPr>
              <w:pStyle w:val="CommentSubject"/>
              <w:rPr>
                <w:rFonts w:cs="Arial"/>
                <w:bCs w:val="0"/>
              </w:rPr>
            </w:pPr>
            <w:r w:rsidRPr="008B3241">
              <w:rPr>
                <w:rFonts w:cs="Arial"/>
                <w:bCs w:val="0"/>
              </w:rPr>
              <w:t>Metadata element name</w:t>
            </w:r>
          </w:p>
        </w:tc>
        <w:tc>
          <w:tcPr>
            <w:tcW w:w="6095" w:type="dxa"/>
            <w:shd w:val="clear" w:color="auto" w:fill="E6E6E6"/>
            <w:vAlign w:val="center"/>
          </w:tcPr>
          <w:p w:rsidR="000A2821" w:rsidRPr="008B3241" w:rsidRDefault="000A2821" w:rsidP="000A2821">
            <w:pPr>
              <w:rPr>
                <w:b/>
              </w:rPr>
            </w:pPr>
            <w:r w:rsidRPr="008B3241">
              <w:rPr>
                <w:b/>
              </w:rPr>
              <w:t>Coordinate Reference System</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Definition</w:t>
            </w:r>
          </w:p>
        </w:tc>
        <w:tc>
          <w:tcPr>
            <w:tcW w:w="6095" w:type="dxa"/>
            <w:shd w:val="clear" w:color="auto" w:fill="E6E6E6"/>
            <w:vAlign w:val="center"/>
          </w:tcPr>
          <w:p w:rsidR="000A2821" w:rsidRPr="008B3241" w:rsidRDefault="000A2821" w:rsidP="000A2821">
            <w:pPr>
              <w:rPr>
                <w:rStyle w:val="Instruction"/>
                <w:rFonts w:cs="Arial"/>
                <w:color w:val="FF0000"/>
              </w:rPr>
            </w:pPr>
            <w:r w:rsidRPr="008B3241">
              <w:t>Description of the coordinate reference system used in the dataset.</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ISO 19115 number and name</w:t>
            </w:r>
          </w:p>
        </w:tc>
        <w:tc>
          <w:tcPr>
            <w:tcW w:w="6095" w:type="dxa"/>
            <w:shd w:val="clear" w:color="auto" w:fill="E6E6E6"/>
            <w:vAlign w:val="center"/>
          </w:tcPr>
          <w:p w:rsidR="000A2821" w:rsidRPr="008B3241" w:rsidRDefault="000A2821" w:rsidP="000A2821">
            <w:pPr>
              <w:jc w:val="left"/>
              <w:rPr>
                <w:rFonts w:cs="Arial"/>
              </w:rPr>
            </w:pPr>
            <w:r w:rsidRPr="008B3241">
              <w:rPr>
                <w:rFonts w:cs="Arial"/>
              </w:rPr>
              <w:t>13. referenceSystemInfo</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 xml:space="preserve">ISO/TS 19139 path </w:t>
            </w:r>
          </w:p>
        </w:tc>
        <w:tc>
          <w:tcPr>
            <w:tcW w:w="6095" w:type="dxa"/>
            <w:shd w:val="clear" w:color="auto" w:fill="E6E6E6"/>
            <w:vAlign w:val="center"/>
          </w:tcPr>
          <w:p w:rsidR="000A2821" w:rsidRPr="008B3241" w:rsidRDefault="000A2821" w:rsidP="000A2821">
            <w:pPr>
              <w:jc w:val="left"/>
              <w:rPr>
                <w:rFonts w:cs="Arial"/>
                <w:b/>
                <w:color w:val="FF0000"/>
                <w:lang w:eastAsia="nl-NL"/>
              </w:rPr>
            </w:pPr>
            <w:r w:rsidRPr="008B3241">
              <w:rPr>
                <w:rFonts w:cs="Arial"/>
              </w:rPr>
              <w:t>referenceSystemInfo</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INSPIRE obligation / condition</w:t>
            </w:r>
          </w:p>
        </w:tc>
        <w:tc>
          <w:tcPr>
            <w:tcW w:w="6095" w:type="dxa"/>
            <w:shd w:val="clear" w:color="auto" w:fill="E6E6E6"/>
            <w:vAlign w:val="center"/>
          </w:tcPr>
          <w:p w:rsidR="000A2821" w:rsidRPr="008B3241" w:rsidRDefault="000A2821" w:rsidP="000A2821">
            <w:pPr>
              <w:jc w:val="left"/>
              <w:rPr>
                <w:rFonts w:cs="Arial"/>
              </w:rPr>
            </w:pPr>
            <w:r w:rsidRPr="008B3241">
              <w:rPr>
                <w:rFonts w:cs="Arial"/>
              </w:rPr>
              <w:t>mandatory</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INSPIRE multiplicity</w:t>
            </w:r>
          </w:p>
        </w:tc>
        <w:tc>
          <w:tcPr>
            <w:tcW w:w="6095" w:type="dxa"/>
            <w:shd w:val="clear" w:color="auto" w:fill="E6E6E6"/>
            <w:vAlign w:val="center"/>
          </w:tcPr>
          <w:p w:rsidR="000A2821" w:rsidRPr="008B3241" w:rsidRDefault="000A2821" w:rsidP="000A2821">
            <w:pPr>
              <w:jc w:val="left"/>
              <w:rPr>
                <w:rFonts w:cs="Arial"/>
              </w:rPr>
            </w:pPr>
            <w:r w:rsidRPr="008B3241">
              <w:rPr>
                <w:rFonts w:cs="Arial"/>
              </w:rPr>
              <w:t>1</w:t>
            </w:r>
            <w:r>
              <w:rPr>
                <w:rFonts w:cs="Arial"/>
              </w:rPr>
              <w:t>..*</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Data type(and ISO 19115 no.)</w:t>
            </w:r>
          </w:p>
        </w:tc>
        <w:tc>
          <w:tcPr>
            <w:tcW w:w="6095" w:type="dxa"/>
            <w:shd w:val="clear" w:color="auto" w:fill="E6E6E6"/>
            <w:vAlign w:val="center"/>
          </w:tcPr>
          <w:p w:rsidR="000A2821" w:rsidRPr="008B3241" w:rsidRDefault="000A2821" w:rsidP="000A2821">
            <w:pPr>
              <w:jc w:val="left"/>
              <w:rPr>
                <w:rFonts w:cs="Arial"/>
              </w:rPr>
            </w:pPr>
            <w:r>
              <w:rPr>
                <w:rFonts w:cs="Arial"/>
              </w:rPr>
              <w:t>186</w:t>
            </w:r>
            <w:r w:rsidRPr="008B3241">
              <w:rPr>
                <w:rFonts w:cs="Arial"/>
              </w:rPr>
              <w:t>. MD_</w:t>
            </w:r>
            <w:r>
              <w:rPr>
                <w:rFonts w:cs="Arial"/>
              </w:rPr>
              <w:t>ReferenceSystem</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Domain</w:t>
            </w:r>
          </w:p>
        </w:tc>
        <w:tc>
          <w:tcPr>
            <w:tcW w:w="6095" w:type="dxa"/>
            <w:shd w:val="clear" w:color="auto" w:fill="E6E6E6"/>
            <w:vAlign w:val="center"/>
          </w:tcPr>
          <w:p w:rsidR="000A2821" w:rsidRPr="008B3241" w:rsidRDefault="000A2821" w:rsidP="000A2821">
            <w:r>
              <w:t xml:space="preserve">To identify the reference system, </w:t>
            </w:r>
            <w:r w:rsidRPr="008B3241">
              <w:t>the referenceSystemIdentifier (RS_Identifier) shall be provided.</w:t>
            </w:r>
          </w:p>
          <w:p w:rsidR="000A2821" w:rsidRPr="008B3241" w:rsidRDefault="000A2821" w:rsidP="000A2821">
            <w:pPr>
              <w:jc w:val="left"/>
              <w:rPr>
                <w:rFonts w:cs="Arial"/>
                <w:color w:val="FF0000"/>
              </w:rPr>
            </w:pPr>
          </w:p>
          <w:p w:rsidR="000A2821" w:rsidRPr="00FD6836" w:rsidRDefault="000A2821" w:rsidP="000A2821">
            <w:pPr>
              <w:tabs>
                <w:tab w:val="clear" w:pos="567"/>
                <w:tab w:val="clear" w:pos="851"/>
                <w:tab w:val="left" w:pos="743"/>
              </w:tabs>
            </w:pPr>
            <w:r>
              <w:t>NOTE</w:t>
            </w:r>
            <w:r>
              <w:tab/>
            </w:r>
            <w:r w:rsidRPr="00FD6836">
              <w:t xml:space="preserve">More specific instructions, in particular on pre-defined values for filling the referenceSystemIdentifier attribute </w:t>
            </w:r>
            <w:r>
              <w:t>should be agreed among Member States during the implementation phase to support interoperability.</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Implementing instructions</w:t>
            </w:r>
          </w:p>
        </w:tc>
        <w:tc>
          <w:tcPr>
            <w:tcW w:w="6095" w:type="dxa"/>
            <w:shd w:val="clear" w:color="auto" w:fill="E6E6E6"/>
            <w:vAlign w:val="center"/>
          </w:tcPr>
          <w:p w:rsidR="000A2821" w:rsidRPr="008B3241" w:rsidRDefault="000A2821" w:rsidP="000A2821">
            <w:pPr>
              <w:jc w:val="left"/>
              <w:rPr>
                <w:rFonts w:cs="Arial"/>
                <w:color w:val="FF0000"/>
              </w:rPr>
            </w:pP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Example</w:t>
            </w:r>
          </w:p>
        </w:tc>
        <w:tc>
          <w:tcPr>
            <w:tcW w:w="6095" w:type="dxa"/>
            <w:shd w:val="clear" w:color="auto" w:fill="E6E6E6"/>
            <w:vAlign w:val="center"/>
          </w:tcPr>
          <w:p w:rsidR="000A2821" w:rsidRPr="008B3241" w:rsidRDefault="000A2821" w:rsidP="000A2821">
            <w:pPr>
              <w:jc w:val="left"/>
              <w:rPr>
                <w:rFonts w:cs="Arial"/>
              </w:rPr>
            </w:pPr>
            <w:r w:rsidRPr="008B3241">
              <w:rPr>
                <w:rFonts w:cs="Arial"/>
              </w:rPr>
              <w:t>referenceSystemIdentifier:</w:t>
            </w:r>
          </w:p>
          <w:p w:rsidR="000A2821" w:rsidRPr="008B3241" w:rsidRDefault="000A2821" w:rsidP="000A2821">
            <w:pPr>
              <w:jc w:val="left"/>
              <w:rPr>
                <w:rFonts w:cs="Arial"/>
              </w:rPr>
            </w:pPr>
            <w:r w:rsidRPr="008B3241">
              <w:rPr>
                <w:rFonts w:cs="Arial"/>
              </w:rPr>
              <w:tab/>
              <w:t>code: ETRS_89</w:t>
            </w:r>
          </w:p>
          <w:p w:rsidR="000A2821" w:rsidRPr="008B3241" w:rsidRDefault="000A2821" w:rsidP="000A2821">
            <w:pPr>
              <w:jc w:val="left"/>
              <w:rPr>
                <w:rFonts w:cs="Arial"/>
                <w:b/>
                <w:color w:val="FF0000"/>
              </w:rPr>
            </w:pPr>
            <w:r w:rsidRPr="008B3241">
              <w:rPr>
                <w:rFonts w:cs="Arial"/>
              </w:rPr>
              <w:tab/>
              <w:t>codeSpace: INSPIRE RS registry</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Example XML encoding</w:t>
            </w:r>
          </w:p>
        </w:tc>
        <w:tc>
          <w:tcPr>
            <w:tcW w:w="6095" w:type="dxa"/>
            <w:shd w:val="clear" w:color="auto" w:fill="E6E6E6"/>
            <w:vAlign w:val="center"/>
          </w:tcPr>
          <w:p w:rsidR="000A2821" w:rsidRPr="00E04880" w:rsidRDefault="000A2821" w:rsidP="000A2821">
            <w:pPr>
              <w:jc w:val="left"/>
              <w:rPr>
                <w:rFonts w:cs="Arial"/>
              </w:rPr>
            </w:pPr>
            <w:r w:rsidRPr="00E04880">
              <w:rPr>
                <w:rFonts w:cs="Arial"/>
              </w:rPr>
              <w:t>&lt;gmd:referenceSystemInfo&gt;</w:t>
            </w:r>
          </w:p>
          <w:p w:rsidR="000A2821" w:rsidRPr="00E04880" w:rsidRDefault="000A2821" w:rsidP="000A2821">
            <w:pPr>
              <w:jc w:val="left"/>
              <w:rPr>
                <w:rFonts w:cs="Arial"/>
              </w:rPr>
            </w:pPr>
            <w:r w:rsidRPr="00E04880">
              <w:rPr>
                <w:rFonts w:cs="Arial"/>
              </w:rPr>
              <w:tab/>
            </w:r>
            <w:r w:rsidRPr="00E04880">
              <w:rPr>
                <w:rFonts w:cs="Arial"/>
              </w:rPr>
              <w:tab/>
              <w:t>&lt;gmd:MD_ReferenceSystem&gt;</w:t>
            </w:r>
          </w:p>
          <w:p w:rsidR="000A2821" w:rsidRPr="00E04880" w:rsidRDefault="000A2821" w:rsidP="000A2821">
            <w:pPr>
              <w:jc w:val="left"/>
              <w:rPr>
                <w:rFonts w:cs="Arial"/>
              </w:rPr>
            </w:pPr>
            <w:r w:rsidRPr="00E04880">
              <w:rPr>
                <w:rFonts w:cs="Arial"/>
              </w:rPr>
              <w:tab/>
            </w:r>
            <w:r w:rsidRPr="00E04880">
              <w:rPr>
                <w:rFonts w:cs="Arial"/>
              </w:rPr>
              <w:tab/>
            </w:r>
            <w:r w:rsidRPr="00E04880">
              <w:rPr>
                <w:rFonts w:cs="Arial"/>
              </w:rPr>
              <w:tab/>
              <w:t>&lt;gmd:referenceSystemIdentifier&gt;</w:t>
            </w:r>
          </w:p>
          <w:p w:rsidR="000A2821" w:rsidRPr="00E04880" w:rsidRDefault="000A2821" w:rsidP="000A2821">
            <w:pPr>
              <w:jc w:val="left"/>
              <w:rPr>
                <w:rFonts w:cs="Arial"/>
              </w:rPr>
            </w:pPr>
            <w:r w:rsidRPr="00E04880">
              <w:rPr>
                <w:rFonts w:cs="Arial"/>
              </w:rPr>
              <w:tab/>
            </w:r>
            <w:r w:rsidRPr="00E04880">
              <w:rPr>
                <w:rFonts w:cs="Arial"/>
              </w:rPr>
              <w:tab/>
            </w:r>
            <w:r w:rsidRPr="00E04880">
              <w:rPr>
                <w:rFonts w:cs="Arial"/>
              </w:rPr>
              <w:tab/>
            </w:r>
            <w:r w:rsidRPr="00E04880">
              <w:rPr>
                <w:rFonts w:cs="Arial"/>
              </w:rPr>
              <w:tab/>
              <w:t>&lt;gmd:RS_Identifier&gt;</w:t>
            </w:r>
          </w:p>
          <w:p w:rsidR="000A2821" w:rsidRPr="00E04880" w:rsidRDefault="000A2821" w:rsidP="000A2821">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&lt;gmd:code&gt;</w:t>
            </w:r>
          </w:p>
          <w:p w:rsidR="000A2821" w:rsidRPr="00E04880" w:rsidRDefault="000A2821" w:rsidP="000A2821">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&lt;gco:CharacterString&gt;ETRS89 &lt;/gco:CharacterString&gt;</w:t>
            </w:r>
          </w:p>
          <w:p w:rsidR="000A2821" w:rsidRPr="00E04880" w:rsidRDefault="000A2821" w:rsidP="000A2821">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&lt;/gmd:code&gt;</w:t>
            </w:r>
          </w:p>
          <w:p w:rsidR="000A2821" w:rsidRPr="00E04880" w:rsidRDefault="000A2821" w:rsidP="000A2821">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&lt;gmd:codeSpace&gt;</w:t>
            </w:r>
          </w:p>
          <w:p w:rsidR="000A2821" w:rsidRPr="00E04880" w:rsidRDefault="000A2821" w:rsidP="000A2821">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&lt;gco:CharacterString&gt;INSPIRE RS registry&lt;/gco:CharacterString&gt;</w:t>
            </w:r>
          </w:p>
          <w:p w:rsidR="000A2821" w:rsidRPr="00E04880" w:rsidRDefault="000A2821" w:rsidP="000A2821">
            <w:pPr>
              <w:jc w:val="left"/>
              <w:rPr>
                <w:rFonts w:cs="Arial"/>
                <w:lang w:val="fr-FR"/>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lang w:val="fr-FR"/>
              </w:rPr>
              <w:t>&lt;/gmd:codeSpace&gt;</w:t>
            </w:r>
          </w:p>
          <w:p w:rsidR="000A2821" w:rsidRPr="00E04880" w:rsidRDefault="000A2821" w:rsidP="000A2821">
            <w:pPr>
              <w:jc w:val="left"/>
              <w:rPr>
                <w:rFonts w:cs="Arial"/>
                <w:lang w:val="fr-FR"/>
              </w:rPr>
            </w:pPr>
            <w:r w:rsidRPr="00E04880">
              <w:rPr>
                <w:rFonts w:cs="Arial"/>
                <w:lang w:val="fr-FR"/>
              </w:rPr>
              <w:tab/>
            </w:r>
            <w:r w:rsidRPr="00E04880">
              <w:rPr>
                <w:rFonts w:cs="Arial"/>
                <w:lang w:val="fr-FR"/>
              </w:rPr>
              <w:tab/>
            </w:r>
            <w:r w:rsidRPr="00E04880">
              <w:rPr>
                <w:rFonts w:cs="Arial"/>
                <w:lang w:val="fr-FR"/>
              </w:rPr>
              <w:tab/>
            </w:r>
            <w:r w:rsidRPr="00E04880">
              <w:rPr>
                <w:rFonts w:cs="Arial"/>
                <w:lang w:val="fr-FR"/>
              </w:rPr>
              <w:tab/>
              <w:t>&lt;/gmd:RS_Identifier&gt;</w:t>
            </w:r>
          </w:p>
          <w:p w:rsidR="000A2821" w:rsidRPr="00E04880" w:rsidRDefault="000A2821" w:rsidP="000A2821">
            <w:pPr>
              <w:jc w:val="left"/>
              <w:rPr>
                <w:rFonts w:cs="Arial"/>
              </w:rPr>
            </w:pPr>
            <w:r w:rsidRPr="00E04880">
              <w:rPr>
                <w:rFonts w:cs="Arial"/>
                <w:lang w:val="fr-FR"/>
              </w:rPr>
              <w:tab/>
            </w:r>
            <w:r w:rsidRPr="00E04880">
              <w:rPr>
                <w:rFonts w:cs="Arial"/>
                <w:lang w:val="fr-FR"/>
              </w:rPr>
              <w:tab/>
            </w:r>
            <w:r w:rsidRPr="00E04880">
              <w:rPr>
                <w:rFonts w:cs="Arial"/>
                <w:lang w:val="fr-FR"/>
              </w:rPr>
              <w:tab/>
            </w:r>
            <w:r w:rsidRPr="00E04880">
              <w:rPr>
                <w:rFonts w:cs="Arial"/>
              </w:rPr>
              <w:t>&lt;/gmd:referenceSystemIdentifier&gt;</w:t>
            </w:r>
          </w:p>
          <w:p w:rsidR="000A2821" w:rsidRPr="00E04880" w:rsidRDefault="000A2821" w:rsidP="000A2821">
            <w:pPr>
              <w:jc w:val="left"/>
              <w:rPr>
                <w:rFonts w:cs="Arial"/>
              </w:rPr>
            </w:pPr>
            <w:r w:rsidRPr="00E04880">
              <w:rPr>
                <w:rFonts w:cs="Arial"/>
              </w:rPr>
              <w:tab/>
            </w:r>
            <w:r w:rsidRPr="00E04880">
              <w:rPr>
                <w:rFonts w:cs="Arial"/>
              </w:rPr>
              <w:tab/>
              <w:t>&lt;/gmd:MD_ReferenceSystem&gt;</w:t>
            </w:r>
          </w:p>
          <w:p w:rsidR="000A2821" w:rsidRPr="008B3241" w:rsidRDefault="000A2821" w:rsidP="000A2821">
            <w:pPr>
              <w:jc w:val="left"/>
              <w:rPr>
                <w:rFonts w:cs="Arial"/>
                <w:color w:val="FF0000"/>
              </w:rPr>
            </w:pPr>
            <w:r w:rsidRPr="00E04880">
              <w:rPr>
                <w:rFonts w:cs="Arial"/>
              </w:rPr>
              <w:t>&lt;/gmd:referenceSystemInfo&gt;</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Comments</w:t>
            </w:r>
          </w:p>
        </w:tc>
        <w:tc>
          <w:tcPr>
            <w:tcW w:w="6095" w:type="dxa"/>
            <w:shd w:val="clear" w:color="auto" w:fill="E6E6E6"/>
            <w:vAlign w:val="center"/>
          </w:tcPr>
          <w:p w:rsidR="000A2821" w:rsidRPr="008B3241" w:rsidRDefault="000A2821" w:rsidP="000A2821">
            <w:pPr>
              <w:jc w:val="left"/>
              <w:rPr>
                <w:rFonts w:cs="Arial"/>
              </w:rPr>
            </w:pPr>
          </w:p>
        </w:tc>
      </w:tr>
    </w:tbl>
    <w:p w:rsidR="000A2821" w:rsidRPr="008B3241" w:rsidRDefault="000A2821" w:rsidP="000A2821">
      <w:pPr>
        <w:shd w:val="clear" w:color="auto" w:fill="E6E6E6"/>
      </w:pPr>
    </w:p>
    <w:p w:rsidR="000A2821" w:rsidRDefault="000A2821" w:rsidP="000A2821">
      <w:pPr>
        <w:pStyle w:val="Heading3"/>
        <w:shd w:val="clear" w:color="auto" w:fill="E6E6E6"/>
      </w:pPr>
      <w:bookmarkStart w:id="337" w:name="_Ref230431101"/>
      <w:bookmarkStart w:id="338" w:name="_Toc254251689"/>
      <w:bookmarkStart w:id="339" w:name="_Toc374464108"/>
      <w:r w:rsidRPr="008B3241">
        <w:t>Temporal Reference System</w:t>
      </w:r>
      <w:bookmarkEnd w:id="337"/>
      <w:bookmarkEnd w:id="338"/>
      <w:bookmarkEnd w:id="339"/>
    </w:p>
    <w:p w:rsidR="000A2821" w:rsidRPr="007E23F9" w:rsidRDefault="000A2821" w:rsidP="000A2821">
      <w:pPr>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0A2821" w:rsidRPr="008B3241" w:rsidTr="000A2821">
        <w:trPr>
          <w:cantSplit/>
        </w:trPr>
        <w:tc>
          <w:tcPr>
            <w:tcW w:w="2977" w:type="dxa"/>
            <w:shd w:val="clear" w:color="auto" w:fill="E6E6E6"/>
            <w:vAlign w:val="center"/>
          </w:tcPr>
          <w:p w:rsidR="000A2821" w:rsidRPr="008B3241" w:rsidRDefault="000A2821" w:rsidP="000A2821">
            <w:pPr>
              <w:pStyle w:val="CommentSubject"/>
              <w:rPr>
                <w:rFonts w:cs="Arial"/>
                <w:bCs w:val="0"/>
              </w:rPr>
            </w:pPr>
            <w:r w:rsidRPr="008B3241">
              <w:rPr>
                <w:rFonts w:cs="Arial"/>
                <w:bCs w:val="0"/>
              </w:rPr>
              <w:t>Metadata element name</w:t>
            </w:r>
          </w:p>
        </w:tc>
        <w:tc>
          <w:tcPr>
            <w:tcW w:w="6095" w:type="dxa"/>
            <w:shd w:val="clear" w:color="auto" w:fill="E6E6E6"/>
            <w:vAlign w:val="center"/>
          </w:tcPr>
          <w:p w:rsidR="000A2821" w:rsidRPr="008B3241" w:rsidRDefault="000A2821" w:rsidP="000A2821">
            <w:pPr>
              <w:rPr>
                <w:rFonts w:cs="Arial"/>
                <w:b/>
              </w:rPr>
            </w:pPr>
            <w:r w:rsidRPr="008B3241">
              <w:rPr>
                <w:b/>
              </w:rPr>
              <w:t>Temporal Reference System</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Definition</w:t>
            </w:r>
          </w:p>
        </w:tc>
        <w:tc>
          <w:tcPr>
            <w:tcW w:w="6095" w:type="dxa"/>
            <w:shd w:val="clear" w:color="auto" w:fill="E6E6E6"/>
            <w:vAlign w:val="center"/>
          </w:tcPr>
          <w:p w:rsidR="000A2821" w:rsidRPr="008B3241" w:rsidRDefault="000A2821" w:rsidP="000A2821">
            <w:pPr>
              <w:jc w:val="left"/>
              <w:rPr>
                <w:rStyle w:val="Instruction"/>
              </w:rPr>
            </w:pPr>
            <w:r w:rsidRPr="008B3241">
              <w:t>Description of the temporal reference systems used in the dataset.</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ISO 19115 number and name</w:t>
            </w:r>
          </w:p>
        </w:tc>
        <w:tc>
          <w:tcPr>
            <w:tcW w:w="6095" w:type="dxa"/>
            <w:shd w:val="clear" w:color="auto" w:fill="E6E6E6"/>
            <w:vAlign w:val="center"/>
          </w:tcPr>
          <w:p w:rsidR="000A2821" w:rsidRPr="008B3241" w:rsidRDefault="000A2821" w:rsidP="000A2821">
            <w:pPr>
              <w:jc w:val="left"/>
              <w:rPr>
                <w:rFonts w:cs="Arial"/>
              </w:rPr>
            </w:pPr>
            <w:r w:rsidRPr="008B3241">
              <w:rPr>
                <w:rFonts w:cs="Arial"/>
              </w:rPr>
              <w:t>13. referenceSystemInfo</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 xml:space="preserve">ISO/TS 19139 path </w:t>
            </w:r>
          </w:p>
        </w:tc>
        <w:tc>
          <w:tcPr>
            <w:tcW w:w="6095" w:type="dxa"/>
            <w:shd w:val="clear" w:color="auto" w:fill="E6E6E6"/>
            <w:vAlign w:val="center"/>
          </w:tcPr>
          <w:p w:rsidR="000A2821" w:rsidRPr="008B3241" w:rsidRDefault="000A2821" w:rsidP="000A2821">
            <w:pPr>
              <w:jc w:val="left"/>
              <w:rPr>
                <w:rFonts w:cs="Arial"/>
                <w:color w:val="FF0000"/>
                <w:lang w:eastAsia="nl-NL"/>
              </w:rPr>
            </w:pPr>
            <w:r w:rsidRPr="008B3241">
              <w:rPr>
                <w:rFonts w:cs="Arial"/>
              </w:rPr>
              <w:t>referenceSystemInfo</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INSPIRE obligation / condition</w:t>
            </w:r>
          </w:p>
        </w:tc>
        <w:tc>
          <w:tcPr>
            <w:tcW w:w="6095" w:type="dxa"/>
            <w:shd w:val="clear" w:color="auto" w:fill="E6E6E6"/>
            <w:vAlign w:val="center"/>
          </w:tcPr>
          <w:p w:rsidR="000A2821" w:rsidRPr="008B3241" w:rsidRDefault="000A2821" w:rsidP="000A2821">
            <w:pPr>
              <w:jc w:val="left"/>
              <w:rPr>
                <w:rFonts w:cs="Arial"/>
              </w:rPr>
            </w:pPr>
            <w:r w:rsidRPr="00D57D7A">
              <w:t xml:space="preserve">Mandatory, if the spatial data set or one of its feature types contains temporal information that does not refer to the Gregorian Calendar or the </w:t>
            </w:r>
            <w:r w:rsidRPr="00D57D7A">
              <w:rPr>
                <w:bCs/>
              </w:rPr>
              <w:t>Coordinated Universal Time.</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INSPIRE multiplicity</w:t>
            </w:r>
          </w:p>
        </w:tc>
        <w:tc>
          <w:tcPr>
            <w:tcW w:w="6095" w:type="dxa"/>
            <w:shd w:val="clear" w:color="auto" w:fill="E6E6E6"/>
            <w:vAlign w:val="center"/>
          </w:tcPr>
          <w:p w:rsidR="000A2821" w:rsidRPr="008B3241" w:rsidRDefault="000A2821" w:rsidP="000A2821">
            <w:pPr>
              <w:jc w:val="left"/>
              <w:rPr>
                <w:rFonts w:cs="Arial"/>
              </w:rPr>
            </w:pPr>
            <w:r w:rsidRPr="008B3241">
              <w:rPr>
                <w:rFonts w:cs="Arial"/>
              </w:rPr>
              <w:t>0..*</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Data type(and ISO 19115 no.)</w:t>
            </w:r>
          </w:p>
        </w:tc>
        <w:tc>
          <w:tcPr>
            <w:tcW w:w="6095" w:type="dxa"/>
            <w:shd w:val="clear" w:color="auto" w:fill="E6E6E6"/>
            <w:vAlign w:val="center"/>
          </w:tcPr>
          <w:p w:rsidR="000A2821" w:rsidRPr="008B3241" w:rsidRDefault="000A2821" w:rsidP="000A2821">
            <w:pPr>
              <w:jc w:val="left"/>
              <w:rPr>
                <w:rFonts w:cs="Arial"/>
                <w:color w:val="FF0000"/>
              </w:rPr>
            </w:pPr>
            <w:r w:rsidRPr="008B3241">
              <w:rPr>
                <w:rFonts w:cs="Arial"/>
              </w:rPr>
              <w:t>186. MD_ReferenceSystem</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Domain</w:t>
            </w:r>
          </w:p>
        </w:tc>
        <w:tc>
          <w:tcPr>
            <w:tcW w:w="6095" w:type="dxa"/>
            <w:shd w:val="clear" w:color="auto" w:fill="E6E6E6"/>
            <w:vAlign w:val="center"/>
          </w:tcPr>
          <w:p w:rsidR="000A2821" w:rsidRPr="008B3241" w:rsidRDefault="000A2821" w:rsidP="000A2821">
            <w:r w:rsidRPr="008B3241">
              <w:t xml:space="preserve">No specific type is defined in ISO 19115 for temporal reference systems. Thus, the generic MD_ReferenceSystem element and its reference SystemIdentifier (RS_Identifier) property shall be provided. </w:t>
            </w:r>
          </w:p>
          <w:p w:rsidR="000A2821" w:rsidRPr="008B3241" w:rsidRDefault="000A2821" w:rsidP="000A2821">
            <w:pPr>
              <w:jc w:val="left"/>
              <w:rPr>
                <w:rFonts w:cs="Arial"/>
                <w:color w:val="FF0000"/>
              </w:rPr>
            </w:pPr>
          </w:p>
          <w:p w:rsidR="000A2821" w:rsidRPr="008B3241" w:rsidRDefault="000A2821" w:rsidP="000A2821">
            <w:pPr>
              <w:jc w:val="left"/>
              <w:rPr>
                <w:rFonts w:cs="Arial"/>
              </w:rPr>
            </w:pPr>
            <w:r>
              <w:t>NOTE</w:t>
            </w:r>
            <w:r>
              <w:tab/>
            </w:r>
            <w:r w:rsidRPr="00FD6836">
              <w:t xml:space="preserve">More specific instructions, in particular on pre-defined values for filling the referenceSystemIdentifier attribute </w:t>
            </w:r>
            <w:r>
              <w:t>should be agreed among Member States during the implementation phase to support interoperability.</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Implementing instructions</w:t>
            </w:r>
          </w:p>
        </w:tc>
        <w:tc>
          <w:tcPr>
            <w:tcW w:w="6095" w:type="dxa"/>
            <w:shd w:val="clear" w:color="auto" w:fill="E6E6E6"/>
            <w:vAlign w:val="center"/>
          </w:tcPr>
          <w:p w:rsidR="000A2821" w:rsidRPr="008B3241" w:rsidRDefault="000A2821" w:rsidP="000A2821">
            <w:pPr>
              <w:jc w:val="left"/>
              <w:rPr>
                <w:rFonts w:cs="Arial"/>
                <w:color w:val="FF0000"/>
              </w:rPr>
            </w:pP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Example</w:t>
            </w:r>
          </w:p>
        </w:tc>
        <w:tc>
          <w:tcPr>
            <w:tcW w:w="6095" w:type="dxa"/>
            <w:shd w:val="clear" w:color="auto" w:fill="E6E6E6"/>
            <w:vAlign w:val="center"/>
          </w:tcPr>
          <w:p w:rsidR="000A2821" w:rsidRPr="008B3241" w:rsidRDefault="000A2821" w:rsidP="000A2821">
            <w:pPr>
              <w:jc w:val="left"/>
              <w:rPr>
                <w:rFonts w:cs="Arial"/>
              </w:rPr>
            </w:pPr>
            <w:r w:rsidRPr="008B3241">
              <w:rPr>
                <w:rFonts w:cs="Arial"/>
              </w:rPr>
              <w:t>referenceSystemIdentifier:</w:t>
            </w:r>
          </w:p>
          <w:p w:rsidR="000A2821" w:rsidRPr="008B3241" w:rsidRDefault="000A2821" w:rsidP="000A2821">
            <w:pPr>
              <w:jc w:val="left"/>
              <w:rPr>
                <w:rFonts w:cs="Arial"/>
              </w:rPr>
            </w:pPr>
            <w:r w:rsidRPr="008B3241">
              <w:rPr>
                <w:rFonts w:cs="Arial"/>
              </w:rPr>
              <w:tab/>
              <w:t>code: GregorianCalendar</w:t>
            </w:r>
          </w:p>
          <w:p w:rsidR="000A2821" w:rsidRPr="008B3241" w:rsidRDefault="000A2821" w:rsidP="000A2821">
            <w:pPr>
              <w:jc w:val="left"/>
              <w:rPr>
                <w:rFonts w:cs="Arial"/>
                <w:b/>
                <w:color w:val="FF0000"/>
              </w:rPr>
            </w:pPr>
            <w:r w:rsidRPr="008B3241">
              <w:rPr>
                <w:rFonts w:cs="Arial"/>
              </w:rPr>
              <w:tab/>
              <w:t>codeSpace: INSPIRE RS registry</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Example XML encoding</w:t>
            </w:r>
          </w:p>
        </w:tc>
        <w:tc>
          <w:tcPr>
            <w:tcW w:w="6095" w:type="dxa"/>
            <w:shd w:val="clear" w:color="auto" w:fill="E6E6E6"/>
            <w:vAlign w:val="center"/>
          </w:tcPr>
          <w:p w:rsidR="000A2821" w:rsidRPr="00E04880" w:rsidRDefault="000A2821" w:rsidP="000A2821">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&lt;gmd:referenceSystemInfo&gt;</w:t>
            </w:r>
          </w:p>
          <w:p w:rsidR="000A2821" w:rsidRPr="00E04880" w:rsidRDefault="000A2821" w:rsidP="000A2821">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t>&lt;gmd:MD_ReferenceSystem&gt;</w:t>
            </w:r>
          </w:p>
          <w:p w:rsidR="000A2821" w:rsidRPr="00E04880" w:rsidRDefault="000A2821" w:rsidP="000A2821">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t>&lt;gmd:referenceSystemIdentifier&gt;</w:t>
            </w:r>
          </w:p>
          <w:p w:rsidR="000A2821" w:rsidRPr="00E04880" w:rsidRDefault="000A2821" w:rsidP="000A2821">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t>&lt;gmd:RS_Identifier&gt;</w:t>
            </w:r>
          </w:p>
          <w:p w:rsidR="000A2821" w:rsidRPr="00E04880" w:rsidRDefault="000A2821" w:rsidP="000A2821">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r>
            <w:r w:rsidRPr="00E04880">
              <w:rPr>
                <w:rFonts w:cs="Arial"/>
              </w:rPr>
              <w:tab/>
              <w:t>&lt;gmd:code&gt;</w:t>
            </w:r>
          </w:p>
          <w:p w:rsidR="000A2821" w:rsidRPr="00E04880" w:rsidRDefault="000A2821" w:rsidP="000A2821">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t>&lt;gco:CharacterString&gt;GregorianCalendar</w:t>
            </w:r>
            <w:r>
              <w:rPr>
                <w:rFonts w:cs="Arial"/>
              </w:rPr>
              <w:t xml:space="preserve"> </w:t>
            </w:r>
            <w:r w:rsidRPr="00E04880">
              <w:rPr>
                <w:rFonts w:cs="Arial"/>
              </w:rPr>
              <w:t>&lt;/gco:CharacterString&gt;</w:t>
            </w:r>
          </w:p>
          <w:p w:rsidR="000A2821" w:rsidRPr="00E04880" w:rsidRDefault="000A2821" w:rsidP="000A2821">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r>
            <w:r w:rsidRPr="00E04880">
              <w:rPr>
                <w:rFonts w:cs="Arial"/>
              </w:rPr>
              <w:tab/>
              <w:t>&lt;/gmd:code&gt;</w:t>
            </w:r>
          </w:p>
          <w:p w:rsidR="000A2821" w:rsidRPr="00E04880" w:rsidRDefault="000A2821" w:rsidP="000A2821">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r>
            <w:r w:rsidRPr="00E04880">
              <w:rPr>
                <w:rFonts w:cs="Arial"/>
              </w:rPr>
              <w:tab/>
              <w:t>&lt;gmd:codeSpace&gt;</w:t>
            </w:r>
          </w:p>
          <w:p w:rsidR="000A2821" w:rsidRPr="00E04880" w:rsidRDefault="000A2821" w:rsidP="000A2821">
            <w:pPr>
              <w:tabs>
                <w:tab w:val="clear" w:pos="284"/>
                <w:tab w:val="clear" w:pos="567"/>
                <w:tab w:val="clear" w:pos="851"/>
                <w:tab w:val="clear" w:pos="1134"/>
                <w:tab w:val="left" w:pos="142"/>
                <w:tab w:val="left" w:pos="322"/>
                <w:tab w:val="left" w:pos="502"/>
                <w:tab w:val="left" w:pos="682"/>
                <w:tab w:val="left" w:pos="862"/>
                <w:tab w:val="left" w:pos="1042"/>
                <w:tab w:val="left" w:pos="1222"/>
              </w:tabs>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&lt;gco:CharacterString&gt;INSPIRE RS registry&lt;/gco:CharacterString&gt;</w:t>
            </w:r>
          </w:p>
          <w:p w:rsidR="000A2821" w:rsidRPr="00E04880" w:rsidRDefault="000A2821" w:rsidP="000A2821">
            <w:pPr>
              <w:tabs>
                <w:tab w:val="clear" w:pos="284"/>
                <w:tab w:val="clear" w:pos="567"/>
                <w:tab w:val="clear" w:pos="851"/>
                <w:tab w:val="clear" w:pos="1134"/>
                <w:tab w:val="left" w:pos="142"/>
                <w:tab w:val="left" w:pos="322"/>
                <w:tab w:val="left" w:pos="502"/>
                <w:tab w:val="left" w:pos="682"/>
                <w:tab w:val="left" w:pos="917"/>
              </w:tabs>
              <w:jc w:val="left"/>
              <w:rPr>
                <w:rFonts w:cs="Arial"/>
                <w:lang w:val="fr-FR"/>
              </w:rPr>
            </w:pPr>
            <w:r w:rsidRPr="00E04880">
              <w:rPr>
                <w:rFonts w:cs="Arial"/>
              </w:rPr>
              <w:tab/>
            </w:r>
            <w:r w:rsidRPr="00E04880">
              <w:rPr>
                <w:rFonts w:cs="Arial"/>
              </w:rPr>
              <w:tab/>
            </w:r>
            <w:r w:rsidRPr="00E04880">
              <w:rPr>
                <w:rFonts w:cs="Arial"/>
              </w:rPr>
              <w:tab/>
            </w:r>
            <w:r w:rsidRPr="00E04880">
              <w:rPr>
                <w:rFonts w:cs="Arial"/>
              </w:rPr>
              <w:tab/>
            </w:r>
            <w:r w:rsidRPr="00E04880">
              <w:rPr>
                <w:rFonts w:cs="Arial"/>
                <w:lang w:val="fr-FR"/>
              </w:rPr>
              <w:t>&lt;/gmd:codeSpace&gt;</w:t>
            </w:r>
          </w:p>
          <w:p w:rsidR="000A2821" w:rsidRPr="00E04880" w:rsidRDefault="000A2821" w:rsidP="000A2821">
            <w:pPr>
              <w:tabs>
                <w:tab w:val="clear" w:pos="284"/>
                <w:tab w:val="clear" w:pos="567"/>
                <w:tab w:val="clear" w:pos="851"/>
                <w:tab w:val="clear" w:pos="1134"/>
                <w:tab w:val="left" w:pos="142"/>
                <w:tab w:val="left" w:pos="322"/>
                <w:tab w:val="left" w:pos="502"/>
                <w:tab w:val="left" w:pos="682"/>
                <w:tab w:val="left" w:pos="917"/>
              </w:tabs>
              <w:jc w:val="left"/>
              <w:rPr>
                <w:rFonts w:cs="Arial"/>
                <w:lang w:val="fr-FR"/>
              </w:rPr>
            </w:pPr>
            <w:r w:rsidRPr="00E04880">
              <w:rPr>
                <w:rFonts w:cs="Arial"/>
                <w:lang w:val="fr-FR"/>
              </w:rPr>
              <w:tab/>
            </w:r>
            <w:r w:rsidRPr="00E04880">
              <w:rPr>
                <w:rFonts w:cs="Arial"/>
                <w:lang w:val="fr-FR"/>
              </w:rPr>
              <w:tab/>
            </w:r>
            <w:r w:rsidRPr="00E04880">
              <w:rPr>
                <w:rFonts w:cs="Arial"/>
                <w:lang w:val="fr-FR"/>
              </w:rPr>
              <w:tab/>
              <w:t>&lt;/gmd:RS_Identifier&gt;</w:t>
            </w:r>
          </w:p>
          <w:p w:rsidR="000A2821" w:rsidRPr="00E04880" w:rsidRDefault="000A2821" w:rsidP="000A2821">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lang w:val="fr-FR"/>
              </w:rPr>
              <w:tab/>
            </w:r>
            <w:r w:rsidRPr="00E04880">
              <w:rPr>
                <w:rFonts w:cs="Arial"/>
                <w:lang w:val="fr-FR"/>
              </w:rPr>
              <w:tab/>
            </w:r>
            <w:r w:rsidRPr="00E04880">
              <w:rPr>
                <w:rFonts w:cs="Arial"/>
              </w:rPr>
              <w:t>&lt;/gmd:referenceSystemIdentifier&gt;</w:t>
            </w:r>
          </w:p>
          <w:p w:rsidR="000A2821" w:rsidRPr="00E04880" w:rsidRDefault="000A2821" w:rsidP="000A2821">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t>&lt;/gmd:MD_ReferenceSystem&gt;</w:t>
            </w:r>
          </w:p>
          <w:p w:rsidR="000A2821" w:rsidRPr="008B3241" w:rsidRDefault="000A2821" w:rsidP="000A2821">
            <w:pPr>
              <w:tabs>
                <w:tab w:val="clear" w:pos="284"/>
                <w:tab w:val="clear" w:pos="567"/>
                <w:tab w:val="clear" w:pos="851"/>
                <w:tab w:val="clear" w:pos="1134"/>
                <w:tab w:val="left" w:pos="142"/>
                <w:tab w:val="left" w:pos="322"/>
                <w:tab w:val="left" w:pos="502"/>
                <w:tab w:val="left" w:pos="682"/>
                <w:tab w:val="left" w:pos="917"/>
              </w:tabs>
              <w:jc w:val="left"/>
              <w:rPr>
                <w:rFonts w:cs="Arial"/>
                <w:color w:val="FF0000"/>
              </w:rPr>
            </w:pPr>
            <w:r w:rsidRPr="00E04880">
              <w:rPr>
                <w:rFonts w:cs="Arial"/>
              </w:rPr>
              <w:t>&lt;/gmd:referenceSystemInfo&gt;</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Comments</w:t>
            </w:r>
          </w:p>
        </w:tc>
        <w:tc>
          <w:tcPr>
            <w:tcW w:w="6095" w:type="dxa"/>
            <w:shd w:val="clear" w:color="auto" w:fill="E6E6E6"/>
            <w:vAlign w:val="center"/>
          </w:tcPr>
          <w:p w:rsidR="000A2821" w:rsidRPr="008B3241" w:rsidRDefault="000A2821" w:rsidP="000A2821">
            <w:pPr>
              <w:jc w:val="left"/>
              <w:rPr>
                <w:rFonts w:cs="Arial"/>
                <w:color w:val="FF0000"/>
              </w:rPr>
            </w:pPr>
          </w:p>
        </w:tc>
      </w:tr>
    </w:tbl>
    <w:p w:rsidR="000A2821" w:rsidRPr="008B3241" w:rsidRDefault="000A2821" w:rsidP="000A2821">
      <w:pPr>
        <w:shd w:val="clear" w:color="auto" w:fill="E6E6E6"/>
      </w:pPr>
    </w:p>
    <w:p w:rsidR="000A2821" w:rsidRPr="008B3241" w:rsidRDefault="000A2821" w:rsidP="000A2821">
      <w:pPr>
        <w:pStyle w:val="Heading3"/>
        <w:shd w:val="clear" w:color="auto" w:fill="E6E6E6"/>
      </w:pPr>
      <w:bookmarkStart w:id="340" w:name="_Ref230431108"/>
      <w:bookmarkStart w:id="341" w:name="_Toc254251690"/>
      <w:bookmarkStart w:id="342" w:name="_Toc374464109"/>
      <w:r w:rsidRPr="008B3241">
        <w:t>Encoding</w:t>
      </w:r>
      <w:bookmarkEnd w:id="340"/>
      <w:bookmarkEnd w:id="341"/>
      <w:bookmarkEnd w:id="342"/>
    </w:p>
    <w:p w:rsidR="000A2821" w:rsidRPr="008B3241" w:rsidRDefault="000A2821" w:rsidP="000A2821">
      <w:pPr>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0A2821" w:rsidRPr="008B3241" w:rsidTr="000A2821">
        <w:trPr>
          <w:cantSplit/>
        </w:trPr>
        <w:tc>
          <w:tcPr>
            <w:tcW w:w="2977" w:type="dxa"/>
            <w:shd w:val="clear" w:color="auto" w:fill="E6E6E6"/>
            <w:vAlign w:val="center"/>
          </w:tcPr>
          <w:p w:rsidR="000A2821" w:rsidRPr="008B3241" w:rsidRDefault="000A2821" w:rsidP="000A2821">
            <w:pPr>
              <w:pStyle w:val="CommentSubject"/>
              <w:rPr>
                <w:rFonts w:cs="Arial"/>
                <w:bCs w:val="0"/>
              </w:rPr>
            </w:pPr>
            <w:r w:rsidRPr="008B3241">
              <w:rPr>
                <w:rFonts w:cs="Arial"/>
                <w:bCs w:val="0"/>
              </w:rPr>
              <w:t>Metadata element name</w:t>
            </w:r>
          </w:p>
        </w:tc>
        <w:tc>
          <w:tcPr>
            <w:tcW w:w="6095" w:type="dxa"/>
            <w:shd w:val="clear" w:color="auto" w:fill="E6E6E6"/>
            <w:vAlign w:val="center"/>
          </w:tcPr>
          <w:p w:rsidR="000A2821" w:rsidRPr="008B3241" w:rsidRDefault="000A2821" w:rsidP="000A2821">
            <w:pPr>
              <w:rPr>
                <w:rFonts w:cs="Arial"/>
                <w:b/>
              </w:rPr>
            </w:pPr>
            <w:r w:rsidRPr="008B3241">
              <w:rPr>
                <w:rFonts w:cs="Arial"/>
                <w:b/>
              </w:rPr>
              <w:t>Encoding</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Definition</w:t>
            </w:r>
          </w:p>
        </w:tc>
        <w:tc>
          <w:tcPr>
            <w:tcW w:w="6095" w:type="dxa"/>
            <w:shd w:val="clear" w:color="auto" w:fill="E6E6E6"/>
            <w:vAlign w:val="center"/>
          </w:tcPr>
          <w:p w:rsidR="000A2821" w:rsidRPr="008B3241" w:rsidRDefault="000A2821" w:rsidP="000A2821">
            <w:r w:rsidRPr="008B3241">
              <w:t>Description of the computer language construct that specifies the representation of data objects in a record, file, message, storage device or transmission channel</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ISO 19115 number and name</w:t>
            </w:r>
          </w:p>
        </w:tc>
        <w:tc>
          <w:tcPr>
            <w:tcW w:w="6095" w:type="dxa"/>
            <w:shd w:val="clear" w:color="auto" w:fill="E6E6E6"/>
            <w:vAlign w:val="center"/>
          </w:tcPr>
          <w:p w:rsidR="000A2821" w:rsidRPr="008B3241" w:rsidRDefault="000A2821" w:rsidP="000A2821">
            <w:r w:rsidRPr="008B3241">
              <w:t>271. distributionFormat</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 xml:space="preserve">ISO/TS 19139 path </w:t>
            </w:r>
          </w:p>
        </w:tc>
        <w:tc>
          <w:tcPr>
            <w:tcW w:w="6095" w:type="dxa"/>
            <w:shd w:val="clear" w:color="auto" w:fill="E6E6E6"/>
            <w:vAlign w:val="center"/>
          </w:tcPr>
          <w:p w:rsidR="000A2821" w:rsidRPr="008B3241" w:rsidRDefault="000A2821" w:rsidP="000A2821">
            <w:r w:rsidRPr="008B3241">
              <w:t>distributionInfo/MD_Distribution/distributionFormat</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INSPIRE obligation / condition</w:t>
            </w:r>
          </w:p>
        </w:tc>
        <w:tc>
          <w:tcPr>
            <w:tcW w:w="6095" w:type="dxa"/>
            <w:shd w:val="clear" w:color="auto" w:fill="E6E6E6"/>
            <w:vAlign w:val="center"/>
          </w:tcPr>
          <w:p w:rsidR="000A2821" w:rsidRPr="008B3241" w:rsidRDefault="000A2821" w:rsidP="000A2821">
            <w:pPr>
              <w:jc w:val="left"/>
            </w:pPr>
            <w:r w:rsidRPr="008B3241">
              <w:t>mandatory</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INSPIRE multiplicity</w:t>
            </w:r>
          </w:p>
        </w:tc>
        <w:tc>
          <w:tcPr>
            <w:tcW w:w="6095" w:type="dxa"/>
            <w:shd w:val="clear" w:color="auto" w:fill="E6E6E6"/>
            <w:vAlign w:val="center"/>
          </w:tcPr>
          <w:p w:rsidR="000A2821" w:rsidRPr="008B3241" w:rsidRDefault="000A2821" w:rsidP="000A2821">
            <w:pPr>
              <w:jc w:val="left"/>
            </w:pPr>
            <w:r w:rsidRPr="008B3241">
              <w:t>1</w:t>
            </w:r>
            <w:r>
              <w:t>..*</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Data type (and ISO 19115 no.)</w:t>
            </w:r>
          </w:p>
        </w:tc>
        <w:tc>
          <w:tcPr>
            <w:tcW w:w="6095" w:type="dxa"/>
            <w:shd w:val="clear" w:color="auto" w:fill="E6E6E6"/>
            <w:vAlign w:val="center"/>
          </w:tcPr>
          <w:p w:rsidR="000A2821" w:rsidRPr="008B3241" w:rsidRDefault="000A2821" w:rsidP="000A2821">
            <w:pPr>
              <w:jc w:val="left"/>
              <w:rPr>
                <w:rFonts w:cs="Arial"/>
                <w:color w:val="FF0000"/>
              </w:rPr>
            </w:pPr>
            <w:r w:rsidRPr="008B3241">
              <w:t>284. MD_Format</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Domain</w:t>
            </w:r>
          </w:p>
        </w:tc>
        <w:tc>
          <w:tcPr>
            <w:tcW w:w="6095" w:type="dxa"/>
            <w:shd w:val="clear" w:color="auto" w:fill="E6E6E6"/>
            <w:vAlign w:val="center"/>
          </w:tcPr>
          <w:p w:rsidR="000A2821" w:rsidRPr="008B3241" w:rsidRDefault="000A2821" w:rsidP="000A2821">
            <w:pPr>
              <w:jc w:val="left"/>
              <w:rPr>
                <w:rFonts w:cs="Arial"/>
              </w:rPr>
            </w:pPr>
            <w:r w:rsidRPr="008B3241">
              <w:rPr>
                <w:rFonts w:cs="Arial"/>
              </w:rPr>
              <w:t xml:space="preserve">See B.2.10.4. The </w:t>
            </w:r>
            <w:r>
              <w:rPr>
                <w:rFonts w:cs="Arial"/>
              </w:rPr>
              <w:t>property</w:t>
            </w:r>
            <w:r w:rsidRPr="008B3241">
              <w:rPr>
                <w:rFonts w:cs="Arial"/>
              </w:rPr>
              <w:t xml:space="preserve"> values </w:t>
            </w:r>
            <w:r>
              <w:rPr>
                <w:rFonts w:cs="Arial"/>
              </w:rPr>
              <w:t xml:space="preserve">(name, version, specification) </w:t>
            </w:r>
            <w:r w:rsidRPr="008B3241">
              <w:rPr>
                <w:rFonts w:cs="Arial"/>
              </w:rPr>
              <w:t xml:space="preserve">specified in section </w:t>
            </w:r>
            <w:r>
              <w:t xml:space="preserve">5 </w:t>
            </w:r>
            <w:r w:rsidRPr="008B3241">
              <w:rPr>
                <w:rFonts w:cs="Arial"/>
              </w:rPr>
              <w:t xml:space="preserve">shall be used </w:t>
            </w:r>
            <w:r>
              <w:rPr>
                <w:rFonts w:cs="Arial"/>
              </w:rPr>
              <w:t>to document the</w:t>
            </w:r>
            <w:r w:rsidRPr="008B3241">
              <w:rPr>
                <w:rFonts w:cs="Arial"/>
              </w:rPr>
              <w:t xml:space="preserve"> default and alternative encodings</w:t>
            </w:r>
            <w:r>
              <w:rPr>
                <w:rFonts w:cs="Arial"/>
              </w:rPr>
              <w:t>.</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Implementing instructions</w:t>
            </w:r>
          </w:p>
        </w:tc>
        <w:tc>
          <w:tcPr>
            <w:tcW w:w="6095" w:type="dxa"/>
            <w:shd w:val="clear" w:color="auto" w:fill="E6E6E6"/>
            <w:vAlign w:val="center"/>
          </w:tcPr>
          <w:p w:rsidR="000A2821" w:rsidRPr="008B3241" w:rsidRDefault="000A2821" w:rsidP="000A2821">
            <w:pPr>
              <w:jc w:val="left"/>
              <w:rPr>
                <w:rFonts w:cs="Arial"/>
                <w:color w:val="FF0000"/>
              </w:rPr>
            </w:pP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Example</w:t>
            </w:r>
          </w:p>
        </w:tc>
        <w:tc>
          <w:tcPr>
            <w:tcW w:w="6095" w:type="dxa"/>
            <w:shd w:val="clear" w:color="auto" w:fill="E6E6E6"/>
            <w:vAlign w:val="center"/>
          </w:tcPr>
          <w:p w:rsidR="000A2821" w:rsidRPr="008B3241" w:rsidRDefault="000A2821" w:rsidP="000A2821">
            <w:pPr>
              <w:jc w:val="left"/>
              <w:rPr>
                <w:rFonts w:cs="Arial"/>
              </w:rPr>
            </w:pPr>
            <w:r w:rsidRPr="008B3241">
              <w:rPr>
                <w:rFonts w:cs="Arial"/>
              </w:rPr>
              <w:t>name:</w:t>
            </w:r>
            <w:r>
              <w:rPr>
                <w:rFonts w:cs="Arial"/>
              </w:rPr>
              <w:t xml:space="preserve"> &lt;Application schema name&gt;</w:t>
            </w:r>
            <w:r w:rsidRPr="008B3241">
              <w:rPr>
                <w:rFonts w:cs="Arial"/>
                <w:color w:val="FF0000"/>
              </w:rPr>
              <w:t xml:space="preserve"> </w:t>
            </w:r>
            <w:r w:rsidRPr="008B3241">
              <w:rPr>
                <w:rFonts w:cs="Arial"/>
              </w:rPr>
              <w:t xml:space="preserve">GML application schema </w:t>
            </w:r>
          </w:p>
          <w:p w:rsidR="000A2821" w:rsidRPr="008D330B" w:rsidRDefault="000A2821" w:rsidP="000A2821">
            <w:pPr>
              <w:rPr>
                <w:rFonts w:cs="Arial"/>
                <w:iCs/>
              </w:rPr>
            </w:pPr>
            <w:r w:rsidRPr="00560E77">
              <w:rPr>
                <w:rFonts w:cs="Arial"/>
                <w:lang w:val="de-DE"/>
              </w:rPr>
              <w:t xml:space="preserve">version: version </w:t>
            </w:r>
            <w:r>
              <w:rPr>
                <w:rFonts w:cs="Arial"/>
                <w:lang w:val="de-DE"/>
              </w:rPr>
              <w:t>3.0</w:t>
            </w:r>
          </w:p>
          <w:p w:rsidR="000A2821" w:rsidRPr="008B3241" w:rsidRDefault="000A2821" w:rsidP="000A2821">
            <w:pPr>
              <w:jc w:val="left"/>
              <w:rPr>
                <w:rFonts w:cs="Arial"/>
              </w:rPr>
            </w:pPr>
            <w:r w:rsidRPr="008B3241">
              <w:rPr>
                <w:rFonts w:cs="Arial"/>
              </w:rPr>
              <w:t>specification: D2.8</w:t>
            </w:r>
            <w:r w:rsidRPr="008B3241">
              <w:t>.</w:t>
            </w:r>
            <w:r>
              <w:rPr>
                <w:rFonts w:cs="Arial"/>
                <w:lang w:eastAsia="ko-KR"/>
              </w:rPr>
              <w:t>III.12</w:t>
            </w:r>
            <w:r w:rsidRPr="008B3241">
              <w:rPr>
                <w:sz w:val="32"/>
              </w:rPr>
              <w:t xml:space="preserve"> </w:t>
            </w:r>
            <w:r w:rsidRPr="008B3241">
              <w:rPr>
                <w:rFonts w:cs="Arial"/>
              </w:rPr>
              <w:t xml:space="preserve">Data Specification on </w:t>
            </w:r>
            <w:r w:rsidR="00592A4C" w:rsidRPr="00592A4C">
              <w:rPr>
                <w:rFonts w:cs="Arial"/>
                <w:i/>
              </w:rPr>
              <w:t>Natural Risk Zones</w:t>
            </w:r>
            <w:r w:rsidRPr="008B3241">
              <w:rPr>
                <w:rFonts w:cs="Arial"/>
              </w:rPr>
              <w:t xml:space="preserve"> –</w:t>
            </w:r>
            <w:r>
              <w:rPr>
                <w:rFonts w:cs="Arial"/>
              </w:rPr>
              <w:t xml:space="preserve"> Technical</w:t>
            </w:r>
            <w:r w:rsidRPr="008B3241">
              <w:rPr>
                <w:rFonts w:cs="Arial"/>
              </w:rPr>
              <w:t xml:space="preserve"> Guidelines</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Example XML encoding</w:t>
            </w:r>
          </w:p>
        </w:tc>
        <w:tc>
          <w:tcPr>
            <w:tcW w:w="6095" w:type="dxa"/>
            <w:shd w:val="clear" w:color="auto" w:fill="E6E6E6"/>
            <w:vAlign w:val="center"/>
          </w:tcPr>
          <w:p w:rsidR="000A2821" w:rsidRPr="00E04880" w:rsidRDefault="000A2821" w:rsidP="000A2821">
            <w:pPr>
              <w:jc w:val="left"/>
              <w:rPr>
                <w:rFonts w:cs="Arial"/>
                <w:lang w:val="de-DE"/>
              </w:rPr>
            </w:pPr>
            <w:r w:rsidRPr="00E04880">
              <w:rPr>
                <w:rFonts w:cs="Arial"/>
                <w:lang w:val="de-DE"/>
              </w:rPr>
              <w:t>&lt;gmd:MD_Format&gt;</w:t>
            </w:r>
          </w:p>
          <w:p w:rsidR="000A2821" w:rsidRPr="00E04880" w:rsidRDefault="000A2821" w:rsidP="000A2821">
            <w:pPr>
              <w:jc w:val="left"/>
              <w:rPr>
                <w:rFonts w:cs="Arial"/>
                <w:lang w:val="de-DE"/>
              </w:rPr>
            </w:pPr>
            <w:r w:rsidRPr="00E04880">
              <w:rPr>
                <w:rFonts w:cs="Arial"/>
                <w:lang w:val="de-DE"/>
              </w:rPr>
              <w:tab/>
              <w:t>&lt;gmd:name&gt;</w:t>
            </w:r>
          </w:p>
          <w:p w:rsidR="000A2821" w:rsidRPr="00E04880" w:rsidRDefault="000A2821" w:rsidP="000A2821">
            <w:pPr>
              <w:jc w:val="left"/>
              <w:rPr>
                <w:rFonts w:cs="Arial"/>
              </w:rPr>
            </w:pPr>
            <w:r w:rsidRPr="00E04880">
              <w:rPr>
                <w:rFonts w:cs="Arial"/>
                <w:lang w:val="de-DE"/>
              </w:rPr>
              <w:tab/>
            </w:r>
            <w:r w:rsidRPr="00E04880">
              <w:rPr>
                <w:rFonts w:cs="Arial"/>
                <w:lang w:val="de-DE"/>
              </w:rPr>
              <w:tab/>
            </w:r>
            <w:r w:rsidRPr="00E04880">
              <w:rPr>
                <w:rFonts w:cs="Arial"/>
              </w:rPr>
              <w:t>&lt;gco:CharacterString&gt;</w:t>
            </w:r>
            <w:r>
              <w:rPr>
                <w:rFonts w:cs="Arial"/>
              </w:rPr>
              <w:t>SomeApplicationSchema</w:t>
            </w:r>
            <w:r w:rsidRPr="008B3241">
              <w:rPr>
                <w:rFonts w:cs="Arial"/>
                <w:color w:val="FF0000"/>
              </w:rPr>
              <w:t xml:space="preserve"> </w:t>
            </w:r>
            <w:r w:rsidRPr="00E04880">
              <w:rPr>
                <w:rFonts w:cs="Arial"/>
              </w:rPr>
              <w:t>GML applica</w:t>
            </w:r>
            <w:r>
              <w:rPr>
                <w:rFonts w:cs="Arial"/>
              </w:rPr>
              <w:t>tion schema</w:t>
            </w:r>
            <w:r w:rsidRPr="00E04880">
              <w:rPr>
                <w:rFonts w:cs="Arial"/>
              </w:rPr>
              <w:t>&lt;/gco:CharacterString&gt;</w:t>
            </w:r>
          </w:p>
          <w:p w:rsidR="000A2821" w:rsidRPr="00E04880" w:rsidRDefault="000A2821" w:rsidP="000A2821">
            <w:pPr>
              <w:jc w:val="left"/>
              <w:rPr>
                <w:rFonts w:cs="Arial"/>
              </w:rPr>
            </w:pPr>
            <w:r w:rsidRPr="00E04880">
              <w:rPr>
                <w:rFonts w:cs="Arial"/>
              </w:rPr>
              <w:tab/>
              <w:t>&lt;/gmd:name&gt;</w:t>
            </w:r>
          </w:p>
          <w:p w:rsidR="000A2821" w:rsidRPr="00E04880" w:rsidRDefault="000A2821" w:rsidP="000A2821">
            <w:pPr>
              <w:jc w:val="left"/>
              <w:rPr>
                <w:rFonts w:cs="Arial"/>
              </w:rPr>
            </w:pPr>
            <w:r w:rsidRPr="00E04880">
              <w:rPr>
                <w:rFonts w:cs="Arial"/>
              </w:rPr>
              <w:tab/>
              <w:t>&lt;gmd:version&gt;</w:t>
            </w:r>
          </w:p>
          <w:p w:rsidR="000A2821" w:rsidRPr="00E04880" w:rsidRDefault="000A2821" w:rsidP="000A2821">
            <w:pPr>
              <w:jc w:val="left"/>
              <w:rPr>
                <w:rFonts w:cs="Arial"/>
              </w:rPr>
            </w:pPr>
            <w:r w:rsidRPr="00E04880">
              <w:rPr>
                <w:rFonts w:cs="Arial"/>
              </w:rPr>
              <w:tab/>
            </w:r>
            <w:r w:rsidRPr="00E04880">
              <w:rPr>
                <w:rFonts w:cs="Arial"/>
              </w:rPr>
              <w:tab/>
              <w:t>&lt;gco:CharacterString&gt;</w:t>
            </w:r>
            <w:r>
              <w:rPr>
                <w:rFonts w:cs="Arial"/>
              </w:rPr>
              <w:t>3.0rc3</w:t>
            </w:r>
            <w:r w:rsidRPr="00E04880">
              <w:rPr>
                <w:rFonts w:cs="Arial"/>
              </w:rPr>
              <w:t>&lt;/gco:CharacterString&gt;</w:t>
            </w:r>
          </w:p>
          <w:p w:rsidR="000A2821" w:rsidRPr="00E04880" w:rsidRDefault="000A2821" w:rsidP="000A2821">
            <w:pPr>
              <w:jc w:val="left"/>
              <w:rPr>
                <w:rFonts w:cs="Arial"/>
              </w:rPr>
            </w:pPr>
            <w:r>
              <w:rPr>
                <w:rFonts w:cs="Arial"/>
              </w:rPr>
              <w:tab/>
            </w:r>
            <w:r w:rsidRPr="00E04880">
              <w:rPr>
                <w:rFonts w:cs="Arial"/>
              </w:rPr>
              <w:t>&lt;/gmd:version&gt;</w:t>
            </w:r>
          </w:p>
          <w:p w:rsidR="000A2821" w:rsidRPr="00E04880" w:rsidRDefault="000A2821" w:rsidP="000A2821">
            <w:pPr>
              <w:jc w:val="left"/>
              <w:rPr>
                <w:rFonts w:cs="Arial"/>
              </w:rPr>
            </w:pPr>
            <w:r w:rsidRPr="00E04880">
              <w:rPr>
                <w:rFonts w:cs="Arial"/>
              </w:rPr>
              <w:tab/>
              <w:t>&lt;gmd:specification&gt;</w:t>
            </w:r>
          </w:p>
          <w:p w:rsidR="000A2821" w:rsidRPr="00E04880" w:rsidRDefault="000A2821" w:rsidP="000A2821">
            <w:pPr>
              <w:jc w:val="left"/>
              <w:rPr>
                <w:rFonts w:cs="Arial"/>
              </w:rPr>
            </w:pPr>
            <w:r w:rsidRPr="00E04880">
              <w:rPr>
                <w:rFonts w:cs="Arial"/>
              </w:rPr>
              <w:tab/>
            </w:r>
            <w:r w:rsidRPr="00E04880">
              <w:rPr>
                <w:rFonts w:cs="Arial"/>
              </w:rPr>
              <w:tab/>
              <w:t>&lt;gco:CharacterString&gt;D2.8</w:t>
            </w:r>
            <w:r w:rsidRPr="00E04880">
              <w:t>.</w:t>
            </w:r>
            <w:r>
              <w:rPr>
                <w:rFonts w:cs="Arial"/>
                <w:lang w:eastAsia="ko-KR"/>
              </w:rPr>
              <w:t>III</w:t>
            </w:r>
            <w:r w:rsidRPr="00E04880">
              <w:rPr>
                <w:rFonts w:cs="Arial"/>
                <w:lang w:eastAsia="ko-KR"/>
              </w:rPr>
              <w:t>.</w:t>
            </w:r>
            <w:r>
              <w:rPr>
                <w:rFonts w:cs="Arial"/>
                <w:lang w:eastAsia="ko-KR"/>
              </w:rPr>
              <w:t>12</w:t>
            </w:r>
            <w:r w:rsidRPr="00E04880">
              <w:rPr>
                <w:sz w:val="32"/>
              </w:rPr>
              <w:t xml:space="preserve"> </w:t>
            </w:r>
            <w:r w:rsidRPr="00E04880">
              <w:rPr>
                <w:rFonts w:cs="Arial"/>
              </w:rPr>
              <w:t xml:space="preserve">Data Specification on </w:t>
            </w:r>
            <w:r w:rsidR="00592A4C" w:rsidRPr="00592A4C">
              <w:rPr>
                <w:rFonts w:cs="Arial"/>
                <w:i/>
              </w:rPr>
              <w:t>Natural Risk Zones</w:t>
            </w:r>
            <w:r w:rsidRPr="00E04880">
              <w:rPr>
                <w:rFonts w:cs="Arial"/>
              </w:rPr>
              <w:t xml:space="preserve"> –</w:t>
            </w:r>
            <w:r>
              <w:rPr>
                <w:rFonts w:cs="Arial"/>
              </w:rPr>
              <w:t xml:space="preserve"> Technical</w:t>
            </w:r>
            <w:r w:rsidRPr="00E04880">
              <w:rPr>
                <w:rFonts w:cs="Arial"/>
              </w:rPr>
              <w:t xml:space="preserve"> Guidelines&lt;/gco:CharacterString&gt;</w:t>
            </w:r>
          </w:p>
          <w:p w:rsidR="000A2821" w:rsidRPr="00E04880" w:rsidRDefault="000A2821" w:rsidP="000A2821">
            <w:pPr>
              <w:jc w:val="left"/>
              <w:rPr>
                <w:rFonts w:cs="Arial"/>
              </w:rPr>
            </w:pPr>
            <w:r>
              <w:rPr>
                <w:rFonts w:cs="Arial"/>
              </w:rPr>
              <w:tab/>
            </w:r>
            <w:r w:rsidRPr="00E04880">
              <w:rPr>
                <w:rFonts w:cs="Arial"/>
              </w:rPr>
              <w:t>&lt;/gmd:specification&gt;</w:t>
            </w:r>
          </w:p>
          <w:p w:rsidR="000A2821" w:rsidRPr="008B3241" w:rsidRDefault="000A2821" w:rsidP="000A2821">
            <w:pPr>
              <w:jc w:val="left"/>
              <w:rPr>
                <w:rFonts w:cs="Arial"/>
                <w:color w:val="FF0000"/>
              </w:rPr>
            </w:pPr>
            <w:r w:rsidRPr="00E04880">
              <w:rPr>
                <w:rFonts w:cs="Arial"/>
              </w:rPr>
              <w:t>&lt;/gmd:MD_Format&gt;</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Comments</w:t>
            </w:r>
          </w:p>
        </w:tc>
        <w:tc>
          <w:tcPr>
            <w:tcW w:w="6095" w:type="dxa"/>
            <w:shd w:val="clear" w:color="auto" w:fill="E6E6E6"/>
            <w:vAlign w:val="center"/>
          </w:tcPr>
          <w:p w:rsidR="000A2821" w:rsidRPr="008B3241" w:rsidRDefault="000A2821" w:rsidP="000A2821">
            <w:pPr>
              <w:jc w:val="left"/>
              <w:rPr>
                <w:rFonts w:cs="Arial"/>
                <w:color w:val="FF0000"/>
              </w:rPr>
            </w:pPr>
          </w:p>
        </w:tc>
      </w:tr>
    </w:tbl>
    <w:p w:rsidR="000A2821" w:rsidRPr="008B3241" w:rsidRDefault="000A2821" w:rsidP="000A2821">
      <w:pPr>
        <w:shd w:val="clear" w:color="auto" w:fill="E6E6E6"/>
      </w:pPr>
    </w:p>
    <w:p w:rsidR="000A2821" w:rsidRPr="00D3055F" w:rsidRDefault="000A2821" w:rsidP="000A2821">
      <w:pPr>
        <w:pStyle w:val="Heading3"/>
        <w:shd w:val="clear" w:color="auto" w:fill="E6E6E6"/>
      </w:pPr>
      <w:bookmarkStart w:id="343" w:name="_Ref255910625"/>
      <w:bookmarkStart w:id="344" w:name="_Toc374464110"/>
      <w:bookmarkEnd w:id="328"/>
      <w:bookmarkEnd w:id="329"/>
      <w:bookmarkEnd w:id="330"/>
      <w:bookmarkEnd w:id="331"/>
      <w:bookmarkEnd w:id="332"/>
      <w:bookmarkEnd w:id="333"/>
      <w:bookmarkEnd w:id="334"/>
      <w:bookmarkEnd w:id="335"/>
      <w:bookmarkEnd w:id="336"/>
      <w:r>
        <w:t>Character Encoding</w:t>
      </w:r>
      <w:bookmarkEnd w:id="343"/>
      <w:bookmarkEnd w:id="344"/>
    </w:p>
    <w:p w:rsidR="000A2821" w:rsidRPr="009F4BFE" w:rsidRDefault="000A2821" w:rsidP="000A2821">
      <w:pPr>
        <w:shd w:val="clear" w:color="auto" w:fill="E6E6E6"/>
        <w:rPr>
          <w:highlight w:val="yellow"/>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6138"/>
      </w:tblGrid>
      <w:tr w:rsidR="000A2821" w:rsidRPr="009F4BFE" w:rsidTr="000A2821">
        <w:trPr>
          <w:cantSplit/>
        </w:trPr>
        <w:tc>
          <w:tcPr>
            <w:tcW w:w="2934" w:type="dxa"/>
            <w:shd w:val="clear" w:color="auto" w:fill="E6E6E6"/>
            <w:vAlign w:val="center"/>
          </w:tcPr>
          <w:p w:rsidR="000A2821" w:rsidRPr="00D3055F" w:rsidRDefault="000A2821" w:rsidP="000A2821">
            <w:pPr>
              <w:pStyle w:val="CommentSubject"/>
              <w:rPr>
                <w:rFonts w:cs="Arial"/>
                <w:bCs w:val="0"/>
              </w:rPr>
            </w:pPr>
            <w:r w:rsidRPr="00D3055F">
              <w:rPr>
                <w:rFonts w:cs="Arial"/>
                <w:bCs w:val="0"/>
              </w:rPr>
              <w:t>Metadata element name</w:t>
            </w:r>
          </w:p>
        </w:tc>
        <w:tc>
          <w:tcPr>
            <w:tcW w:w="6138" w:type="dxa"/>
            <w:shd w:val="clear" w:color="auto" w:fill="E6E6E6"/>
            <w:vAlign w:val="center"/>
          </w:tcPr>
          <w:p w:rsidR="000A2821" w:rsidRPr="00D3055F" w:rsidRDefault="000A2821" w:rsidP="000A2821">
            <w:pPr>
              <w:rPr>
                <w:rFonts w:cs="Arial"/>
                <w:b/>
              </w:rPr>
            </w:pPr>
            <w:r>
              <w:rPr>
                <w:rFonts w:cs="Arial"/>
                <w:b/>
                <w:lang w:eastAsia="ko-KR"/>
              </w:rPr>
              <w:t>Character Encoding</w:t>
            </w:r>
          </w:p>
        </w:tc>
      </w:tr>
      <w:tr w:rsidR="000A2821" w:rsidRPr="009F4BFE" w:rsidTr="000A2821">
        <w:trPr>
          <w:cantSplit/>
        </w:trPr>
        <w:tc>
          <w:tcPr>
            <w:tcW w:w="2934" w:type="dxa"/>
            <w:shd w:val="clear" w:color="auto" w:fill="E6E6E6"/>
            <w:vAlign w:val="center"/>
          </w:tcPr>
          <w:p w:rsidR="000A2821" w:rsidRPr="00D3055F" w:rsidRDefault="000A2821" w:rsidP="000A2821">
            <w:pPr>
              <w:jc w:val="left"/>
              <w:rPr>
                <w:rFonts w:cs="Arial"/>
              </w:rPr>
            </w:pPr>
            <w:r w:rsidRPr="00D3055F">
              <w:rPr>
                <w:rFonts w:cs="Arial"/>
              </w:rPr>
              <w:t>Definition</w:t>
            </w:r>
          </w:p>
        </w:tc>
        <w:tc>
          <w:tcPr>
            <w:tcW w:w="6138" w:type="dxa"/>
            <w:shd w:val="clear" w:color="auto" w:fill="E6E6E6"/>
            <w:vAlign w:val="center"/>
          </w:tcPr>
          <w:p w:rsidR="000A2821" w:rsidRPr="00D3055F" w:rsidRDefault="000A2821" w:rsidP="000A2821">
            <w:pPr>
              <w:autoSpaceDE w:val="0"/>
              <w:autoSpaceDN w:val="0"/>
              <w:adjustRightInd w:val="0"/>
              <w:jc w:val="left"/>
              <w:rPr>
                <w:rStyle w:val="Instruction"/>
                <w:rFonts w:cs="Arial"/>
                <w:i w:val="0"/>
                <w:iCs/>
                <w:lang w:eastAsia="ko-KR"/>
              </w:rPr>
            </w:pPr>
            <w:r w:rsidRPr="001F3BD5">
              <w:rPr>
                <w:rFonts w:cs="Arial"/>
              </w:rPr>
              <w:t>The character</w:t>
            </w:r>
            <w:r>
              <w:rPr>
                <w:rFonts w:cs="Arial"/>
              </w:rPr>
              <w:t xml:space="preserve"> encoding used in the data set.</w:t>
            </w:r>
          </w:p>
        </w:tc>
      </w:tr>
      <w:tr w:rsidR="000A2821" w:rsidRPr="009F4BFE" w:rsidTr="000A2821">
        <w:trPr>
          <w:cantSplit/>
        </w:trPr>
        <w:tc>
          <w:tcPr>
            <w:tcW w:w="2934" w:type="dxa"/>
            <w:shd w:val="clear" w:color="auto" w:fill="E6E6E6"/>
            <w:vAlign w:val="center"/>
          </w:tcPr>
          <w:p w:rsidR="000A2821" w:rsidRPr="00D3055F" w:rsidRDefault="000A2821" w:rsidP="000A2821">
            <w:pPr>
              <w:jc w:val="left"/>
              <w:rPr>
                <w:rFonts w:cs="Arial"/>
              </w:rPr>
            </w:pPr>
            <w:r w:rsidRPr="00D3055F">
              <w:rPr>
                <w:rFonts w:cs="Arial"/>
              </w:rPr>
              <w:t>ISO 19115 number and name</w:t>
            </w:r>
          </w:p>
        </w:tc>
        <w:tc>
          <w:tcPr>
            <w:tcW w:w="6138" w:type="dxa"/>
            <w:shd w:val="clear" w:color="auto" w:fill="E6E6E6"/>
            <w:vAlign w:val="center"/>
          </w:tcPr>
          <w:p w:rsidR="000A2821" w:rsidRPr="00D3055F" w:rsidRDefault="000A2821" w:rsidP="000A2821">
            <w:pPr>
              <w:autoSpaceDE w:val="0"/>
              <w:autoSpaceDN w:val="0"/>
              <w:adjustRightInd w:val="0"/>
              <w:jc w:val="left"/>
              <w:rPr>
                <w:rFonts w:cs="Arial"/>
                <w:lang w:eastAsia="ko-KR"/>
              </w:rPr>
            </w:pPr>
          </w:p>
        </w:tc>
      </w:tr>
      <w:tr w:rsidR="000A2821" w:rsidRPr="009F4BFE" w:rsidTr="000A2821">
        <w:trPr>
          <w:cantSplit/>
        </w:trPr>
        <w:tc>
          <w:tcPr>
            <w:tcW w:w="2934" w:type="dxa"/>
            <w:shd w:val="clear" w:color="auto" w:fill="E6E6E6"/>
            <w:vAlign w:val="center"/>
          </w:tcPr>
          <w:p w:rsidR="000A2821" w:rsidRPr="00D3055F" w:rsidRDefault="000A2821" w:rsidP="000A2821">
            <w:pPr>
              <w:jc w:val="left"/>
              <w:rPr>
                <w:rFonts w:cs="Arial"/>
              </w:rPr>
            </w:pPr>
            <w:r w:rsidRPr="00D3055F">
              <w:rPr>
                <w:rFonts w:cs="Arial"/>
              </w:rPr>
              <w:t xml:space="preserve">ISO/TS 19139 path </w:t>
            </w:r>
          </w:p>
        </w:tc>
        <w:tc>
          <w:tcPr>
            <w:tcW w:w="6138" w:type="dxa"/>
            <w:shd w:val="clear" w:color="auto" w:fill="E6E6E6"/>
            <w:vAlign w:val="center"/>
          </w:tcPr>
          <w:p w:rsidR="000A2821" w:rsidRPr="00D3055F" w:rsidRDefault="000A2821" w:rsidP="000A2821">
            <w:pPr>
              <w:rPr>
                <w:rFonts w:cs="Arial"/>
                <w:lang w:eastAsia="nl-NL"/>
              </w:rPr>
            </w:pPr>
          </w:p>
        </w:tc>
      </w:tr>
      <w:tr w:rsidR="000A2821" w:rsidRPr="009F4BFE" w:rsidTr="000A2821">
        <w:trPr>
          <w:cantSplit/>
        </w:trPr>
        <w:tc>
          <w:tcPr>
            <w:tcW w:w="2934" w:type="dxa"/>
            <w:shd w:val="clear" w:color="auto" w:fill="E6E6E6"/>
            <w:vAlign w:val="center"/>
          </w:tcPr>
          <w:p w:rsidR="000A2821" w:rsidRPr="00D3055F" w:rsidRDefault="000A2821" w:rsidP="000A2821">
            <w:pPr>
              <w:jc w:val="left"/>
              <w:rPr>
                <w:rFonts w:cs="Arial"/>
              </w:rPr>
            </w:pPr>
            <w:r w:rsidRPr="00D3055F">
              <w:rPr>
                <w:rFonts w:cs="Arial"/>
              </w:rPr>
              <w:t>INSPIRE obligation / condition</w:t>
            </w:r>
          </w:p>
        </w:tc>
        <w:tc>
          <w:tcPr>
            <w:tcW w:w="6138" w:type="dxa"/>
            <w:shd w:val="clear" w:color="auto" w:fill="E6E6E6"/>
            <w:vAlign w:val="center"/>
          </w:tcPr>
          <w:p w:rsidR="000A2821" w:rsidRPr="00D3055F" w:rsidRDefault="000A2821" w:rsidP="000A2821">
            <w:pPr>
              <w:jc w:val="left"/>
              <w:rPr>
                <w:rFonts w:cs="Arial"/>
              </w:rPr>
            </w:pPr>
            <w:r>
              <w:rPr>
                <w:rFonts w:cs="Arial"/>
              </w:rPr>
              <w:t xml:space="preserve">Mandatory, </w:t>
            </w:r>
            <w:r w:rsidRPr="001F3BD5">
              <w:rPr>
                <w:rFonts w:cs="Arial"/>
              </w:rPr>
              <w:t>if an encoding is used that is not based on UTF-8.</w:t>
            </w:r>
          </w:p>
        </w:tc>
      </w:tr>
      <w:tr w:rsidR="000A2821" w:rsidRPr="009F4BFE" w:rsidTr="000A2821">
        <w:trPr>
          <w:cantSplit/>
        </w:trPr>
        <w:tc>
          <w:tcPr>
            <w:tcW w:w="2934" w:type="dxa"/>
            <w:shd w:val="clear" w:color="auto" w:fill="E6E6E6"/>
            <w:vAlign w:val="center"/>
          </w:tcPr>
          <w:p w:rsidR="000A2821" w:rsidRPr="00D3055F" w:rsidRDefault="000A2821" w:rsidP="000A2821">
            <w:pPr>
              <w:jc w:val="left"/>
              <w:rPr>
                <w:rFonts w:cs="Arial"/>
              </w:rPr>
            </w:pPr>
            <w:r w:rsidRPr="00D3055F">
              <w:rPr>
                <w:rFonts w:cs="Arial"/>
              </w:rPr>
              <w:t>INSPIRE multiplicity</w:t>
            </w:r>
          </w:p>
        </w:tc>
        <w:tc>
          <w:tcPr>
            <w:tcW w:w="6138" w:type="dxa"/>
            <w:shd w:val="clear" w:color="auto" w:fill="E6E6E6"/>
            <w:vAlign w:val="center"/>
          </w:tcPr>
          <w:p w:rsidR="000A2821" w:rsidRPr="00D3055F" w:rsidRDefault="000A2821" w:rsidP="000A2821">
            <w:pPr>
              <w:jc w:val="left"/>
              <w:rPr>
                <w:rFonts w:cs="Arial"/>
              </w:rPr>
            </w:pPr>
            <w:r>
              <w:rPr>
                <w:rFonts w:cs="Arial"/>
              </w:rPr>
              <w:t>0..*</w:t>
            </w:r>
          </w:p>
        </w:tc>
      </w:tr>
      <w:tr w:rsidR="000A2821" w:rsidRPr="009F4BFE" w:rsidTr="000A2821">
        <w:trPr>
          <w:cantSplit/>
        </w:trPr>
        <w:tc>
          <w:tcPr>
            <w:tcW w:w="2934" w:type="dxa"/>
            <w:shd w:val="clear" w:color="auto" w:fill="E6E6E6"/>
            <w:vAlign w:val="center"/>
          </w:tcPr>
          <w:p w:rsidR="000A2821" w:rsidRPr="00D3055F" w:rsidRDefault="000A2821" w:rsidP="000A2821">
            <w:pPr>
              <w:jc w:val="left"/>
              <w:rPr>
                <w:rFonts w:cs="Arial"/>
              </w:rPr>
            </w:pPr>
            <w:r w:rsidRPr="00D3055F">
              <w:rPr>
                <w:rFonts w:cs="Arial"/>
              </w:rPr>
              <w:t>Data type (and ISO 19115 no.)</w:t>
            </w:r>
          </w:p>
        </w:tc>
        <w:tc>
          <w:tcPr>
            <w:tcW w:w="6138" w:type="dxa"/>
            <w:shd w:val="clear" w:color="auto" w:fill="E6E6E6"/>
            <w:vAlign w:val="center"/>
          </w:tcPr>
          <w:p w:rsidR="000A2821" w:rsidRPr="00D3055F" w:rsidRDefault="000A2821" w:rsidP="000A2821">
            <w:pPr>
              <w:autoSpaceDE w:val="0"/>
              <w:autoSpaceDN w:val="0"/>
              <w:adjustRightInd w:val="0"/>
              <w:jc w:val="left"/>
              <w:rPr>
                <w:rFonts w:cs="Arial"/>
                <w:lang w:eastAsia="ko-KR"/>
              </w:rPr>
            </w:pPr>
          </w:p>
        </w:tc>
      </w:tr>
      <w:tr w:rsidR="000A2821" w:rsidRPr="009F4BFE" w:rsidTr="000A2821">
        <w:trPr>
          <w:cantSplit/>
        </w:trPr>
        <w:tc>
          <w:tcPr>
            <w:tcW w:w="2934" w:type="dxa"/>
            <w:shd w:val="clear" w:color="auto" w:fill="E6E6E6"/>
            <w:vAlign w:val="center"/>
          </w:tcPr>
          <w:p w:rsidR="000A2821" w:rsidRPr="00D3055F" w:rsidRDefault="000A2821" w:rsidP="000A2821">
            <w:pPr>
              <w:jc w:val="left"/>
              <w:rPr>
                <w:rFonts w:cs="Arial"/>
              </w:rPr>
            </w:pPr>
            <w:r w:rsidRPr="00D3055F">
              <w:rPr>
                <w:rFonts w:cs="Arial"/>
              </w:rPr>
              <w:t>Domain</w:t>
            </w:r>
          </w:p>
        </w:tc>
        <w:tc>
          <w:tcPr>
            <w:tcW w:w="6138" w:type="dxa"/>
            <w:shd w:val="clear" w:color="auto" w:fill="E6E6E6"/>
            <w:vAlign w:val="center"/>
          </w:tcPr>
          <w:p w:rsidR="000A2821" w:rsidRPr="00D3055F" w:rsidRDefault="000A2821" w:rsidP="000A2821">
            <w:pPr>
              <w:jc w:val="left"/>
              <w:rPr>
                <w:rFonts w:cs="Arial"/>
              </w:rPr>
            </w:pPr>
          </w:p>
        </w:tc>
      </w:tr>
      <w:tr w:rsidR="000A2821" w:rsidRPr="009F4BFE" w:rsidTr="000A2821">
        <w:trPr>
          <w:cantSplit/>
        </w:trPr>
        <w:tc>
          <w:tcPr>
            <w:tcW w:w="2934" w:type="dxa"/>
            <w:shd w:val="clear" w:color="auto" w:fill="E6E6E6"/>
            <w:vAlign w:val="center"/>
          </w:tcPr>
          <w:p w:rsidR="000A2821" w:rsidRPr="00A94F1B" w:rsidRDefault="000A2821" w:rsidP="000A2821">
            <w:pPr>
              <w:jc w:val="left"/>
              <w:rPr>
                <w:rFonts w:cs="Arial"/>
                <w:highlight w:val="yellow"/>
              </w:rPr>
            </w:pPr>
            <w:r w:rsidRPr="00DE7D92">
              <w:rPr>
                <w:rFonts w:cs="Arial"/>
              </w:rPr>
              <w:t>Implementing instructions</w:t>
            </w:r>
          </w:p>
        </w:tc>
        <w:tc>
          <w:tcPr>
            <w:tcW w:w="6138" w:type="dxa"/>
            <w:shd w:val="clear" w:color="auto" w:fill="E6E6E6"/>
            <w:vAlign w:val="center"/>
          </w:tcPr>
          <w:p w:rsidR="000A2821" w:rsidRPr="00A94F1B" w:rsidRDefault="000A2821" w:rsidP="000A2821">
            <w:pPr>
              <w:jc w:val="left"/>
              <w:rPr>
                <w:rFonts w:cs="Arial"/>
                <w:highlight w:val="yellow"/>
              </w:rPr>
            </w:pPr>
          </w:p>
        </w:tc>
      </w:tr>
      <w:tr w:rsidR="000A2821" w:rsidRPr="009F4BFE" w:rsidTr="000A2821">
        <w:trPr>
          <w:cantSplit/>
        </w:trPr>
        <w:tc>
          <w:tcPr>
            <w:tcW w:w="2934" w:type="dxa"/>
            <w:shd w:val="clear" w:color="auto" w:fill="E6E6E6"/>
            <w:vAlign w:val="center"/>
          </w:tcPr>
          <w:p w:rsidR="000A2821" w:rsidRPr="00D3055F" w:rsidRDefault="000A2821" w:rsidP="000A2821">
            <w:pPr>
              <w:jc w:val="left"/>
              <w:rPr>
                <w:rFonts w:cs="Arial"/>
              </w:rPr>
            </w:pPr>
            <w:r w:rsidRPr="00D3055F">
              <w:rPr>
                <w:rFonts w:cs="Arial"/>
              </w:rPr>
              <w:t>Example</w:t>
            </w:r>
          </w:p>
        </w:tc>
        <w:tc>
          <w:tcPr>
            <w:tcW w:w="6138" w:type="dxa"/>
            <w:shd w:val="clear" w:color="auto" w:fill="E6E6E6"/>
            <w:vAlign w:val="center"/>
          </w:tcPr>
          <w:p w:rsidR="000A2821" w:rsidRPr="00D3055F" w:rsidRDefault="000A2821" w:rsidP="000A2821">
            <w:pPr>
              <w:jc w:val="left"/>
              <w:rPr>
                <w:rFonts w:cs="Arial"/>
              </w:rPr>
            </w:pPr>
            <w:r w:rsidRPr="00D3055F">
              <w:rPr>
                <w:rFonts w:cs="Arial"/>
              </w:rPr>
              <w:t>-</w:t>
            </w:r>
          </w:p>
        </w:tc>
      </w:tr>
      <w:tr w:rsidR="000A2821" w:rsidRPr="009F4BFE" w:rsidTr="000A2821">
        <w:trPr>
          <w:cantSplit/>
        </w:trPr>
        <w:tc>
          <w:tcPr>
            <w:tcW w:w="2934" w:type="dxa"/>
            <w:shd w:val="clear" w:color="auto" w:fill="E6E6E6"/>
            <w:vAlign w:val="center"/>
          </w:tcPr>
          <w:p w:rsidR="000A2821" w:rsidRPr="00D3055F" w:rsidRDefault="000A2821" w:rsidP="000A2821">
            <w:pPr>
              <w:jc w:val="left"/>
              <w:rPr>
                <w:rFonts w:cs="Arial"/>
              </w:rPr>
            </w:pPr>
            <w:r w:rsidRPr="00D3055F">
              <w:rPr>
                <w:rFonts w:cs="Arial"/>
              </w:rPr>
              <w:t>Example XML encoding</w:t>
            </w:r>
          </w:p>
        </w:tc>
        <w:tc>
          <w:tcPr>
            <w:tcW w:w="6138" w:type="dxa"/>
            <w:shd w:val="clear" w:color="auto" w:fill="E6E6E6"/>
            <w:vAlign w:val="center"/>
          </w:tcPr>
          <w:p w:rsidR="000A2821" w:rsidRPr="00E04880" w:rsidRDefault="000A2821" w:rsidP="000A2821">
            <w:pPr>
              <w:jc w:val="left"/>
              <w:rPr>
                <w:rFonts w:cs="Arial"/>
              </w:rPr>
            </w:pPr>
            <w:r w:rsidRPr="00E04880">
              <w:rPr>
                <w:rFonts w:cs="Arial"/>
              </w:rPr>
              <w:t>&lt;gmd:characterSet&gt;</w:t>
            </w:r>
          </w:p>
          <w:p w:rsidR="000A2821" w:rsidRPr="00E04880" w:rsidRDefault="000A2821" w:rsidP="000A2821">
            <w:pPr>
              <w:jc w:val="left"/>
              <w:rPr>
                <w:rFonts w:cs="Arial"/>
              </w:rPr>
            </w:pPr>
            <w:r>
              <w:rPr>
                <w:rFonts w:cs="Arial"/>
              </w:rPr>
              <w:tab/>
            </w:r>
            <w:r w:rsidRPr="00E04880">
              <w:rPr>
                <w:rFonts w:cs="Arial"/>
              </w:rPr>
              <w:t>&lt;gmd:MD_CharacterSetCode codeListValue="8859part2" codeList="http://standards.iso.org/ittf/PubliclyAvailableStandards/ISO_19139_Schemas/resources/Codelist/ML_gmxCodelists.xml#CharacterSetCode"&gt;8859-2&lt;/gmd:MD_CharacterSetCode&gt;</w:t>
            </w:r>
          </w:p>
          <w:p w:rsidR="000A2821" w:rsidRPr="00D3055F" w:rsidRDefault="000A2821" w:rsidP="000A2821">
            <w:pPr>
              <w:jc w:val="left"/>
              <w:rPr>
                <w:rFonts w:cs="Arial"/>
              </w:rPr>
            </w:pPr>
            <w:r w:rsidRPr="00E04880">
              <w:rPr>
                <w:rFonts w:cs="Arial"/>
              </w:rPr>
              <w:t>&lt;/gmd:characterSet&gt;</w:t>
            </w:r>
          </w:p>
        </w:tc>
      </w:tr>
      <w:tr w:rsidR="000A2821" w:rsidRPr="009F4BFE" w:rsidTr="000A2821">
        <w:trPr>
          <w:cantSplit/>
        </w:trPr>
        <w:tc>
          <w:tcPr>
            <w:tcW w:w="2934" w:type="dxa"/>
            <w:shd w:val="clear" w:color="auto" w:fill="E6E6E6"/>
            <w:vAlign w:val="center"/>
          </w:tcPr>
          <w:p w:rsidR="000A2821" w:rsidRPr="00D3055F" w:rsidRDefault="000A2821" w:rsidP="000A2821">
            <w:pPr>
              <w:jc w:val="left"/>
              <w:rPr>
                <w:rFonts w:cs="Arial"/>
              </w:rPr>
            </w:pPr>
            <w:r w:rsidRPr="00D3055F">
              <w:rPr>
                <w:rFonts w:cs="Arial"/>
              </w:rPr>
              <w:t>Comments</w:t>
            </w:r>
          </w:p>
        </w:tc>
        <w:tc>
          <w:tcPr>
            <w:tcW w:w="6138" w:type="dxa"/>
            <w:shd w:val="clear" w:color="auto" w:fill="E6E6E6"/>
            <w:vAlign w:val="center"/>
          </w:tcPr>
          <w:p w:rsidR="000A2821" w:rsidRPr="009F4BFE" w:rsidRDefault="000A2821" w:rsidP="000A2821">
            <w:pPr>
              <w:jc w:val="left"/>
              <w:rPr>
                <w:rFonts w:cs="Arial"/>
                <w:highlight w:val="yellow"/>
              </w:rPr>
            </w:pPr>
          </w:p>
        </w:tc>
      </w:tr>
    </w:tbl>
    <w:p w:rsidR="000A2821" w:rsidRDefault="000A2821" w:rsidP="000A2821">
      <w:pPr>
        <w:shd w:val="clear" w:color="auto" w:fill="E6E6E6"/>
      </w:pPr>
    </w:p>
    <w:p w:rsidR="000A2821" w:rsidRPr="00D3055F" w:rsidRDefault="000A2821" w:rsidP="0031199B">
      <w:pPr>
        <w:pStyle w:val="Heading3"/>
        <w:shd w:val="clear" w:color="auto" w:fill="E6E6E6"/>
      </w:pPr>
      <w:bookmarkStart w:id="345" w:name="_Ref323220222"/>
      <w:bookmarkStart w:id="346" w:name="_Toc374464111"/>
      <w:r>
        <w:t>Spatial representation type</w:t>
      </w:r>
      <w:bookmarkEnd w:id="345"/>
      <w:bookmarkEnd w:id="346"/>
    </w:p>
    <w:p w:rsidR="000A2821" w:rsidRPr="009F4BFE" w:rsidRDefault="000A2821" w:rsidP="0031199B">
      <w:pPr>
        <w:shd w:val="clear" w:color="auto" w:fill="E6E6E6"/>
        <w:rPr>
          <w:highlight w:val="yellow"/>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6138"/>
      </w:tblGrid>
      <w:tr w:rsidR="000A2821" w:rsidRPr="009F4BFE" w:rsidTr="000A2821">
        <w:trPr>
          <w:cantSplit/>
        </w:trPr>
        <w:tc>
          <w:tcPr>
            <w:tcW w:w="2934" w:type="dxa"/>
            <w:shd w:val="clear" w:color="auto" w:fill="E6E6E6"/>
            <w:vAlign w:val="center"/>
          </w:tcPr>
          <w:p w:rsidR="000A2821" w:rsidRPr="00D3055F" w:rsidRDefault="000A2821" w:rsidP="000A2821">
            <w:pPr>
              <w:pStyle w:val="CommentSubject"/>
              <w:rPr>
                <w:rFonts w:cs="Arial"/>
                <w:bCs w:val="0"/>
              </w:rPr>
            </w:pPr>
            <w:r w:rsidRPr="00D3055F">
              <w:rPr>
                <w:rFonts w:cs="Arial"/>
                <w:bCs w:val="0"/>
              </w:rPr>
              <w:t>Metadata element name</w:t>
            </w:r>
          </w:p>
        </w:tc>
        <w:tc>
          <w:tcPr>
            <w:tcW w:w="6138" w:type="dxa"/>
            <w:shd w:val="clear" w:color="auto" w:fill="E6E6E6"/>
            <w:vAlign w:val="center"/>
          </w:tcPr>
          <w:p w:rsidR="000A2821" w:rsidRPr="00D3055F" w:rsidRDefault="000A2821" w:rsidP="000A2821">
            <w:pPr>
              <w:rPr>
                <w:rFonts w:cs="Arial"/>
                <w:b/>
              </w:rPr>
            </w:pPr>
            <w:r w:rsidRPr="0031199B">
              <w:rPr>
                <w:rFonts w:cs="Arial"/>
                <w:b/>
                <w:lang w:eastAsia="ko-KR"/>
              </w:rPr>
              <w:t>Spatial representation type</w:t>
            </w:r>
          </w:p>
        </w:tc>
      </w:tr>
      <w:tr w:rsidR="000A2821" w:rsidRPr="009F4BFE" w:rsidTr="000A2821">
        <w:trPr>
          <w:cantSplit/>
        </w:trPr>
        <w:tc>
          <w:tcPr>
            <w:tcW w:w="2934" w:type="dxa"/>
            <w:shd w:val="clear" w:color="auto" w:fill="E6E6E6"/>
            <w:vAlign w:val="center"/>
          </w:tcPr>
          <w:p w:rsidR="000A2821" w:rsidRPr="00D3055F" w:rsidRDefault="000A2821" w:rsidP="000A2821">
            <w:pPr>
              <w:jc w:val="left"/>
              <w:rPr>
                <w:rFonts w:cs="Arial"/>
              </w:rPr>
            </w:pPr>
            <w:r w:rsidRPr="00D3055F">
              <w:rPr>
                <w:rFonts w:cs="Arial"/>
              </w:rPr>
              <w:t>Definition</w:t>
            </w:r>
          </w:p>
        </w:tc>
        <w:tc>
          <w:tcPr>
            <w:tcW w:w="6138" w:type="dxa"/>
            <w:shd w:val="clear" w:color="auto" w:fill="E6E6E6"/>
            <w:vAlign w:val="center"/>
          </w:tcPr>
          <w:p w:rsidR="000A2821" w:rsidRPr="00D3055F" w:rsidRDefault="000A2821" w:rsidP="000A2821">
            <w:pPr>
              <w:autoSpaceDE w:val="0"/>
              <w:autoSpaceDN w:val="0"/>
              <w:adjustRightInd w:val="0"/>
              <w:jc w:val="left"/>
              <w:rPr>
                <w:rStyle w:val="Instruction"/>
                <w:rFonts w:cs="Arial"/>
                <w:i w:val="0"/>
                <w:iCs/>
                <w:lang w:eastAsia="ko-KR"/>
              </w:rPr>
            </w:pPr>
            <w:r>
              <w:rPr>
                <w:rFonts w:cs="Arial"/>
              </w:rPr>
              <w:t xml:space="preserve">The </w:t>
            </w:r>
            <w:r w:rsidRPr="0031199B">
              <w:rPr>
                <w:rFonts w:cs="Arial"/>
              </w:rPr>
              <w:t>method used to spatially represent geographic information</w:t>
            </w:r>
            <w:r>
              <w:rPr>
                <w:rFonts w:cs="Arial"/>
              </w:rPr>
              <w:t>.</w:t>
            </w:r>
          </w:p>
        </w:tc>
      </w:tr>
      <w:tr w:rsidR="000A2821" w:rsidRPr="009F4BFE" w:rsidTr="000A2821">
        <w:trPr>
          <w:cantSplit/>
        </w:trPr>
        <w:tc>
          <w:tcPr>
            <w:tcW w:w="2934" w:type="dxa"/>
            <w:shd w:val="clear" w:color="auto" w:fill="E6E6E6"/>
            <w:vAlign w:val="center"/>
          </w:tcPr>
          <w:p w:rsidR="000A2821" w:rsidRPr="00D3055F" w:rsidRDefault="000A2821" w:rsidP="000A2821">
            <w:pPr>
              <w:jc w:val="left"/>
              <w:rPr>
                <w:rFonts w:cs="Arial"/>
              </w:rPr>
            </w:pPr>
            <w:r w:rsidRPr="00D3055F">
              <w:rPr>
                <w:rFonts w:cs="Arial"/>
              </w:rPr>
              <w:t>ISO 19115 number and name</w:t>
            </w:r>
          </w:p>
        </w:tc>
        <w:tc>
          <w:tcPr>
            <w:tcW w:w="6138" w:type="dxa"/>
            <w:shd w:val="clear" w:color="auto" w:fill="E6E6E6"/>
            <w:vAlign w:val="center"/>
          </w:tcPr>
          <w:p w:rsidR="000A2821" w:rsidRPr="00D3055F" w:rsidRDefault="000A2821" w:rsidP="00116BBA">
            <w:pPr>
              <w:autoSpaceDE w:val="0"/>
              <w:autoSpaceDN w:val="0"/>
              <w:adjustRightInd w:val="0"/>
              <w:jc w:val="left"/>
              <w:rPr>
                <w:rFonts w:cs="Arial"/>
                <w:lang w:eastAsia="ko-KR"/>
              </w:rPr>
            </w:pPr>
            <w:r>
              <w:rPr>
                <w:rFonts w:cs="Arial"/>
                <w:lang w:eastAsia="ko-KR"/>
              </w:rPr>
              <w:t>37. spatialRepresentationType</w:t>
            </w:r>
          </w:p>
        </w:tc>
      </w:tr>
      <w:tr w:rsidR="000A2821" w:rsidRPr="009F4BFE" w:rsidTr="000A2821">
        <w:trPr>
          <w:cantSplit/>
        </w:trPr>
        <w:tc>
          <w:tcPr>
            <w:tcW w:w="2934" w:type="dxa"/>
            <w:shd w:val="clear" w:color="auto" w:fill="E6E6E6"/>
            <w:vAlign w:val="center"/>
          </w:tcPr>
          <w:p w:rsidR="000A2821" w:rsidRPr="00D3055F" w:rsidRDefault="000A2821" w:rsidP="000A2821">
            <w:pPr>
              <w:jc w:val="left"/>
              <w:rPr>
                <w:rFonts w:cs="Arial"/>
              </w:rPr>
            </w:pPr>
            <w:r w:rsidRPr="00D3055F">
              <w:rPr>
                <w:rFonts w:cs="Arial"/>
              </w:rPr>
              <w:t xml:space="preserve">ISO/TS 19139 path </w:t>
            </w:r>
          </w:p>
        </w:tc>
        <w:tc>
          <w:tcPr>
            <w:tcW w:w="6138" w:type="dxa"/>
            <w:shd w:val="clear" w:color="auto" w:fill="E6E6E6"/>
            <w:vAlign w:val="center"/>
          </w:tcPr>
          <w:p w:rsidR="000A2821" w:rsidRPr="00D3055F" w:rsidRDefault="000A2821" w:rsidP="000A2821">
            <w:pPr>
              <w:rPr>
                <w:rFonts w:cs="Arial"/>
                <w:lang w:eastAsia="nl-NL"/>
              </w:rPr>
            </w:pPr>
          </w:p>
        </w:tc>
      </w:tr>
      <w:tr w:rsidR="000A2821" w:rsidRPr="009F4BFE" w:rsidTr="000A2821">
        <w:trPr>
          <w:cantSplit/>
        </w:trPr>
        <w:tc>
          <w:tcPr>
            <w:tcW w:w="2934" w:type="dxa"/>
            <w:shd w:val="clear" w:color="auto" w:fill="E6E6E6"/>
            <w:vAlign w:val="center"/>
          </w:tcPr>
          <w:p w:rsidR="000A2821" w:rsidRPr="00D3055F" w:rsidRDefault="000A2821" w:rsidP="000A2821">
            <w:pPr>
              <w:jc w:val="left"/>
              <w:rPr>
                <w:rFonts w:cs="Arial"/>
              </w:rPr>
            </w:pPr>
            <w:r w:rsidRPr="00D3055F">
              <w:rPr>
                <w:rFonts w:cs="Arial"/>
              </w:rPr>
              <w:t>INSPIRE obligation / condition</w:t>
            </w:r>
          </w:p>
        </w:tc>
        <w:tc>
          <w:tcPr>
            <w:tcW w:w="6138" w:type="dxa"/>
            <w:shd w:val="clear" w:color="auto" w:fill="E6E6E6"/>
            <w:vAlign w:val="center"/>
          </w:tcPr>
          <w:p w:rsidR="000A2821" w:rsidRPr="00D3055F" w:rsidRDefault="000A2821" w:rsidP="00116BBA">
            <w:pPr>
              <w:jc w:val="left"/>
              <w:rPr>
                <w:rFonts w:cs="Arial"/>
              </w:rPr>
            </w:pPr>
            <w:r>
              <w:rPr>
                <w:rFonts w:cs="Arial"/>
              </w:rPr>
              <w:t>Mandatory</w:t>
            </w:r>
            <w:r w:rsidRPr="001F3BD5">
              <w:rPr>
                <w:rFonts w:cs="Arial"/>
              </w:rPr>
              <w:t xml:space="preserve"> </w:t>
            </w:r>
          </w:p>
        </w:tc>
      </w:tr>
      <w:tr w:rsidR="000A2821" w:rsidRPr="009F4BFE" w:rsidTr="000A2821">
        <w:trPr>
          <w:cantSplit/>
        </w:trPr>
        <w:tc>
          <w:tcPr>
            <w:tcW w:w="2934" w:type="dxa"/>
            <w:shd w:val="clear" w:color="auto" w:fill="E6E6E6"/>
            <w:vAlign w:val="center"/>
          </w:tcPr>
          <w:p w:rsidR="000A2821" w:rsidRPr="00D3055F" w:rsidRDefault="000A2821" w:rsidP="000A2821">
            <w:pPr>
              <w:jc w:val="left"/>
              <w:rPr>
                <w:rFonts w:cs="Arial"/>
              </w:rPr>
            </w:pPr>
            <w:r w:rsidRPr="00D3055F">
              <w:rPr>
                <w:rFonts w:cs="Arial"/>
              </w:rPr>
              <w:t>INSPIRE multiplicity</w:t>
            </w:r>
          </w:p>
        </w:tc>
        <w:tc>
          <w:tcPr>
            <w:tcW w:w="6138" w:type="dxa"/>
            <w:shd w:val="clear" w:color="auto" w:fill="E6E6E6"/>
            <w:vAlign w:val="center"/>
          </w:tcPr>
          <w:p w:rsidR="000A2821" w:rsidRPr="00D3055F" w:rsidRDefault="000A2821" w:rsidP="000A2821">
            <w:pPr>
              <w:jc w:val="left"/>
              <w:rPr>
                <w:rFonts w:cs="Arial"/>
              </w:rPr>
            </w:pPr>
            <w:r>
              <w:rPr>
                <w:rFonts w:cs="Arial"/>
              </w:rPr>
              <w:t>1..*</w:t>
            </w:r>
          </w:p>
        </w:tc>
      </w:tr>
      <w:tr w:rsidR="000A2821" w:rsidRPr="009F4BFE" w:rsidTr="000A2821">
        <w:trPr>
          <w:cantSplit/>
        </w:trPr>
        <w:tc>
          <w:tcPr>
            <w:tcW w:w="2934" w:type="dxa"/>
            <w:shd w:val="clear" w:color="auto" w:fill="E6E6E6"/>
            <w:vAlign w:val="center"/>
          </w:tcPr>
          <w:p w:rsidR="000A2821" w:rsidRPr="00D3055F" w:rsidRDefault="000A2821" w:rsidP="000A2821">
            <w:pPr>
              <w:jc w:val="left"/>
              <w:rPr>
                <w:rFonts w:cs="Arial"/>
              </w:rPr>
            </w:pPr>
            <w:r w:rsidRPr="00D3055F">
              <w:rPr>
                <w:rFonts w:cs="Arial"/>
              </w:rPr>
              <w:t>Data type (and ISO 19115 no.)</w:t>
            </w:r>
          </w:p>
        </w:tc>
        <w:tc>
          <w:tcPr>
            <w:tcW w:w="6138" w:type="dxa"/>
            <w:shd w:val="clear" w:color="auto" w:fill="E6E6E6"/>
            <w:vAlign w:val="center"/>
          </w:tcPr>
          <w:p w:rsidR="000A2821" w:rsidRPr="00D3055F" w:rsidRDefault="000A2821" w:rsidP="000A2821">
            <w:pPr>
              <w:autoSpaceDE w:val="0"/>
              <w:autoSpaceDN w:val="0"/>
              <w:adjustRightInd w:val="0"/>
              <w:jc w:val="left"/>
              <w:rPr>
                <w:rFonts w:cs="Arial"/>
                <w:lang w:eastAsia="ko-KR"/>
              </w:rPr>
            </w:pPr>
            <w:r w:rsidRPr="00116BBA">
              <w:rPr>
                <w:rFonts w:cs="Arial"/>
                <w:lang w:eastAsia="ko-KR"/>
              </w:rPr>
              <w:t>B.5.26 MD_SpatialRepresentationTypeCode</w:t>
            </w:r>
          </w:p>
        </w:tc>
      </w:tr>
      <w:tr w:rsidR="000A2821" w:rsidRPr="009F4BFE" w:rsidTr="000A2821">
        <w:trPr>
          <w:cantSplit/>
        </w:trPr>
        <w:tc>
          <w:tcPr>
            <w:tcW w:w="2934" w:type="dxa"/>
            <w:shd w:val="clear" w:color="auto" w:fill="E6E6E6"/>
            <w:vAlign w:val="center"/>
          </w:tcPr>
          <w:p w:rsidR="000A2821" w:rsidRPr="00D3055F" w:rsidRDefault="000A2821" w:rsidP="000A2821">
            <w:pPr>
              <w:jc w:val="left"/>
              <w:rPr>
                <w:rFonts w:cs="Arial"/>
              </w:rPr>
            </w:pPr>
            <w:r w:rsidRPr="00D3055F">
              <w:rPr>
                <w:rFonts w:cs="Arial"/>
              </w:rPr>
              <w:t>Domain</w:t>
            </w:r>
          </w:p>
        </w:tc>
        <w:tc>
          <w:tcPr>
            <w:tcW w:w="6138" w:type="dxa"/>
            <w:shd w:val="clear" w:color="auto" w:fill="E6E6E6"/>
            <w:vAlign w:val="center"/>
          </w:tcPr>
          <w:p w:rsidR="000A2821" w:rsidRPr="00D3055F" w:rsidRDefault="000A2821" w:rsidP="000A2821">
            <w:pPr>
              <w:jc w:val="left"/>
              <w:rPr>
                <w:rFonts w:cs="Arial"/>
              </w:rPr>
            </w:pPr>
          </w:p>
        </w:tc>
      </w:tr>
      <w:tr w:rsidR="000A2821" w:rsidRPr="009F4BFE" w:rsidTr="000A2821">
        <w:trPr>
          <w:cantSplit/>
        </w:trPr>
        <w:tc>
          <w:tcPr>
            <w:tcW w:w="2934" w:type="dxa"/>
            <w:shd w:val="clear" w:color="auto" w:fill="E6E6E6"/>
            <w:vAlign w:val="center"/>
          </w:tcPr>
          <w:p w:rsidR="000A2821" w:rsidRPr="00A94F1B" w:rsidRDefault="000A2821" w:rsidP="000A2821">
            <w:pPr>
              <w:jc w:val="left"/>
              <w:rPr>
                <w:rFonts w:cs="Arial"/>
                <w:highlight w:val="yellow"/>
              </w:rPr>
            </w:pPr>
            <w:r w:rsidRPr="00DE7D92">
              <w:rPr>
                <w:rFonts w:cs="Arial"/>
              </w:rPr>
              <w:t>Implementing instructions</w:t>
            </w:r>
          </w:p>
        </w:tc>
        <w:tc>
          <w:tcPr>
            <w:tcW w:w="6138" w:type="dxa"/>
            <w:shd w:val="clear" w:color="auto" w:fill="E6E6E6"/>
            <w:vAlign w:val="center"/>
          </w:tcPr>
          <w:p w:rsidR="000A2821" w:rsidRDefault="000A2821" w:rsidP="000A2821">
            <w:pPr>
              <w:jc w:val="left"/>
              <w:rPr>
                <w:rFonts w:cs="Arial"/>
              </w:rPr>
            </w:pPr>
            <w:r>
              <w:rPr>
                <w:rFonts w:cs="Arial"/>
              </w:rPr>
              <w:t>Of the values included in the code list in ISO 19115 (</w:t>
            </w:r>
            <w:r w:rsidRPr="00116BBA">
              <w:rPr>
                <w:rFonts w:cs="Arial"/>
              </w:rPr>
              <w:t>vector</w:t>
            </w:r>
            <w:r>
              <w:rPr>
                <w:rFonts w:cs="Arial"/>
              </w:rPr>
              <w:t xml:space="preserve">, </w:t>
            </w:r>
            <w:r w:rsidRPr="00116BBA">
              <w:rPr>
                <w:rFonts w:cs="Arial"/>
              </w:rPr>
              <w:t>grid</w:t>
            </w:r>
            <w:r>
              <w:rPr>
                <w:rFonts w:cs="Arial"/>
              </w:rPr>
              <w:t xml:space="preserve">, </w:t>
            </w:r>
            <w:r w:rsidRPr="00116BBA">
              <w:rPr>
                <w:rFonts w:cs="Arial"/>
              </w:rPr>
              <w:t>textTable</w:t>
            </w:r>
            <w:r>
              <w:rPr>
                <w:rFonts w:cs="Arial"/>
              </w:rPr>
              <w:t xml:space="preserve">, </w:t>
            </w:r>
            <w:r w:rsidRPr="00116BBA">
              <w:rPr>
                <w:rFonts w:cs="Arial"/>
              </w:rPr>
              <w:t>tin</w:t>
            </w:r>
            <w:r>
              <w:rPr>
                <w:rFonts w:cs="Arial"/>
              </w:rPr>
              <w:t xml:space="preserve">, </w:t>
            </w:r>
            <w:r w:rsidRPr="00116BBA">
              <w:rPr>
                <w:rFonts w:cs="Arial"/>
              </w:rPr>
              <w:t>stereoModel</w:t>
            </w:r>
            <w:r>
              <w:rPr>
                <w:rFonts w:cs="Arial"/>
              </w:rPr>
              <w:t>, v</w:t>
            </w:r>
            <w:r w:rsidRPr="00116BBA">
              <w:rPr>
                <w:rFonts w:cs="Arial"/>
              </w:rPr>
              <w:t>ideo</w:t>
            </w:r>
            <w:r>
              <w:rPr>
                <w:rFonts w:cs="Arial"/>
              </w:rPr>
              <w:t>), only vector, grid and tin should be used.</w:t>
            </w:r>
          </w:p>
          <w:p w:rsidR="000A2821" w:rsidRDefault="000A2821" w:rsidP="000A2821">
            <w:pPr>
              <w:jc w:val="left"/>
              <w:rPr>
                <w:rFonts w:cs="Arial"/>
              </w:rPr>
            </w:pPr>
          </w:p>
          <w:p w:rsidR="000A2821" w:rsidRPr="00A94F1B" w:rsidRDefault="000A2821" w:rsidP="000A2821">
            <w:pPr>
              <w:tabs>
                <w:tab w:val="clear" w:pos="567"/>
                <w:tab w:val="left" w:pos="927"/>
              </w:tabs>
              <w:jc w:val="left"/>
              <w:rPr>
                <w:rFonts w:cs="Arial"/>
                <w:highlight w:val="yellow"/>
              </w:rPr>
            </w:pPr>
            <w:r>
              <w:rPr>
                <w:rFonts w:cs="Arial"/>
              </w:rPr>
              <w:t>NOTE</w:t>
            </w:r>
            <w:r>
              <w:rPr>
                <w:rFonts w:cs="Arial"/>
              </w:rPr>
              <w:tab/>
              <w:t xml:space="preserve">Additional code list values may be defined based on feedback from implementation. </w:t>
            </w:r>
          </w:p>
        </w:tc>
      </w:tr>
      <w:tr w:rsidR="000A2821" w:rsidRPr="009F4BFE" w:rsidTr="000A2821">
        <w:trPr>
          <w:cantSplit/>
        </w:trPr>
        <w:tc>
          <w:tcPr>
            <w:tcW w:w="2934" w:type="dxa"/>
            <w:shd w:val="clear" w:color="auto" w:fill="E6E6E6"/>
            <w:vAlign w:val="center"/>
          </w:tcPr>
          <w:p w:rsidR="000A2821" w:rsidRPr="00D3055F" w:rsidRDefault="000A2821" w:rsidP="000A2821">
            <w:pPr>
              <w:jc w:val="left"/>
              <w:rPr>
                <w:rFonts w:cs="Arial"/>
              </w:rPr>
            </w:pPr>
            <w:r w:rsidRPr="00D3055F">
              <w:rPr>
                <w:rFonts w:cs="Arial"/>
              </w:rPr>
              <w:t>Example</w:t>
            </w:r>
          </w:p>
        </w:tc>
        <w:tc>
          <w:tcPr>
            <w:tcW w:w="6138" w:type="dxa"/>
            <w:shd w:val="clear" w:color="auto" w:fill="E6E6E6"/>
            <w:vAlign w:val="center"/>
          </w:tcPr>
          <w:p w:rsidR="000A2821" w:rsidRPr="00D3055F" w:rsidRDefault="000A2821" w:rsidP="000A2821">
            <w:pPr>
              <w:jc w:val="left"/>
              <w:rPr>
                <w:rFonts w:cs="Arial"/>
              </w:rPr>
            </w:pPr>
            <w:r w:rsidRPr="00D3055F">
              <w:rPr>
                <w:rFonts w:cs="Arial"/>
              </w:rPr>
              <w:t>-</w:t>
            </w:r>
          </w:p>
        </w:tc>
      </w:tr>
      <w:tr w:rsidR="000A2821" w:rsidRPr="009F4BFE" w:rsidTr="000A2821">
        <w:trPr>
          <w:cantSplit/>
        </w:trPr>
        <w:tc>
          <w:tcPr>
            <w:tcW w:w="2934" w:type="dxa"/>
            <w:shd w:val="clear" w:color="auto" w:fill="E6E6E6"/>
            <w:vAlign w:val="center"/>
          </w:tcPr>
          <w:p w:rsidR="000A2821" w:rsidRPr="00D3055F" w:rsidRDefault="000A2821" w:rsidP="000A2821">
            <w:pPr>
              <w:jc w:val="left"/>
              <w:rPr>
                <w:rFonts w:cs="Arial"/>
              </w:rPr>
            </w:pPr>
            <w:r w:rsidRPr="00D3055F">
              <w:rPr>
                <w:rFonts w:cs="Arial"/>
              </w:rPr>
              <w:t>Example XML encoding</w:t>
            </w:r>
          </w:p>
        </w:tc>
        <w:tc>
          <w:tcPr>
            <w:tcW w:w="6138" w:type="dxa"/>
            <w:shd w:val="clear" w:color="auto" w:fill="E6E6E6"/>
            <w:vAlign w:val="center"/>
          </w:tcPr>
          <w:p w:rsidR="000A2821" w:rsidRPr="00D3055F" w:rsidRDefault="000A2821" w:rsidP="000A2821">
            <w:pPr>
              <w:jc w:val="left"/>
              <w:rPr>
                <w:rFonts w:cs="Arial"/>
              </w:rPr>
            </w:pPr>
          </w:p>
        </w:tc>
      </w:tr>
      <w:tr w:rsidR="000A2821" w:rsidRPr="009F4BFE" w:rsidTr="000A2821">
        <w:trPr>
          <w:cantSplit/>
        </w:trPr>
        <w:tc>
          <w:tcPr>
            <w:tcW w:w="2934" w:type="dxa"/>
            <w:shd w:val="clear" w:color="auto" w:fill="E6E6E6"/>
            <w:vAlign w:val="center"/>
          </w:tcPr>
          <w:p w:rsidR="000A2821" w:rsidRPr="00D3055F" w:rsidRDefault="000A2821" w:rsidP="000A2821">
            <w:pPr>
              <w:jc w:val="left"/>
              <w:rPr>
                <w:rFonts w:cs="Arial"/>
              </w:rPr>
            </w:pPr>
            <w:r w:rsidRPr="00D3055F">
              <w:rPr>
                <w:rFonts w:cs="Arial"/>
              </w:rPr>
              <w:t>Comments</w:t>
            </w:r>
          </w:p>
        </w:tc>
        <w:tc>
          <w:tcPr>
            <w:tcW w:w="6138" w:type="dxa"/>
            <w:shd w:val="clear" w:color="auto" w:fill="E6E6E6"/>
            <w:vAlign w:val="center"/>
          </w:tcPr>
          <w:p w:rsidR="000A2821" w:rsidRPr="009F4BFE" w:rsidRDefault="000A2821" w:rsidP="000A2821">
            <w:pPr>
              <w:jc w:val="left"/>
              <w:rPr>
                <w:rFonts w:cs="Arial"/>
                <w:highlight w:val="yellow"/>
              </w:rPr>
            </w:pPr>
          </w:p>
        </w:tc>
      </w:tr>
    </w:tbl>
    <w:p w:rsidR="000A2821" w:rsidRDefault="000A2821" w:rsidP="000A2821">
      <w:pPr>
        <w:shd w:val="clear" w:color="auto" w:fill="E6E6E6"/>
      </w:pPr>
    </w:p>
    <w:p w:rsidR="000A2821" w:rsidRDefault="000A2821" w:rsidP="000A2821">
      <w:pPr>
        <w:pStyle w:val="Heading3"/>
        <w:shd w:val="clear" w:color="auto" w:fill="E6E6E6"/>
      </w:pPr>
      <w:bookmarkStart w:id="347" w:name="_Ref323283994"/>
      <w:bookmarkStart w:id="348" w:name="_Toc374464112"/>
      <w:r>
        <w:t>D</w:t>
      </w:r>
      <w:r w:rsidRPr="008B3241">
        <w:t>ata Quality – Logical Consistency – Topological Consistency</w:t>
      </w:r>
      <w:bookmarkEnd w:id="347"/>
      <w:bookmarkEnd w:id="348"/>
    </w:p>
    <w:p w:rsidR="000A2821" w:rsidRPr="008B3241" w:rsidRDefault="000A2821" w:rsidP="000A2821">
      <w:pPr>
        <w:shd w:val="clear" w:color="auto" w:fill="E6E6E6"/>
      </w:pPr>
    </w:p>
    <w:p w:rsidR="000A2821" w:rsidRPr="00F6399A" w:rsidRDefault="000A2821" w:rsidP="00F6399A">
      <w:pPr>
        <w:shd w:val="clear" w:color="auto" w:fill="E6E6E6"/>
        <w:rPr>
          <w:rFonts w:eastAsia="Times New Roman"/>
          <w:lang w:val="en-US" w:eastAsia="it-IT"/>
        </w:rPr>
      </w:pPr>
      <w:r>
        <w:t xml:space="preserve">See section </w:t>
      </w:r>
      <w:r w:rsidR="00B9269E">
        <w:rPr>
          <w:rFonts w:eastAsia="Times New Roman"/>
          <w:lang w:val="en-US" w:eastAsia="it-IT"/>
        </w:rPr>
        <w:t>8.3.2</w:t>
      </w:r>
      <w:r>
        <w:rPr>
          <w:rFonts w:eastAsia="Times New Roman"/>
          <w:lang w:val="en-US" w:eastAsia="it-IT"/>
        </w:rPr>
        <w:t xml:space="preserve"> </w:t>
      </w:r>
      <w:r>
        <w:t>for instructions on how to implement metadata elements for reporting data quality.</w:t>
      </w:r>
    </w:p>
    <w:p w:rsidR="000A2821" w:rsidRDefault="000A2821" w:rsidP="000A2821">
      <w:pPr>
        <w:shd w:val="clear" w:color="auto" w:fill="E6E6E6"/>
      </w:pPr>
    </w:p>
    <w:p w:rsidR="00766FA1" w:rsidRDefault="00766FA1" w:rsidP="00E63FA6">
      <w:bookmarkStart w:id="349" w:name="_Toc339566078"/>
      <w:bookmarkStart w:id="350" w:name="_Toc346532989"/>
    </w:p>
    <w:p w:rsidR="00766FA1" w:rsidRPr="00A968DA" w:rsidRDefault="00766FA1" w:rsidP="00964F98">
      <w:pPr>
        <w:pStyle w:val="Heading2"/>
      </w:pPr>
      <w:r>
        <w:br w:type="page"/>
      </w:r>
      <w:bookmarkStart w:id="351" w:name="_Toc346799584"/>
      <w:bookmarkStart w:id="352" w:name="_Toc374464113"/>
      <w:r>
        <w:t>Recommended theme-specific metadata</w:t>
      </w:r>
      <w:r w:rsidRPr="008B3241">
        <w:t xml:space="preserve"> elements</w:t>
      </w:r>
      <w:bookmarkEnd w:id="349"/>
      <w:bookmarkEnd w:id="350"/>
      <w:bookmarkEnd w:id="351"/>
      <w:bookmarkEnd w:id="352"/>
    </w:p>
    <w:p w:rsidR="00766FA1" w:rsidRDefault="00766FA1" w:rsidP="007D7225">
      <w:pPr>
        <w:pStyle w:val="Tabelletab"/>
        <w:spacing w:before="0" w:after="0"/>
        <w:rPr>
          <w:rFonts w:ascii="Arial" w:hAnsi="Arial" w:cs="Arial"/>
          <w:lang w:val="en-GB"/>
        </w:rPr>
      </w:pPr>
    </w:p>
    <w:p w:rsidR="00766FA1" w:rsidRDefault="00766FA1" w:rsidP="007D7225">
      <w:pPr>
        <w:pStyle w:val="Tabelletab"/>
        <w:shd w:val="clear" w:color="auto" w:fill="EAEAEA"/>
        <w:spacing w:before="0" w:after="0"/>
        <w:rPr>
          <w:rFonts w:ascii="Arial" w:hAnsi="Arial" w:cs="Arial"/>
          <w:lang w:val="en-GB"/>
        </w:rPr>
      </w:pPr>
    </w:p>
    <w:p w:rsidR="00766FA1" w:rsidRPr="008B3241" w:rsidRDefault="00766FA1" w:rsidP="00E63FA6">
      <w:pPr>
        <w:pStyle w:val="Recommendationgrey"/>
      </w:pPr>
      <w:r w:rsidRPr="008B3241">
        <w:t xml:space="preserve">The </w:t>
      </w:r>
      <w:r w:rsidRPr="00E63FA6">
        <w:t xml:space="preserve">metadata describing a spatial data set or a spatial data set series related to the theme </w:t>
      </w:r>
      <w:r w:rsidR="00592A4C" w:rsidRPr="00592A4C">
        <w:rPr>
          <w:i/>
        </w:rPr>
        <w:t>Natural Risk Zones</w:t>
      </w:r>
      <w:r w:rsidRPr="008B3241">
        <w:t xml:space="preserve"> should </w:t>
      </w:r>
      <w:r w:rsidRPr="00E63FA6">
        <w:t xml:space="preserve">comprise </w:t>
      </w:r>
      <w:r w:rsidRPr="008B3241">
        <w:t>the theme-specific metadata elements specified in</w:t>
      </w:r>
      <w:r>
        <w:t xml:space="preserve"> </w:t>
      </w:r>
      <w:r w:rsidR="00B9269E" w:rsidRPr="00B9269E">
        <w:t>Table 5</w:t>
      </w:r>
      <w:r w:rsidRPr="008B3241">
        <w:t>.</w:t>
      </w:r>
    </w:p>
    <w:p w:rsidR="00766FA1" w:rsidRDefault="00766FA1" w:rsidP="00F54B19">
      <w:pPr>
        <w:pStyle w:val="CommentText"/>
        <w:shd w:val="clear" w:color="auto" w:fill="E6E6E6"/>
      </w:pPr>
    </w:p>
    <w:p w:rsidR="00766FA1" w:rsidRPr="008B3241" w:rsidRDefault="00766FA1" w:rsidP="00F54B19">
      <w:pPr>
        <w:pStyle w:val="CommentText"/>
        <w:shd w:val="clear" w:color="auto" w:fill="E6E6E6"/>
      </w:pPr>
      <w:r>
        <w:t>The table</w:t>
      </w:r>
      <w:r w:rsidRPr="008B3241">
        <w:t xml:space="preserve"> contain</w:t>
      </w:r>
      <w:r>
        <w:t>s</w:t>
      </w:r>
      <w:r w:rsidRPr="008B3241">
        <w:t xml:space="preserve"> the following information:</w:t>
      </w:r>
    </w:p>
    <w:p w:rsidR="00766FA1" w:rsidRPr="008B3241" w:rsidRDefault="00766FA1" w:rsidP="00797415">
      <w:pPr>
        <w:pStyle w:val="CommentText"/>
        <w:numPr>
          <w:ilvl w:val="0"/>
          <w:numId w:val="6"/>
        </w:numPr>
        <w:shd w:val="clear" w:color="auto" w:fill="E6E6E6"/>
      </w:pPr>
      <w:r w:rsidRPr="008B3241">
        <w:t>The first column provides a reference to a more detailed description.</w:t>
      </w:r>
    </w:p>
    <w:p w:rsidR="00766FA1" w:rsidRPr="008B3241" w:rsidRDefault="00766FA1" w:rsidP="00797415">
      <w:pPr>
        <w:pStyle w:val="CommentText"/>
        <w:numPr>
          <w:ilvl w:val="0"/>
          <w:numId w:val="6"/>
        </w:numPr>
        <w:shd w:val="clear" w:color="auto" w:fill="E6E6E6"/>
      </w:pPr>
      <w:r w:rsidRPr="008B3241">
        <w:t>The second column specifies the name of the metadata element.</w:t>
      </w:r>
    </w:p>
    <w:p w:rsidR="00766FA1" w:rsidRPr="008B3241" w:rsidRDefault="00766FA1" w:rsidP="00797415">
      <w:pPr>
        <w:pStyle w:val="CommentText"/>
        <w:numPr>
          <w:ilvl w:val="0"/>
          <w:numId w:val="6"/>
        </w:numPr>
        <w:shd w:val="clear" w:color="auto" w:fill="E6E6E6"/>
      </w:pPr>
      <w:r w:rsidRPr="008B3241">
        <w:t>The third column specifies the multiplicity.</w:t>
      </w:r>
    </w:p>
    <w:p w:rsidR="00766FA1" w:rsidRPr="00B547BF" w:rsidRDefault="00766FA1" w:rsidP="00E63FA6">
      <w:pPr>
        <w:rPr>
          <w:lang w:val="en-US"/>
        </w:rPr>
      </w:pPr>
    </w:p>
    <w:p w:rsidR="00766FA1" w:rsidRPr="00E63FA6" w:rsidRDefault="00766FA1" w:rsidP="00E63FA6">
      <w:pPr>
        <w:rPr>
          <w:rStyle w:val="Instruction"/>
          <w:rFonts w:cs="Arial"/>
          <w:b/>
          <w:i w:val="0"/>
        </w:rPr>
      </w:pPr>
      <w:bookmarkStart w:id="353" w:name="_Ref341183900"/>
      <w:r w:rsidRPr="00E63FA6">
        <w:rPr>
          <w:b/>
        </w:rPr>
        <w:t xml:space="preserve">Table </w:t>
      </w:r>
      <w:r w:rsidR="00B9269E">
        <w:rPr>
          <w:b/>
          <w:noProof/>
        </w:rPr>
        <w:t>5</w:t>
      </w:r>
      <w:bookmarkEnd w:id="353"/>
      <w:r w:rsidRPr="00E63FA6">
        <w:rPr>
          <w:b/>
        </w:rPr>
        <w:t xml:space="preserve"> – Optional theme-specific </w:t>
      </w:r>
      <w:r w:rsidRPr="00E63FA6">
        <w:rPr>
          <w:rFonts w:cs="Arial"/>
          <w:b/>
        </w:rPr>
        <w:t xml:space="preserve">metadata elements for the theme </w:t>
      </w:r>
      <w:r w:rsidR="000A2821" w:rsidRPr="000A2821">
        <w:rPr>
          <w:rFonts w:cs="Arial"/>
          <w:b/>
          <w:bCs/>
          <w:i/>
        </w:rPr>
        <w:t>Natural Risk</w:t>
      </w:r>
      <w:r w:rsidR="000A2821" w:rsidRPr="000A2821">
        <w:rPr>
          <w:rFonts w:cs="Arial"/>
          <w:b/>
          <w:i/>
        </w:rPr>
        <w:t xml:space="preserve"> Zones</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93"/>
        <w:gridCol w:w="6662"/>
        <w:gridCol w:w="1417"/>
      </w:tblGrid>
      <w:tr w:rsidR="00766FA1" w:rsidRPr="00811338" w:rsidTr="001923CB">
        <w:trPr>
          <w:cantSplit/>
          <w:tblHeader/>
        </w:trPr>
        <w:tc>
          <w:tcPr>
            <w:tcW w:w="993" w:type="dxa"/>
            <w:shd w:val="clear" w:color="auto" w:fill="FFFFFF"/>
            <w:vAlign w:val="center"/>
          </w:tcPr>
          <w:p w:rsidR="00766FA1" w:rsidRPr="00811338" w:rsidRDefault="00766FA1" w:rsidP="001923CB">
            <w:pPr>
              <w:shd w:val="clear" w:color="auto" w:fill="FFFFFF"/>
              <w:rPr>
                <w:rFonts w:cs="Arial"/>
                <w:b/>
              </w:rPr>
            </w:pPr>
            <w:r w:rsidRPr="00811338">
              <w:rPr>
                <w:rFonts w:cs="Arial"/>
                <w:b/>
              </w:rPr>
              <w:t>Section</w:t>
            </w:r>
          </w:p>
        </w:tc>
        <w:tc>
          <w:tcPr>
            <w:tcW w:w="6662" w:type="dxa"/>
            <w:shd w:val="clear" w:color="auto" w:fill="FFFFFF"/>
            <w:vAlign w:val="center"/>
          </w:tcPr>
          <w:p w:rsidR="00766FA1" w:rsidRPr="00811338" w:rsidRDefault="00766FA1" w:rsidP="001923CB">
            <w:pPr>
              <w:shd w:val="clear" w:color="auto" w:fill="FFFFFF"/>
              <w:rPr>
                <w:rFonts w:cs="Arial"/>
                <w:b/>
              </w:rPr>
            </w:pPr>
            <w:r w:rsidRPr="00811338">
              <w:rPr>
                <w:rFonts w:cs="Arial"/>
                <w:b/>
              </w:rPr>
              <w:t>Metadata element</w:t>
            </w:r>
          </w:p>
        </w:tc>
        <w:tc>
          <w:tcPr>
            <w:tcW w:w="1417" w:type="dxa"/>
            <w:shd w:val="clear" w:color="auto" w:fill="FFFFFF"/>
            <w:vAlign w:val="center"/>
          </w:tcPr>
          <w:p w:rsidR="00766FA1" w:rsidRPr="00811338" w:rsidRDefault="00766FA1" w:rsidP="001923CB">
            <w:pPr>
              <w:shd w:val="clear" w:color="auto" w:fill="FFFFFF"/>
              <w:jc w:val="center"/>
              <w:rPr>
                <w:rFonts w:cs="Arial"/>
                <w:b/>
              </w:rPr>
            </w:pPr>
            <w:r w:rsidRPr="00811338">
              <w:rPr>
                <w:rFonts w:cs="Arial"/>
                <w:b/>
              </w:rPr>
              <w:t>Multiplicity</w:t>
            </w:r>
          </w:p>
        </w:tc>
      </w:tr>
      <w:tr w:rsidR="00766FA1" w:rsidRPr="00811338" w:rsidTr="001923CB">
        <w:trPr>
          <w:cantSplit/>
          <w:tblHeader/>
        </w:trPr>
        <w:tc>
          <w:tcPr>
            <w:tcW w:w="993" w:type="dxa"/>
            <w:shd w:val="clear" w:color="auto" w:fill="FFFFFF"/>
          </w:tcPr>
          <w:p w:rsidR="00766FA1" w:rsidRPr="00811338" w:rsidRDefault="00B9269E" w:rsidP="003A67BB">
            <w:pPr>
              <w:shd w:val="clear" w:color="auto" w:fill="FFFFFF"/>
              <w:spacing w:before="100" w:beforeAutospacing="1" w:after="100" w:afterAutospacing="1"/>
              <w:rPr>
                <w:rFonts w:cs="Arial"/>
                <w:lang w:eastAsia="ko-KR"/>
              </w:rPr>
            </w:pPr>
            <w:r>
              <w:rPr>
                <w:rFonts w:cs="Arial"/>
                <w:lang w:eastAsia="ko-KR"/>
              </w:rPr>
              <w:t>8.3.1</w:t>
            </w:r>
          </w:p>
        </w:tc>
        <w:tc>
          <w:tcPr>
            <w:tcW w:w="6662" w:type="dxa"/>
            <w:shd w:val="clear" w:color="auto" w:fill="FFFFFF"/>
            <w:vAlign w:val="center"/>
          </w:tcPr>
          <w:p w:rsidR="00766FA1" w:rsidRPr="00811338" w:rsidRDefault="00766FA1" w:rsidP="001923CB">
            <w:pPr>
              <w:shd w:val="clear" w:color="auto" w:fill="FFFFFF"/>
              <w:spacing w:before="100" w:beforeAutospacing="1" w:after="100" w:afterAutospacing="1"/>
              <w:rPr>
                <w:rFonts w:cs="Arial"/>
              </w:rPr>
            </w:pPr>
            <w:r w:rsidRPr="00811338">
              <w:rPr>
                <w:rFonts w:cs="Arial"/>
                <w:lang w:eastAsia="ko-KR"/>
              </w:rPr>
              <w:t>Maintenance Information</w:t>
            </w:r>
          </w:p>
        </w:tc>
        <w:tc>
          <w:tcPr>
            <w:tcW w:w="1417" w:type="dxa"/>
            <w:shd w:val="clear" w:color="auto" w:fill="FFFFFF"/>
          </w:tcPr>
          <w:p w:rsidR="00766FA1" w:rsidRPr="00811338" w:rsidRDefault="00766FA1" w:rsidP="001923CB">
            <w:pPr>
              <w:shd w:val="clear" w:color="auto" w:fill="FFFFFF"/>
              <w:spacing w:before="100" w:beforeAutospacing="1" w:after="100" w:afterAutospacing="1"/>
              <w:jc w:val="center"/>
              <w:rPr>
                <w:rFonts w:cs="Arial"/>
              </w:rPr>
            </w:pPr>
            <w:r w:rsidRPr="00811338">
              <w:rPr>
                <w:rFonts w:cs="Arial"/>
              </w:rPr>
              <w:t>0..1</w:t>
            </w:r>
          </w:p>
        </w:tc>
      </w:tr>
      <w:tr w:rsidR="00766FA1" w:rsidRPr="00811338" w:rsidTr="001923CB">
        <w:trPr>
          <w:cantSplit/>
          <w:tblHeader/>
        </w:trPr>
        <w:tc>
          <w:tcPr>
            <w:tcW w:w="993" w:type="dxa"/>
            <w:shd w:val="clear" w:color="auto" w:fill="FFFFFF"/>
          </w:tcPr>
          <w:p w:rsidR="00766FA1" w:rsidRPr="00811338" w:rsidRDefault="00B9269E" w:rsidP="003A67BB">
            <w:pPr>
              <w:shd w:val="clear" w:color="auto" w:fill="FFFFFF"/>
              <w:spacing w:before="100" w:beforeAutospacing="1" w:after="100" w:afterAutospacing="1"/>
              <w:rPr>
                <w:rFonts w:cs="Arial"/>
                <w:lang w:eastAsia="ko-KR"/>
              </w:rPr>
            </w:pPr>
            <w:r>
              <w:rPr>
                <w:rFonts w:cs="Arial"/>
                <w:lang w:eastAsia="ko-KR"/>
              </w:rPr>
              <w:t>8.3.2</w:t>
            </w:r>
          </w:p>
        </w:tc>
        <w:tc>
          <w:tcPr>
            <w:tcW w:w="6662" w:type="dxa"/>
            <w:shd w:val="clear" w:color="auto" w:fill="FFFFFF"/>
            <w:vAlign w:val="center"/>
          </w:tcPr>
          <w:p w:rsidR="00766FA1" w:rsidRPr="00811338" w:rsidRDefault="00766FA1" w:rsidP="001923CB">
            <w:pPr>
              <w:shd w:val="clear" w:color="auto" w:fill="FFFFFF"/>
              <w:spacing w:before="100" w:beforeAutospacing="1" w:after="100" w:afterAutospacing="1"/>
              <w:rPr>
                <w:rFonts w:cs="Arial"/>
                <w:lang w:eastAsia="ko-KR"/>
              </w:rPr>
            </w:pPr>
            <w:r w:rsidRPr="00811338">
              <w:rPr>
                <w:rFonts w:cs="Arial"/>
                <w:lang w:eastAsia="ko-KR"/>
              </w:rPr>
              <w:t>Logical Consistency – Conceptual Consistency</w:t>
            </w:r>
          </w:p>
        </w:tc>
        <w:tc>
          <w:tcPr>
            <w:tcW w:w="1417" w:type="dxa"/>
            <w:shd w:val="clear" w:color="auto" w:fill="FFFFFF"/>
          </w:tcPr>
          <w:p w:rsidR="00766FA1" w:rsidRPr="00811338" w:rsidRDefault="00766FA1" w:rsidP="001923CB">
            <w:pPr>
              <w:shd w:val="clear" w:color="auto" w:fill="FFFFFF"/>
              <w:spacing w:before="100" w:beforeAutospacing="1" w:after="100" w:afterAutospacing="1"/>
              <w:jc w:val="center"/>
              <w:rPr>
                <w:rFonts w:cs="Arial"/>
              </w:rPr>
            </w:pPr>
            <w:r w:rsidRPr="00811338">
              <w:rPr>
                <w:rFonts w:cs="Arial"/>
              </w:rPr>
              <w:t>0..*</w:t>
            </w:r>
          </w:p>
        </w:tc>
      </w:tr>
      <w:tr w:rsidR="00766FA1" w:rsidRPr="00811338" w:rsidTr="001923CB">
        <w:trPr>
          <w:cantSplit/>
          <w:tblHeader/>
        </w:trPr>
        <w:tc>
          <w:tcPr>
            <w:tcW w:w="993" w:type="dxa"/>
            <w:shd w:val="clear" w:color="auto" w:fill="FFFFFF"/>
          </w:tcPr>
          <w:p w:rsidR="00766FA1" w:rsidRPr="00811338" w:rsidRDefault="00B9269E" w:rsidP="003A67BB">
            <w:pPr>
              <w:shd w:val="clear" w:color="auto" w:fill="FFFFFF"/>
              <w:spacing w:before="100" w:beforeAutospacing="1" w:after="100" w:afterAutospacing="1"/>
              <w:rPr>
                <w:rFonts w:cs="Arial"/>
                <w:lang w:eastAsia="ko-KR"/>
              </w:rPr>
            </w:pPr>
            <w:r>
              <w:rPr>
                <w:rFonts w:cs="Arial"/>
                <w:lang w:eastAsia="ko-KR"/>
              </w:rPr>
              <w:t>8.3.2</w:t>
            </w:r>
          </w:p>
        </w:tc>
        <w:tc>
          <w:tcPr>
            <w:tcW w:w="6662" w:type="dxa"/>
            <w:shd w:val="clear" w:color="auto" w:fill="FFFFFF"/>
            <w:vAlign w:val="center"/>
          </w:tcPr>
          <w:p w:rsidR="00766FA1" w:rsidRPr="00811338" w:rsidRDefault="00766FA1" w:rsidP="001923CB">
            <w:pPr>
              <w:shd w:val="clear" w:color="auto" w:fill="FFFFFF"/>
              <w:spacing w:before="100" w:beforeAutospacing="1" w:after="100" w:afterAutospacing="1"/>
              <w:rPr>
                <w:rFonts w:cs="Arial"/>
                <w:lang w:eastAsia="ko-KR"/>
              </w:rPr>
            </w:pPr>
            <w:r w:rsidRPr="00811338">
              <w:rPr>
                <w:rFonts w:cs="Arial"/>
                <w:lang w:eastAsia="ko-KR"/>
              </w:rPr>
              <w:t>Logical Consistency – Domain Consistency</w:t>
            </w:r>
          </w:p>
        </w:tc>
        <w:tc>
          <w:tcPr>
            <w:tcW w:w="1417" w:type="dxa"/>
            <w:shd w:val="clear" w:color="auto" w:fill="FFFFFF"/>
          </w:tcPr>
          <w:p w:rsidR="00766FA1" w:rsidRPr="00811338" w:rsidRDefault="00766FA1" w:rsidP="001923CB">
            <w:pPr>
              <w:shd w:val="clear" w:color="auto" w:fill="FFFFFF"/>
              <w:spacing w:before="100" w:beforeAutospacing="1" w:after="100" w:afterAutospacing="1"/>
              <w:jc w:val="center"/>
              <w:rPr>
                <w:rFonts w:cs="Arial"/>
              </w:rPr>
            </w:pPr>
            <w:r w:rsidRPr="00811338">
              <w:rPr>
                <w:rFonts w:cs="Arial"/>
              </w:rPr>
              <w:t>0..*</w:t>
            </w:r>
          </w:p>
        </w:tc>
      </w:tr>
    </w:tbl>
    <w:p w:rsidR="00766FA1" w:rsidRDefault="00766FA1" w:rsidP="007D7225">
      <w:pPr>
        <w:rPr>
          <w:i/>
          <w:color w:val="008000"/>
        </w:rPr>
      </w:pPr>
    </w:p>
    <w:p w:rsidR="00766FA1" w:rsidRDefault="00766FA1" w:rsidP="007D7225">
      <w:pPr>
        <w:rPr>
          <w:i/>
          <w:color w:val="008000"/>
        </w:rPr>
      </w:pPr>
    </w:p>
    <w:p w:rsidR="00766FA1" w:rsidRPr="00A73359" w:rsidRDefault="00766FA1" w:rsidP="007D7225">
      <w:pPr>
        <w:pStyle w:val="Tabelletab"/>
        <w:shd w:val="clear" w:color="auto" w:fill="E6E6E6"/>
        <w:spacing w:before="0" w:after="0"/>
        <w:rPr>
          <w:rFonts w:ascii="Arial" w:hAnsi="Arial" w:cs="Arial"/>
          <w:lang w:val="en-GB"/>
        </w:rPr>
      </w:pPr>
    </w:p>
    <w:p w:rsidR="00766FA1" w:rsidRPr="00A73359" w:rsidRDefault="00766FA1" w:rsidP="007D7225">
      <w:pPr>
        <w:pStyle w:val="Recommendationgrey"/>
      </w:pPr>
      <w:r w:rsidRPr="00A73359">
        <w:t>For implementing the metadata elements included in this section using ISO 19115</w:t>
      </w:r>
      <w:r>
        <w:t xml:space="preserve">, ISO/DIS 19157 and </w:t>
      </w:r>
      <w:r w:rsidRPr="00A73359">
        <w:t xml:space="preserve">ISO/TS 19139, the instructions included in the relevant sub-sections should be followed. </w:t>
      </w:r>
    </w:p>
    <w:p w:rsidR="00766FA1" w:rsidRPr="00A73359" w:rsidRDefault="00766FA1" w:rsidP="007D7225">
      <w:pPr>
        <w:pStyle w:val="Tabelletab"/>
        <w:shd w:val="clear" w:color="auto" w:fill="E6E6E6"/>
        <w:spacing w:before="0" w:after="0"/>
        <w:rPr>
          <w:rFonts w:ascii="Arial" w:hAnsi="Arial" w:cs="Arial"/>
          <w:lang w:val="en-GB"/>
        </w:rPr>
      </w:pPr>
    </w:p>
    <w:p w:rsidR="00766FA1" w:rsidRPr="00266008" w:rsidRDefault="00766FA1" w:rsidP="007D7225">
      <w:pPr>
        <w:shd w:val="clear" w:color="auto" w:fill="FFFFFF"/>
        <w:rPr>
          <w:i/>
          <w:iCs/>
          <w:color w:val="008000"/>
        </w:rPr>
      </w:pPr>
    </w:p>
    <w:p w:rsidR="000A2821" w:rsidRPr="008B3241" w:rsidRDefault="000A2821" w:rsidP="000A2821">
      <w:pPr>
        <w:pStyle w:val="Heading3"/>
        <w:shd w:val="clear" w:color="auto" w:fill="FFFFFF"/>
      </w:pPr>
      <w:bookmarkStart w:id="354" w:name="_Toc374464114"/>
      <w:bookmarkStart w:id="355" w:name="_Toc254251692"/>
      <w:bookmarkStart w:id="356" w:name="_Ref231377102"/>
      <w:r w:rsidRPr="008B3241">
        <w:t>Maintenance Information</w:t>
      </w:r>
      <w:bookmarkEnd w:id="354"/>
      <w:bookmarkEnd w:id="355"/>
      <w:bookmarkEnd w:id="356"/>
    </w:p>
    <w:p w:rsidR="000A2821" w:rsidRPr="008B3241" w:rsidRDefault="000A2821" w:rsidP="000A2821">
      <w:pPr>
        <w:shd w:val="clear" w:color="auto" w:fill="FFFFFF"/>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0A2821" w:rsidRPr="008B3241" w:rsidTr="000A2821">
        <w:trPr>
          <w:cantSplit/>
        </w:trPr>
        <w:tc>
          <w:tcPr>
            <w:tcW w:w="2977" w:type="dxa"/>
            <w:shd w:val="clear" w:color="auto" w:fill="E6E6E6"/>
            <w:vAlign w:val="center"/>
          </w:tcPr>
          <w:p w:rsidR="000A2821" w:rsidRPr="008B3241" w:rsidRDefault="000A2821" w:rsidP="000A2821">
            <w:pPr>
              <w:pStyle w:val="CommentSubject"/>
              <w:rPr>
                <w:rFonts w:cs="Arial"/>
                <w:bCs w:val="0"/>
              </w:rPr>
            </w:pPr>
            <w:r w:rsidRPr="008B3241">
              <w:rPr>
                <w:rFonts w:cs="Arial"/>
                <w:bCs w:val="0"/>
              </w:rPr>
              <w:t>Metadata element name</w:t>
            </w:r>
          </w:p>
        </w:tc>
        <w:tc>
          <w:tcPr>
            <w:tcW w:w="6095" w:type="dxa"/>
            <w:shd w:val="clear" w:color="auto" w:fill="E6E6E6"/>
            <w:vAlign w:val="center"/>
          </w:tcPr>
          <w:p w:rsidR="000A2821" w:rsidRPr="008B3241" w:rsidRDefault="000A2821" w:rsidP="000A2821">
            <w:pPr>
              <w:autoSpaceDE w:val="0"/>
              <w:autoSpaceDN w:val="0"/>
              <w:adjustRightInd w:val="0"/>
              <w:jc w:val="left"/>
              <w:rPr>
                <w:rFonts w:cs="Arial"/>
                <w:b/>
                <w:lang w:eastAsia="ko-KR"/>
              </w:rPr>
            </w:pPr>
            <w:r w:rsidRPr="008B3241">
              <w:rPr>
                <w:rFonts w:cs="Arial"/>
                <w:b/>
                <w:lang w:eastAsia="ko-KR"/>
              </w:rPr>
              <w:t>Maintenance information</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Definition</w:t>
            </w:r>
          </w:p>
        </w:tc>
        <w:tc>
          <w:tcPr>
            <w:tcW w:w="6095" w:type="dxa"/>
            <w:shd w:val="clear" w:color="auto" w:fill="E6E6E6"/>
            <w:vAlign w:val="center"/>
          </w:tcPr>
          <w:p w:rsidR="000A2821" w:rsidRPr="008B3241" w:rsidRDefault="000A2821" w:rsidP="000A2821">
            <w:pPr>
              <w:autoSpaceDE w:val="0"/>
              <w:autoSpaceDN w:val="0"/>
              <w:adjustRightInd w:val="0"/>
              <w:jc w:val="left"/>
              <w:rPr>
                <w:rStyle w:val="Instruction"/>
                <w:rFonts w:cs="Arial"/>
                <w:i w:val="0"/>
                <w:iCs/>
                <w:lang w:eastAsia="ko-KR"/>
              </w:rPr>
            </w:pPr>
            <w:r>
              <w:rPr>
                <w:rFonts w:cs="Arial"/>
                <w:lang w:eastAsia="ko-KR"/>
              </w:rPr>
              <w:t>I</w:t>
            </w:r>
            <w:r w:rsidRPr="008B3241">
              <w:rPr>
                <w:rFonts w:cs="Arial"/>
                <w:lang w:eastAsia="ko-KR"/>
              </w:rPr>
              <w:t>nformation about the scope and frequency of updating</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ISO 19115 number and name</w:t>
            </w:r>
          </w:p>
        </w:tc>
        <w:tc>
          <w:tcPr>
            <w:tcW w:w="6095" w:type="dxa"/>
            <w:shd w:val="clear" w:color="auto" w:fill="E6E6E6"/>
            <w:vAlign w:val="center"/>
          </w:tcPr>
          <w:p w:rsidR="000A2821" w:rsidRPr="008B3241" w:rsidRDefault="000A2821" w:rsidP="000A2821">
            <w:r w:rsidRPr="008B3241">
              <w:t>30.</w:t>
            </w:r>
            <w:r w:rsidRPr="008B3241">
              <w:rPr>
                <w:rFonts w:cs="Arial"/>
                <w:lang w:eastAsia="ko-KR"/>
              </w:rPr>
              <w:t xml:space="preserve"> </w:t>
            </w:r>
            <w:r w:rsidRPr="008B3241">
              <w:rPr>
                <w:rFonts w:cs="Arial"/>
                <w:lang w:eastAsia="nl-NL"/>
              </w:rPr>
              <w:t>resourceMaintenance</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 xml:space="preserve">ISO/TS 19139 path </w:t>
            </w:r>
          </w:p>
        </w:tc>
        <w:tc>
          <w:tcPr>
            <w:tcW w:w="6095" w:type="dxa"/>
            <w:shd w:val="clear" w:color="auto" w:fill="E6E6E6"/>
            <w:vAlign w:val="center"/>
          </w:tcPr>
          <w:p w:rsidR="000A2821" w:rsidRPr="008B3241" w:rsidRDefault="000A2821" w:rsidP="000A2821">
            <w:pPr>
              <w:rPr>
                <w:rFonts w:cs="Arial"/>
                <w:b/>
                <w:lang w:val="fr-FR" w:eastAsia="nl-NL"/>
              </w:rPr>
            </w:pPr>
            <w:r w:rsidRPr="008B3241">
              <w:rPr>
                <w:rFonts w:cs="Arial"/>
                <w:lang w:val="fr-FR" w:eastAsia="nl-NL"/>
              </w:rPr>
              <w:t>identificationInfo/MD_Identification/resourceMaintenance</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INSPIRE obligation / condition</w:t>
            </w:r>
          </w:p>
        </w:tc>
        <w:tc>
          <w:tcPr>
            <w:tcW w:w="6095" w:type="dxa"/>
            <w:shd w:val="clear" w:color="auto" w:fill="E6E6E6"/>
            <w:vAlign w:val="center"/>
          </w:tcPr>
          <w:p w:rsidR="000A2821" w:rsidRPr="008B3241" w:rsidRDefault="000A2821" w:rsidP="000A2821">
            <w:pPr>
              <w:jc w:val="left"/>
              <w:rPr>
                <w:rFonts w:cs="Arial"/>
              </w:rPr>
            </w:pPr>
            <w:r w:rsidRPr="008B3241">
              <w:rPr>
                <w:rFonts w:cs="Arial"/>
              </w:rPr>
              <w:t>optional</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INSPIRE multiplicity</w:t>
            </w:r>
          </w:p>
        </w:tc>
        <w:tc>
          <w:tcPr>
            <w:tcW w:w="6095" w:type="dxa"/>
            <w:shd w:val="clear" w:color="auto" w:fill="E6E6E6"/>
            <w:vAlign w:val="center"/>
          </w:tcPr>
          <w:p w:rsidR="000A2821" w:rsidRPr="008B3241" w:rsidRDefault="000A2821" w:rsidP="000A2821">
            <w:pPr>
              <w:jc w:val="left"/>
              <w:rPr>
                <w:rFonts w:cs="Arial"/>
              </w:rPr>
            </w:pPr>
            <w:r w:rsidRPr="008B3241">
              <w:rPr>
                <w:rFonts w:cs="Arial"/>
              </w:rPr>
              <w:t>0..1</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Data type(and ISO 19115 no.)</w:t>
            </w:r>
          </w:p>
        </w:tc>
        <w:tc>
          <w:tcPr>
            <w:tcW w:w="6095" w:type="dxa"/>
            <w:shd w:val="clear" w:color="auto" w:fill="E6E6E6"/>
            <w:vAlign w:val="center"/>
          </w:tcPr>
          <w:p w:rsidR="000A2821" w:rsidRPr="008B3241" w:rsidRDefault="000A2821" w:rsidP="000A2821">
            <w:pPr>
              <w:autoSpaceDE w:val="0"/>
              <w:autoSpaceDN w:val="0"/>
              <w:adjustRightInd w:val="0"/>
              <w:jc w:val="left"/>
              <w:rPr>
                <w:rFonts w:cs="Arial"/>
                <w:lang w:eastAsia="ko-KR"/>
              </w:rPr>
            </w:pPr>
            <w:r w:rsidRPr="008B3241">
              <w:rPr>
                <w:rFonts w:cs="Arial"/>
                <w:lang w:eastAsia="ko-KR"/>
              </w:rPr>
              <w:t>142. MD_MaintenanceInformation</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Domain</w:t>
            </w:r>
          </w:p>
        </w:tc>
        <w:tc>
          <w:tcPr>
            <w:tcW w:w="6095" w:type="dxa"/>
            <w:shd w:val="clear" w:color="auto" w:fill="E6E6E6"/>
            <w:vAlign w:val="center"/>
          </w:tcPr>
          <w:p w:rsidR="000A2821" w:rsidRPr="008B3241" w:rsidRDefault="000A2821" w:rsidP="000A2821">
            <w:pPr>
              <w:jc w:val="left"/>
              <w:rPr>
                <w:rFonts w:cs="Arial"/>
              </w:rPr>
            </w:pPr>
            <w:r w:rsidRPr="008B3241">
              <w:rPr>
                <w:rFonts w:cs="Arial"/>
              </w:rPr>
              <w:t xml:space="preserve">This is a complex type (lines 143-148 from ISO 19115). </w:t>
            </w:r>
          </w:p>
          <w:p w:rsidR="000A2821" w:rsidRPr="008B3241" w:rsidRDefault="000A2821" w:rsidP="000A2821">
            <w:pPr>
              <w:jc w:val="left"/>
              <w:rPr>
                <w:rFonts w:cs="Arial"/>
              </w:rPr>
            </w:pPr>
            <w:r w:rsidRPr="008B3241">
              <w:rPr>
                <w:rFonts w:cs="Arial"/>
              </w:rPr>
              <w:t>At least the following elements should be used (the multiplicity according to ISO 19115 is shown in parentheses):</w:t>
            </w:r>
          </w:p>
          <w:p w:rsidR="000A2821" w:rsidRPr="008B3241" w:rsidRDefault="000A2821" w:rsidP="000A2821">
            <w:pPr>
              <w:numPr>
                <w:ilvl w:val="0"/>
                <w:numId w:val="8"/>
              </w:numPr>
              <w:tabs>
                <w:tab w:val="clear" w:pos="720"/>
                <w:tab w:val="num" w:pos="317"/>
              </w:tabs>
              <w:autoSpaceDE w:val="0"/>
              <w:autoSpaceDN w:val="0"/>
              <w:adjustRightInd w:val="0"/>
              <w:ind w:left="317" w:hanging="283"/>
              <w:jc w:val="left"/>
              <w:rPr>
                <w:rFonts w:cs="Arial"/>
                <w:lang w:eastAsia="ko-KR"/>
              </w:rPr>
            </w:pPr>
            <w:r w:rsidRPr="008B3241">
              <w:rPr>
                <w:lang w:eastAsia="ko-KR"/>
              </w:rPr>
              <w:t xml:space="preserve">maintenanceAndUpdateFrequency [1]: </w:t>
            </w:r>
            <w:r w:rsidRPr="008B3241">
              <w:rPr>
                <w:rFonts w:cs="Arial"/>
                <w:lang w:eastAsia="ko-KR"/>
              </w:rPr>
              <w:t>frequency with which changes and additions are made to the resource after the initial resource is completed / domain value: M</w:t>
            </w:r>
            <w:r w:rsidRPr="008B3241">
              <w:rPr>
                <w:lang w:eastAsia="ko-KR"/>
              </w:rPr>
              <w:t>D_MaintenanceFrequencyCode:</w:t>
            </w:r>
          </w:p>
          <w:p w:rsidR="000A2821" w:rsidRPr="008B3241" w:rsidRDefault="000A2821" w:rsidP="000A2821">
            <w:pPr>
              <w:numPr>
                <w:ilvl w:val="0"/>
                <w:numId w:val="8"/>
              </w:numPr>
              <w:tabs>
                <w:tab w:val="clear" w:pos="720"/>
                <w:tab w:val="num" w:pos="317"/>
              </w:tabs>
              <w:autoSpaceDE w:val="0"/>
              <w:autoSpaceDN w:val="0"/>
              <w:adjustRightInd w:val="0"/>
              <w:ind w:left="317" w:hanging="283"/>
              <w:jc w:val="left"/>
              <w:rPr>
                <w:rFonts w:cs="Arial"/>
                <w:lang w:eastAsia="ko-KR"/>
              </w:rPr>
            </w:pPr>
            <w:r w:rsidRPr="008B3241">
              <w:rPr>
                <w:lang w:eastAsia="ko-KR"/>
              </w:rPr>
              <w:t xml:space="preserve">updateScope [0..*]: scope of data to which maintenance is applied / domain value: </w:t>
            </w:r>
            <w:r w:rsidRPr="008B3241">
              <w:rPr>
                <w:rFonts w:cs="Arial"/>
                <w:lang w:eastAsia="ko-KR"/>
              </w:rPr>
              <w:t>MD_ScopeCode</w:t>
            </w:r>
          </w:p>
          <w:p w:rsidR="000A2821" w:rsidRPr="008B3241" w:rsidRDefault="000A2821" w:rsidP="000A2821">
            <w:pPr>
              <w:numPr>
                <w:ilvl w:val="0"/>
                <w:numId w:val="8"/>
              </w:numPr>
              <w:tabs>
                <w:tab w:val="clear" w:pos="720"/>
                <w:tab w:val="num" w:pos="317"/>
              </w:tabs>
              <w:autoSpaceDE w:val="0"/>
              <w:autoSpaceDN w:val="0"/>
              <w:adjustRightInd w:val="0"/>
              <w:ind w:left="317" w:hanging="283"/>
              <w:jc w:val="left"/>
              <w:rPr>
                <w:rFonts w:cs="Arial"/>
                <w:lang w:eastAsia="ko-KR"/>
              </w:rPr>
            </w:pPr>
            <w:r w:rsidRPr="008B3241">
              <w:rPr>
                <w:lang w:eastAsia="ko-KR"/>
              </w:rPr>
              <w:t>maintenanceNote [0..*]: information regarding specific requirements for maintaining the resource / domain value: free text</w:t>
            </w: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Implementing instructions</w:t>
            </w:r>
          </w:p>
        </w:tc>
        <w:tc>
          <w:tcPr>
            <w:tcW w:w="6095" w:type="dxa"/>
            <w:shd w:val="clear" w:color="auto" w:fill="E6E6E6"/>
            <w:vAlign w:val="center"/>
          </w:tcPr>
          <w:p w:rsidR="000A2821" w:rsidRPr="008B3241" w:rsidRDefault="000A2821" w:rsidP="000A2821">
            <w:pPr>
              <w:jc w:val="left"/>
              <w:rPr>
                <w:rFonts w:cs="Arial"/>
                <w:color w:val="FF0000"/>
              </w:rPr>
            </w:pP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Example</w:t>
            </w:r>
          </w:p>
        </w:tc>
        <w:tc>
          <w:tcPr>
            <w:tcW w:w="6095" w:type="dxa"/>
            <w:shd w:val="clear" w:color="auto" w:fill="E6E6E6"/>
            <w:vAlign w:val="center"/>
          </w:tcPr>
          <w:p w:rsidR="000A2821" w:rsidRPr="008B3241" w:rsidRDefault="000A2821" w:rsidP="000A2821">
            <w:pPr>
              <w:jc w:val="left"/>
              <w:rPr>
                <w:rFonts w:cs="Arial"/>
              </w:rPr>
            </w:pP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Example XML encoding</w:t>
            </w:r>
          </w:p>
        </w:tc>
        <w:tc>
          <w:tcPr>
            <w:tcW w:w="6095" w:type="dxa"/>
            <w:shd w:val="clear" w:color="auto" w:fill="E6E6E6"/>
            <w:vAlign w:val="center"/>
          </w:tcPr>
          <w:p w:rsidR="000A2821" w:rsidRPr="008B3241" w:rsidRDefault="000A2821" w:rsidP="000A2821">
            <w:pPr>
              <w:jc w:val="left"/>
              <w:rPr>
                <w:rFonts w:cs="Arial"/>
                <w:color w:val="FF0000"/>
              </w:rPr>
            </w:pPr>
          </w:p>
        </w:tc>
      </w:tr>
      <w:tr w:rsidR="000A2821" w:rsidRPr="008B3241" w:rsidTr="000A2821">
        <w:trPr>
          <w:cantSplit/>
        </w:trPr>
        <w:tc>
          <w:tcPr>
            <w:tcW w:w="2977" w:type="dxa"/>
            <w:shd w:val="clear" w:color="auto" w:fill="E6E6E6"/>
            <w:vAlign w:val="center"/>
          </w:tcPr>
          <w:p w:rsidR="000A2821" w:rsidRPr="008B3241" w:rsidRDefault="000A2821" w:rsidP="000A2821">
            <w:pPr>
              <w:jc w:val="left"/>
              <w:rPr>
                <w:rFonts w:cs="Arial"/>
              </w:rPr>
            </w:pPr>
            <w:r w:rsidRPr="008B3241">
              <w:rPr>
                <w:rFonts w:cs="Arial"/>
              </w:rPr>
              <w:t>Comments</w:t>
            </w:r>
          </w:p>
        </w:tc>
        <w:tc>
          <w:tcPr>
            <w:tcW w:w="6095" w:type="dxa"/>
            <w:shd w:val="clear" w:color="auto" w:fill="E6E6E6"/>
            <w:vAlign w:val="center"/>
          </w:tcPr>
          <w:p w:rsidR="000A2821" w:rsidRPr="008B3241" w:rsidRDefault="000A2821" w:rsidP="000A2821">
            <w:pPr>
              <w:jc w:val="left"/>
              <w:rPr>
                <w:rFonts w:cs="Arial"/>
                <w:color w:val="FF0000"/>
              </w:rPr>
            </w:pPr>
          </w:p>
        </w:tc>
      </w:tr>
    </w:tbl>
    <w:p w:rsidR="000A2821" w:rsidRDefault="000A2821"/>
    <w:p w:rsidR="00766FA1" w:rsidRDefault="00766FA1" w:rsidP="007D7225"/>
    <w:p w:rsidR="000A2821" w:rsidRDefault="000A2821" w:rsidP="003172C5">
      <w:pPr>
        <w:pStyle w:val="Heading3"/>
        <w:shd w:val="clear" w:color="auto" w:fill="E6E6E6"/>
        <w:rPr>
          <w:rStyle w:val="StyleHeading3H3Subparagraafh3sub-clause3hd33Red"/>
        </w:rPr>
      </w:pPr>
      <w:bookmarkStart w:id="357" w:name="_Toc374464115"/>
      <w:bookmarkStart w:id="358" w:name="_Ref322361813"/>
      <w:r>
        <w:rPr>
          <w:rStyle w:val="StyleHeading3H3Subparagraafh3sub-clause3hd33Red"/>
        </w:rPr>
        <w:t>Metadata elements for reporting data quality</w:t>
      </w:r>
      <w:bookmarkEnd w:id="357"/>
      <w:bookmarkEnd w:id="358"/>
    </w:p>
    <w:p w:rsidR="000A2821" w:rsidRDefault="000A2821" w:rsidP="00653325">
      <w:pPr>
        <w:shd w:val="clear" w:color="auto" w:fill="E6E6E6"/>
        <w:rPr>
          <w:lang w:eastAsia="fr-FR"/>
        </w:rPr>
      </w:pPr>
    </w:p>
    <w:p w:rsidR="000A2821" w:rsidRPr="00891367" w:rsidRDefault="000A2821" w:rsidP="00653325">
      <w:pPr>
        <w:pStyle w:val="Recommendation"/>
        <w:shd w:val="clear" w:color="auto" w:fill="E6E6E6"/>
      </w:pPr>
      <w:r w:rsidRPr="00891367">
        <w:t>For reporting the results of the data quality evaluation, the data quality ele</w:t>
      </w:r>
      <w:r>
        <w:t xml:space="preserve">ments, sub-elements and (for quantitative evaluation) measures defined </w:t>
      </w:r>
      <w:r w:rsidRPr="00891367">
        <w:t xml:space="preserve">in </w:t>
      </w:r>
      <w:r>
        <w:t>c</w:t>
      </w:r>
      <w:r w:rsidRPr="00891367">
        <w:t>hapter 7 should be used.</w:t>
      </w:r>
    </w:p>
    <w:p w:rsidR="000A2821" w:rsidRDefault="000A2821" w:rsidP="00653325">
      <w:pPr>
        <w:shd w:val="clear" w:color="auto" w:fill="E6E6E6"/>
        <w:rPr>
          <w:lang w:eastAsia="fr-FR"/>
        </w:rPr>
      </w:pPr>
    </w:p>
    <w:p w:rsidR="000A2821" w:rsidRDefault="000A2821" w:rsidP="00653325">
      <w:pPr>
        <w:pStyle w:val="Recommendationgrey"/>
      </w:pPr>
      <w:r>
        <w:t>The metadata elements specified in the following sections should be used to report the results of the data quality evaluation. At least the information included in the row “Implementation instructions” should be provided.</w:t>
      </w:r>
    </w:p>
    <w:p w:rsidR="000A2821" w:rsidRDefault="000A2821" w:rsidP="00653325">
      <w:pPr>
        <w:shd w:val="clear" w:color="auto" w:fill="E6E6E6"/>
        <w:rPr>
          <w:lang w:eastAsia="fr-FR"/>
        </w:rPr>
      </w:pPr>
    </w:p>
    <w:p w:rsidR="000A2821" w:rsidRDefault="000A2821" w:rsidP="00653325">
      <w:pPr>
        <w:shd w:val="clear" w:color="auto" w:fill="E6E6E6"/>
        <w:rPr>
          <w:rFonts w:ascii="ArialMT" w:hAnsi="ArialMT" w:cs="ArialMT"/>
          <w:color w:val="000000"/>
          <w:lang w:eastAsia="en-US"/>
        </w:rPr>
      </w:pPr>
      <w:r>
        <w:rPr>
          <w:lang w:eastAsia="fr-FR"/>
        </w:rPr>
        <w:t xml:space="preserve">The first section applies to reporting quantitative results (using the element </w:t>
      </w:r>
      <w:r w:rsidRPr="00D621BC">
        <w:rPr>
          <w:lang w:eastAsia="fr-FR"/>
        </w:rPr>
        <w:t>DQ_QuantitativeResult</w:t>
      </w:r>
      <w:r>
        <w:rPr>
          <w:lang w:eastAsia="fr-FR"/>
        </w:rPr>
        <w:t xml:space="preserve">), while the second section applies to reporting non-quantitative results (using the element  </w:t>
      </w:r>
      <w:r>
        <w:rPr>
          <w:rFonts w:ascii="ArialMT" w:hAnsi="ArialMT" w:cs="ArialMT"/>
          <w:color w:val="000000"/>
          <w:lang w:eastAsia="en-US"/>
        </w:rPr>
        <w:t>DQ_DescriptiveResult).</w:t>
      </w:r>
    </w:p>
    <w:p w:rsidR="000A2821" w:rsidRDefault="000A2821" w:rsidP="00C366C3">
      <w:pPr>
        <w:shd w:val="clear" w:color="auto" w:fill="E6E6E6"/>
      </w:pPr>
    </w:p>
    <w:p w:rsidR="000A2821" w:rsidRDefault="000A2821" w:rsidP="00C366C3">
      <w:pPr>
        <w:pStyle w:val="Recommendation"/>
        <w:shd w:val="clear" w:color="auto" w:fill="E6E6E6"/>
      </w:pPr>
      <w:r>
        <w:t xml:space="preserve">If a dataset does not pass the tests of the Application schema conformance class (defined in Annex A), the results of each test should be reported using one of the options described in sections </w:t>
      </w:r>
      <w:r w:rsidR="00B9269E">
        <w:t>8.3.2.1</w:t>
      </w:r>
      <w:r>
        <w:t xml:space="preserve"> and </w:t>
      </w:r>
      <w:r w:rsidR="00B9269E">
        <w:t>8.3.2.2</w:t>
      </w:r>
      <w:r>
        <w:t>.</w:t>
      </w:r>
    </w:p>
    <w:p w:rsidR="000A2821" w:rsidRDefault="000A2821" w:rsidP="00C366C3">
      <w:pPr>
        <w:shd w:val="clear" w:color="auto" w:fill="E6E6E6"/>
      </w:pPr>
    </w:p>
    <w:p w:rsidR="000A2821" w:rsidRDefault="000A2821" w:rsidP="00C366C3">
      <w:pPr>
        <w:shd w:val="clear" w:color="auto" w:fill="E6E6E6"/>
      </w:pPr>
      <w:r>
        <w:t>NOTE 1</w:t>
      </w:r>
      <w:r>
        <w:tab/>
        <w:t>If using non-quantitative description, the results of several tests do not have to be reported separately, but may be combined into one descriptive statement.</w:t>
      </w:r>
    </w:p>
    <w:p w:rsidR="000A2821" w:rsidRDefault="000A2821" w:rsidP="00C366C3">
      <w:pPr>
        <w:shd w:val="clear" w:color="auto" w:fill="E6E6E6"/>
      </w:pPr>
    </w:p>
    <w:p w:rsidR="000A2821" w:rsidRDefault="000A2821" w:rsidP="00C366C3">
      <w:pPr>
        <w:shd w:val="clear" w:color="auto" w:fill="E6E6E6"/>
        <w:tabs>
          <w:tab w:val="clear" w:pos="284"/>
          <w:tab w:val="clear" w:pos="567"/>
        </w:tabs>
        <w:rPr>
          <w:rFonts w:ascii="ArialMT" w:hAnsi="ArialMT" w:cs="ArialMT"/>
          <w:color w:val="000000"/>
          <w:lang w:eastAsia="en-US"/>
        </w:rPr>
      </w:pPr>
      <w:r>
        <w:rPr>
          <w:rFonts w:ascii="ArialMT" w:hAnsi="ArialMT" w:cs="ArialMT"/>
          <w:color w:val="000000"/>
          <w:lang w:eastAsia="en-US"/>
        </w:rPr>
        <w:t>NOTE 2</w:t>
      </w:r>
      <w:r>
        <w:rPr>
          <w:rFonts w:ascii="ArialMT" w:hAnsi="ArialMT" w:cs="ArialMT"/>
          <w:color w:val="000000"/>
          <w:lang w:eastAsia="en-US"/>
        </w:rPr>
        <w:tab/>
        <w:t xml:space="preserve">The </w:t>
      </w:r>
      <w:r>
        <w:t xml:space="preserve">sections </w:t>
      </w:r>
      <w:r w:rsidR="00B9269E">
        <w:t>8.3.2.1</w:t>
      </w:r>
      <w:r>
        <w:t xml:space="preserve"> and </w:t>
      </w:r>
      <w:r w:rsidR="00B9269E">
        <w:t>8.3.2.2</w:t>
      </w:r>
      <w:r>
        <w:t xml:space="preserve"> </w:t>
      </w:r>
      <w:r>
        <w:rPr>
          <w:rFonts w:ascii="ArialMT" w:hAnsi="ArialMT" w:cs="ArialMT"/>
          <w:color w:val="000000"/>
          <w:lang w:eastAsia="en-US"/>
        </w:rPr>
        <w:t>may need to be updated once the XML schemas for ISO 19157 have been finalised.</w:t>
      </w:r>
    </w:p>
    <w:p w:rsidR="000A2821" w:rsidRDefault="000A2821" w:rsidP="00C366C3">
      <w:pPr>
        <w:shd w:val="clear" w:color="auto" w:fill="E6E6E6"/>
        <w:tabs>
          <w:tab w:val="clear" w:pos="284"/>
          <w:tab w:val="clear" w:pos="567"/>
        </w:tabs>
        <w:rPr>
          <w:rFonts w:ascii="ArialMT" w:hAnsi="ArialMT" w:cs="ArialMT"/>
          <w:color w:val="000000"/>
          <w:lang w:eastAsia="en-US"/>
        </w:rPr>
      </w:pPr>
    </w:p>
    <w:p w:rsidR="000A2821" w:rsidRDefault="000A2821" w:rsidP="002D3D50">
      <w:pPr>
        <w:shd w:val="clear" w:color="auto" w:fill="E6E6E6"/>
        <w:rPr>
          <w:lang w:eastAsia="fr-FR"/>
        </w:rPr>
      </w:pPr>
      <w:r>
        <w:rPr>
          <w:lang w:eastAsia="fr-FR"/>
        </w:rPr>
        <w:t>The scope for reporting may be different from the scope for evaluating</w:t>
      </w:r>
      <w:r w:rsidRPr="004F07C1">
        <w:rPr>
          <w:lang w:eastAsia="fr-FR"/>
        </w:rPr>
        <w:t xml:space="preserve"> </w:t>
      </w:r>
      <w:r>
        <w:rPr>
          <w:lang w:eastAsia="fr-FR"/>
        </w:rPr>
        <w:t>data quality (see section 7). If data quality is reported at the data set or spatial object type level, the results are usually derived or aggregated.</w:t>
      </w:r>
    </w:p>
    <w:p w:rsidR="000A2821" w:rsidRDefault="000A2821" w:rsidP="002D3D50">
      <w:pPr>
        <w:shd w:val="clear" w:color="auto" w:fill="E6E6E6"/>
        <w:rPr>
          <w:lang w:eastAsia="fr-FR"/>
        </w:rPr>
      </w:pPr>
    </w:p>
    <w:p w:rsidR="000A2821" w:rsidRDefault="000A2821" w:rsidP="002D3D50">
      <w:pPr>
        <w:pStyle w:val="Recommendationgrey"/>
      </w:pPr>
      <w:r w:rsidRPr="00B357E7">
        <w:t xml:space="preserve">The scope element (of type DQ_Scope) of the DQ_DataQuality subtype should be used to encode the </w:t>
      </w:r>
      <w:r>
        <w:t xml:space="preserve">reporting </w:t>
      </w:r>
      <w:r w:rsidRPr="00B357E7">
        <w:t>scope.</w:t>
      </w:r>
    </w:p>
    <w:p w:rsidR="000A2821" w:rsidRDefault="000A2821" w:rsidP="002D3D50">
      <w:pPr>
        <w:pStyle w:val="Recommendationgrey"/>
        <w:numPr>
          <w:ilvl w:val="0"/>
          <w:numId w:val="0"/>
        </w:numPr>
        <w:ind w:left="113"/>
      </w:pPr>
    </w:p>
    <w:p w:rsidR="000A2821" w:rsidRDefault="000A2821" w:rsidP="002D3D50">
      <w:pPr>
        <w:pStyle w:val="Recommendationgrey"/>
        <w:numPr>
          <w:ilvl w:val="0"/>
          <w:numId w:val="0"/>
        </w:numPr>
        <w:ind w:left="2268" w:hanging="2155"/>
      </w:pPr>
      <w:r>
        <w:tab/>
      </w:r>
      <w:r w:rsidRPr="00B357E7">
        <w:t>Only the following values should be used for the level element of DQ_Scope: Series, Dataset, featureType.</w:t>
      </w:r>
    </w:p>
    <w:p w:rsidR="000A2821" w:rsidRDefault="000A2821" w:rsidP="002D3D50">
      <w:pPr>
        <w:pStyle w:val="Recommendationgrey"/>
        <w:numPr>
          <w:ilvl w:val="0"/>
          <w:numId w:val="0"/>
        </w:numPr>
        <w:ind w:left="113"/>
      </w:pPr>
    </w:p>
    <w:p w:rsidR="000A2821" w:rsidRPr="002D3D50" w:rsidRDefault="000A2821" w:rsidP="002D3D50">
      <w:pPr>
        <w:pStyle w:val="Recommendationgrey"/>
        <w:numPr>
          <w:ilvl w:val="0"/>
          <w:numId w:val="0"/>
        </w:numPr>
        <w:ind w:left="2268" w:hanging="2155"/>
      </w:pPr>
      <w:r>
        <w:tab/>
      </w:r>
      <w:r w:rsidRPr="00B357E7">
        <w:t>I</w:t>
      </w:r>
      <w:r w:rsidRPr="008B3241">
        <w:t>f the level is featureType the levelDescription/MDScopeDescription/features element (of type Set&lt; GF_FeatureType&gt;) shall be used to list the feature type names.</w:t>
      </w:r>
    </w:p>
    <w:p w:rsidR="000A2821" w:rsidRDefault="000A2821" w:rsidP="002D3D50">
      <w:pPr>
        <w:shd w:val="clear" w:color="auto" w:fill="E6E6E6"/>
        <w:rPr>
          <w:lang w:eastAsia="fr-FR"/>
        </w:rPr>
      </w:pPr>
    </w:p>
    <w:p w:rsidR="000A2821" w:rsidRDefault="000A2821" w:rsidP="002D3D50">
      <w:pPr>
        <w:shd w:val="clear" w:color="auto" w:fill="E6E6E6"/>
        <w:tabs>
          <w:tab w:val="clear" w:pos="284"/>
          <w:tab w:val="clear" w:pos="567"/>
        </w:tabs>
        <w:rPr>
          <w:lang w:eastAsia="fr-FR"/>
        </w:rPr>
      </w:pPr>
      <w:r w:rsidRPr="002D3D50">
        <w:rPr>
          <w:lang w:eastAsia="fr-FR"/>
        </w:rPr>
        <w:t>NOTE</w:t>
      </w:r>
      <w:r w:rsidRPr="002D3D50">
        <w:rPr>
          <w:lang w:eastAsia="fr-FR"/>
        </w:rPr>
        <w:tab/>
      </w:r>
      <w:r>
        <w:t>In</w:t>
      </w:r>
      <w:r w:rsidRPr="00B357E7">
        <w:t xml:space="preserve"> the level element of DQ_Scope</w:t>
      </w:r>
      <w:r>
        <w:t>, t</w:t>
      </w:r>
      <w:r w:rsidRPr="002D3D50">
        <w:rPr>
          <w:lang w:eastAsia="fr-FR"/>
        </w:rPr>
        <w:t>he value featureType</w:t>
      </w:r>
      <w:r w:rsidRPr="002D3D50">
        <w:t xml:space="preserve"> </w:t>
      </w:r>
      <w:r w:rsidRPr="002D3D50">
        <w:rPr>
          <w:lang w:eastAsia="fr-FR"/>
        </w:rPr>
        <w:t>is used to denote spatial object type.</w:t>
      </w:r>
    </w:p>
    <w:p w:rsidR="000A2821" w:rsidRDefault="000A2821" w:rsidP="00653325">
      <w:pPr>
        <w:shd w:val="clear" w:color="auto" w:fill="E6E6E6"/>
        <w:rPr>
          <w:rFonts w:ascii="ArialMT" w:hAnsi="ArialMT" w:cs="ArialMT"/>
          <w:color w:val="000000"/>
          <w:lang w:eastAsia="en-US"/>
        </w:rPr>
      </w:pPr>
    </w:p>
    <w:p w:rsidR="000A2821" w:rsidRDefault="000A2821" w:rsidP="003172C5">
      <w:pPr>
        <w:pStyle w:val="Heading4"/>
        <w:shd w:val="clear" w:color="auto" w:fill="E6E6E6"/>
        <w:rPr>
          <w:lang w:eastAsia="fr-FR"/>
        </w:rPr>
      </w:pPr>
      <w:bookmarkStart w:id="359" w:name="_Ref323308649"/>
      <w:r>
        <w:rPr>
          <w:lang w:eastAsia="fr-FR"/>
        </w:rPr>
        <w:t>Guidelines for reporting quantitative results of the data quality evaluation</w:t>
      </w:r>
      <w:bookmarkEnd w:id="359"/>
    </w:p>
    <w:p w:rsidR="000A2821" w:rsidRPr="003172C5" w:rsidRDefault="000A2821" w:rsidP="003172C5">
      <w:pPr>
        <w:shd w:val="clear" w:color="auto" w:fill="E6E6E6"/>
        <w:rPr>
          <w:lang w:eastAsia="fr-FR"/>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61"/>
        <w:gridCol w:w="5811"/>
      </w:tblGrid>
      <w:tr w:rsidR="000A2821" w:rsidRPr="008B3241" w:rsidTr="005E3DBC">
        <w:trPr>
          <w:cantSplit/>
        </w:trPr>
        <w:tc>
          <w:tcPr>
            <w:tcW w:w="3261" w:type="dxa"/>
            <w:shd w:val="clear" w:color="auto" w:fill="E6E6E6"/>
            <w:vAlign w:val="center"/>
          </w:tcPr>
          <w:p w:rsidR="000A2821" w:rsidRPr="008B3241" w:rsidRDefault="000A2821" w:rsidP="00653325">
            <w:pPr>
              <w:pStyle w:val="CommentSubject"/>
              <w:shd w:val="clear" w:color="auto" w:fill="E6E6E6"/>
              <w:rPr>
                <w:rFonts w:cs="Arial"/>
                <w:bCs w:val="0"/>
              </w:rPr>
            </w:pPr>
            <w:r w:rsidRPr="008B3241">
              <w:rPr>
                <w:rFonts w:cs="Arial"/>
                <w:bCs w:val="0"/>
              </w:rPr>
              <w:t>Metadata element name</w:t>
            </w:r>
          </w:p>
        </w:tc>
        <w:tc>
          <w:tcPr>
            <w:tcW w:w="5811" w:type="dxa"/>
            <w:shd w:val="clear" w:color="auto" w:fill="E6E6E6"/>
            <w:vAlign w:val="center"/>
          </w:tcPr>
          <w:p w:rsidR="000A2821" w:rsidRPr="008B3241" w:rsidRDefault="000A2821" w:rsidP="00653325">
            <w:pPr>
              <w:shd w:val="clear" w:color="auto" w:fill="E6E6E6"/>
              <w:rPr>
                <w:rFonts w:cs="Arial"/>
                <w:b/>
              </w:rPr>
            </w:pPr>
            <w:r>
              <w:rPr>
                <w:rFonts w:cs="Arial"/>
                <w:b/>
                <w:lang w:eastAsia="ko-KR"/>
              </w:rPr>
              <w:t>See chapter 7</w:t>
            </w:r>
          </w:p>
        </w:tc>
      </w:tr>
      <w:tr w:rsidR="000A2821" w:rsidRPr="008B3241" w:rsidTr="005E3DBC">
        <w:trPr>
          <w:cantSplit/>
        </w:trPr>
        <w:tc>
          <w:tcPr>
            <w:tcW w:w="3261" w:type="dxa"/>
            <w:shd w:val="clear" w:color="auto" w:fill="E6E6E6"/>
            <w:vAlign w:val="center"/>
          </w:tcPr>
          <w:p w:rsidR="000A2821" w:rsidRPr="008B3241" w:rsidRDefault="000A2821" w:rsidP="00653325">
            <w:pPr>
              <w:shd w:val="clear" w:color="auto" w:fill="E6E6E6"/>
              <w:jc w:val="left"/>
              <w:rPr>
                <w:rFonts w:cs="Arial"/>
              </w:rPr>
            </w:pPr>
            <w:r w:rsidRPr="008B3241">
              <w:rPr>
                <w:rFonts w:cs="Arial"/>
              </w:rPr>
              <w:t>Definition</w:t>
            </w:r>
          </w:p>
        </w:tc>
        <w:tc>
          <w:tcPr>
            <w:tcW w:w="5811" w:type="dxa"/>
            <w:shd w:val="clear" w:color="auto" w:fill="E6E6E6"/>
            <w:vAlign w:val="center"/>
          </w:tcPr>
          <w:p w:rsidR="000A2821" w:rsidRPr="008B3241" w:rsidRDefault="000A2821" w:rsidP="00653325">
            <w:pPr>
              <w:shd w:val="clear" w:color="auto" w:fill="E6E6E6"/>
              <w:autoSpaceDE w:val="0"/>
              <w:autoSpaceDN w:val="0"/>
              <w:adjustRightInd w:val="0"/>
              <w:jc w:val="left"/>
              <w:rPr>
                <w:rStyle w:val="Instruction"/>
                <w:rFonts w:cs="Arial"/>
                <w:i w:val="0"/>
                <w:iCs/>
                <w:lang w:eastAsia="ko-KR"/>
              </w:rPr>
            </w:pPr>
            <w:r>
              <w:rPr>
                <w:rFonts w:cs="Arial"/>
                <w:lang w:eastAsia="ko-KR"/>
              </w:rPr>
              <w:t>See chapter 7</w:t>
            </w:r>
          </w:p>
        </w:tc>
      </w:tr>
      <w:tr w:rsidR="000A2821" w:rsidRPr="008B3241" w:rsidTr="005E3DBC">
        <w:trPr>
          <w:cantSplit/>
        </w:trPr>
        <w:tc>
          <w:tcPr>
            <w:tcW w:w="3261" w:type="dxa"/>
            <w:shd w:val="clear" w:color="auto" w:fill="E6E6E6"/>
            <w:vAlign w:val="center"/>
          </w:tcPr>
          <w:p w:rsidR="000A2821" w:rsidRPr="008B3241" w:rsidRDefault="000A2821" w:rsidP="00653325">
            <w:pPr>
              <w:shd w:val="clear" w:color="auto" w:fill="E6E6E6"/>
              <w:jc w:val="left"/>
              <w:rPr>
                <w:rFonts w:cs="Arial"/>
              </w:rPr>
            </w:pPr>
            <w:r w:rsidRPr="008B3241">
              <w:rPr>
                <w:rFonts w:cs="Arial"/>
              </w:rPr>
              <w:t>ISO</w:t>
            </w:r>
            <w:r>
              <w:rPr>
                <w:rFonts w:cs="Arial"/>
              </w:rPr>
              <w:t>/DIS</w:t>
            </w:r>
            <w:r w:rsidRPr="008B3241">
              <w:rPr>
                <w:rFonts w:cs="Arial"/>
              </w:rPr>
              <w:t xml:space="preserve"> 191</w:t>
            </w:r>
            <w:r>
              <w:rPr>
                <w:rFonts w:cs="Arial"/>
              </w:rPr>
              <w:t>57</w:t>
            </w:r>
            <w:r w:rsidRPr="008B3241">
              <w:rPr>
                <w:rFonts w:cs="Arial"/>
              </w:rPr>
              <w:t xml:space="preserve"> number and name</w:t>
            </w:r>
          </w:p>
        </w:tc>
        <w:tc>
          <w:tcPr>
            <w:tcW w:w="5811" w:type="dxa"/>
            <w:shd w:val="clear" w:color="auto" w:fill="E6E6E6"/>
            <w:vAlign w:val="center"/>
          </w:tcPr>
          <w:p w:rsidR="000A2821" w:rsidRPr="008B3241" w:rsidRDefault="000A2821" w:rsidP="00653325">
            <w:pPr>
              <w:shd w:val="clear" w:color="auto" w:fill="E6E6E6"/>
              <w:autoSpaceDE w:val="0"/>
              <w:autoSpaceDN w:val="0"/>
              <w:adjustRightInd w:val="0"/>
              <w:jc w:val="left"/>
              <w:rPr>
                <w:rFonts w:cs="Arial"/>
                <w:lang w:eastAsia="ko-KR"/>
              </w:rPr>
            </w:pPr>
            <w:r>
              <w:rPr>
                <w:rFonts w:cs="Arial"/>
                <w:lang w:eastAsia="ko-KR"/>
              </w:rPr>
              <w:t>3. report</w:t>
            </w:r>
          </w:p>
        </w:tc>
      </w:tr>
      <w:tr w:rsidR="000A2821" w:rsidRPr="008B3241" w:rsidTr="005E3DBC">
        <w:trPr>
          <w:cantSplit/>
        </w:trPr>
        <w:tc>
          <w:tcPr>
            <w:tcW w:w="3261" w:type="dxa"/>
            <w:shd w:val="clear" w:color="auto" w:fill="E6E6E6"/>
            <w:vAlign w:val="center"/>
          </w:tcPr>
          <w:p w:rsidR="000A2821" w:rsidRPr="008B3241" w:rsidRDefault="000A2821" w:rsidP="00653325">
            <w:pPr>
              <w:shd w:val="clear" w:color="auto" w:fill="E6E6E6"/>
              <w:jc w:val="left"/>
              <w:rPr>
                <w:rFonts w:cs="Arial"/>
              </w:rPr>
            </w:pPr>
            <w:r w:rsidRPr="008B3241">
              <w:rPr>
                <w:rFonts w:cs="Arial"/>
              </w:rPr>
              <w:t xml:space="preserve">ISO/TS 19139 path </w:t>
            </w:r>
          </w:p>
        </w:tc>
        <w:tc>
          <w:tcPr>
            <w:tcW w:w="5811" w:type="dxa"/>
            <w:shd w:val="clear" w:color="auto" w:fill="E6E6E6"/>
            <w:vAlign w:val="center"/>
          </w:tcPr>
          <w:p w:rsidR="000A2821" w:rsidRPr="008B3241" w:rsidRDefault="000A2821" w:rsidP="00653325">
            <w:pPr>
              <w:shd w:val="clear" w:color="auto" w:fill="E6E6E6"/>
              <w:rPr>
                <w:rFonts w:cs="Arial"/>
                <w:lang w:eastAsia="nl-NL"/>
              </w:rPr>
            </w:pPr>
            <w:r w:rsidRPr="008B3241">
              <w:rPr>
                <w:rFonts w:cs="Arial"/>
                <w:lang w:eastAsia="nl-NL"/>
              </w:rPr>
              <w:t>dataQualityInfo</w:t>
            </w:r>
            <w:r>
              <w:rPr>
                <w:rFonts w:cs="Arial"/>
                <w:lang w:eastAsia="nl-NL"/>
              </w:rPr>
              <w:t>/*/report</w:t>
            </w:r>
          </w:p>
        </w:tc>
      </w:tr>
      <w:tr w:rsidR="000A2821" w:rsidRPr="008B3241" w:rsidTr="005E3DBC">
        <w:trPr>
          <w:cantSplit/>
        </w:trPr>
        <w:tc>
          <w:tcPr>
            <w:tcW w:w="3261" w:type="dxa"/>
            <w:shd w:val="clear" w:color="auto" w:fill="E6E6E6"/>
            <w:vAlign w:val="center"/>
          </w:tcPr>
          <w:p w:rsidR="000A2821" w:rsidRPr="008B3241" w:rsidRDefault="000A2821" w:rsidP="00653325">
            <w:pPr>
              <w:shd w:val="clear" w:color="auto" w:fill="E6E6E6"/>
              <w:jc w:val="left"/>
              <w:rPr>
                <w:rFonts w:cs="Arial"/>
              </w:rPr>
            </w:pPr>
            <w:r w:rsidRPr="008B3241">
              <w:rPr>
                <w:rFonts w:cs="Arial"/>
              </w:rPr>
              <w:t>INSPIRE obligation / condition</w:t>
            </w:r>
          </w:p>
        </w:tc>
        <w:tc>
          <w:tcPr>
            <w:tcW w:w="5811" w:type="dxa"/>
            <w:shd w:val="clear" w:color="auto" w:fill="E6E6E6"/>
            <w:vAlign w:val="center"/>
          </w:tcPr>
          <w:p w:rsidR="000A2821" w:rsidRPr="008B3241" w:rsidRDefault="000A2821" w:rsidP="00653325">
            <w:pPr>
              <w:shd w:val="clear" w:color="auto" w:fill="E6E6E6"/>
              <w:jc w:val="left"/>
              <w:rPr>
                <w:rFonts w:cs="Arial"/>
              </w:rPr>
            </w:pPr>
            <w:r w:rsidRPr="008B3241">
              <w:rPr>
                <w:rFonts w:cs="Arial"/>
              </w:rPr>
              <w:t>optional</w:t>
            </w:r>
          </w:p>
        </w:tc>
      </w:tr>
      <w:tr w:rsidR="000A2821" w:rsidRPr="008B3241" w:rsidTr="005E3DBC">
        <w:trPr>
          <w:cantSplit/>
        </w:trPr>
        <w:tc>
          <w:tcPr>
            <w:tcW w:w="3261" w:type="dxa"/>
            <w:shd w:val="clear" w:color="auto" w:fill="E6E6E6"/>
            <w:vAlign w:val="center"/>
          </w:tcPr>
          <w:p w:rsidR="000A2821" w:rsidRPr="008B3241" w:rsidRDefault="000A2821" w:rsidP="00653325">
            <w:pPr>
              <w:shd w:val="clear" w:color="auto" w:fill="E6E6E6"/>
              <w:jc w:val="left"/>
              <w:rPr>
                <w:rFonts w:cs="Arial"/>
              </w:rPr>
            </w:pPr>
            <w:r w:rsidRPr="008B3241">
              <w:rPr>
                <w:rFonts w:cs="Arial"/>
              </w:rPr>
              <w:t>INSPIRE multiplicity</w:t>
            </w:r>
          </w:p>
        </w:tc>
        <w:tc>
          <w:tcPr>
            <w:tcW w:w="5811" w:type="dxa"/>
            <w:shd w:val="clear" w:color="auto" w:fill="E6E6E6"/>
            <w:vAlign w:val="center"/>
          </w:tcPr>
          <w:p w:rsidR="000A2821" w:rsidRPr="008B3241" w:rsidRDefault="000A2821" w:rsidP="00653325">
            <w:pPr>
              <w:shd w:val="clear" w:color="auto" w:fill="E6E6E6"/>
              <w:jc w:val="left"/>
              <w:rPr>
                <w:rFonts w:cs="Arial"/>
              </w:rPr>
            </w:pPr>
            <w:r w:rsidRPr="008B3241">
              <w:rPr>
                <w:rFonts w:cs="Arial"/>
              </w:rPr>
              <w:t>0..*</w:t>
            </w:r>
          </w:p>
        </w:tc>
      </w:tr>
      <w:tr w:rsidR="000A2821" w:rsidRPr="008B3241" w:rsidTr="005E3DBC">
        <w:trPr>
          <w:cantSplit/>
        </w:trPr>
        <w:tc>
          <w:tcPr>
            <w:tcW w:w="3261" w:type="dxa"/>
            <w:shd w:val="clear" w:color="auto" w:fill="E6E6E6"/>
            <w:vAlign w:val="center"/>
          </w:tcPr>
          <w:p w:rsidR="000A2821" w:rsidRPr="008B3241" w:rsidRDefault="000A2821" w:rsidP="00653325">
            <w:pPr>
              <w:shd w:val="clear" w:color="auto" w:fill="E6E6E6"/>
              <w:jc w:val="left"/>
              <w:rPr>
                <w:rFonts w:cs="Arial"/>
              </w:rPr>
            </w:pPr>
            <w:r w:rsidRPr="008B3241">
              <w:rPr>
                <w:rFonts w:cs="Arial"/>
              </w:rPr>
              <w:t xml:space="preserve">Data type (and </w:t>
            </w:r>
            <w:r>
              <w:rPr>
                <w:rFonts w:cs="Arial"/>
              </w:rPr>
              <w:t>ISO/D</w:t>
            </w:r>
            <w:r w:rsidRPr="008B3241">
              <w:rPr>
                <w:rFonts w:cs="Arial"/>
              </w:rPr>
              <w:t>IS 191</w:t>
            </w:r>
            <w:r>
              <w:rPr>
                <w:rFonts w:cs="Arial"/>
              </w:rPr>
              <w:t>57</w:t>
            </w:r>
            <w:r w:rsidRPr="008B3241">
              <w:rPr>
                <w:rFonts w:cs="Arial"/>
              </w:rPr>
              <w:t xml:space="preserve"> no.)</w:t>
            </w:r>
          </w:p>
        </w:tc>
        <w:tc>
          <w:tcPr>
            <w:tcW w:w="5811" w:type="dxa"/>
            <w:shd w:val="clear" w:color="auto" w:fill="E6E6E6"/>
            <w:vAlign w:val="center"/>
          </w:tcPr>
          <w:p w:rsidR="000A2821" w:rsidRPr="008B3241" w:rsidRDefault="000A2821" w:rsidP="00653325">
            <w:pPr>
              <w:shd w:val="clear" w:color="auto" w:fill="E6E6E6"/>
              <w:autoSpaceDE w:val="0"/>
              <w:autoSpaceDN w:val="0"/>
              <w:adjustRightInd w:val="0"/>
              <w:jc w:val="left"/>
              <w:rPr>
                <w:rFonts w:cs="Arial"/>
                <w:lang w:eastAsia="ko-KR"/>
              </w:rPr>
            </w:pPr>
            <w:r>
              <w:rPr>
                <w:rFonts w:cs="Arial"/>
                <w:lang w:eastAsia="nl-NL"/>
              </w:rPr>
              <w:t xml:space="preserve">Corresponding DQ_xxx subelement from ISO/DIS 19157, e.g. </w:t>
            </w:r>
            <w:r w:rsidRPr="008B3241">
              <w:rPr>
                <w:rFonts w:cs="Arial"/>
                <w:lang w:eastAsia="nl-NL"/>
              </w:rPr>
              <w:t>1</w:t>
            </w:r>
            <w:r>
              <w:rPr>
                <w:rFonts w:cs="Arial"/>
                <w:lang w:eastAsia="nl-NL"/>
              </w:rPr>
              <w:t>2</w:t>
            </w:r>
            <w:r w:rsidRPr="008B3241">
              <w:rPr>
                <w:rFonts w:cs="Arial"/>
                <w:lang w:eastAsia="nl-NL"/>
              </w:rPr>
              <w:t>. DQ_CompletenessCommission</w:t>
            </w:r>
          </w:p>
        </w:tc>
      </w:tr>
      <w:tr w:rsidR="000A2821" w:rsidRPr="00A17410" w:rsidTr="005E3DBC">
        <w:trPr>
          <w:cantSplit/>
        </w:trPr>
        <w:tc>
          <w:tcPr>
            <w:tcW w:w="3261" w:type="dxa"/>
            <w:shd w:val="clear" w:color="auto" w:fill="E6E6E6"/>
            <w:vAlign w:val="center"/>
          </w:tcPr>
          <w:p w:rsidR="000A2821" w:rsidRPr="008B3241" w:rsidRDefault="000A2821" w:rsidP="00653325">
            <w:pPr>
              <w:shd w:val="clear" w:color="auto" w:fill="E6E6E6"/>
              <w:jc w:val="left"/>
              <w:rPr>
                <w:rFonts w:cs="Arial"/>
              </w:rPr>
            </w:pPr>
            <w:r w:rsidRPr="008B3241">
              <w:rPr>
                <w:rFonts w:cs="Arial"/>
              </w:rPr>
              <w:t>Domain</w:t>
            </w:r>
          </w:p>
        </w:tc>
        <w:tc>
          <w:tcPr>
            <w:tcW w:w="5811" w:type="dxa"/>
            <w:shd w:val="clear" w:color="auto" w:fill="E6E6E6"/>
            <w:vAlign w:val="center"/>
          </w:tcPr>
          <w:p w:rsidR="000A2821" w:rsidRDefault="000A2821" w:rsidP="00653325">
            <w:pPr>
              <w:shd w:val="clear" w:color="auto" w:fill="E6E6E6"/>
              <w:jc w:val="left"/>
              <w:rPr>
                <w:rFonts w:cs="Arial"/>
                <w:lang w:eastAsia="ko-KR"/>
              </w:rPr>
            </w:pPr>
            <w:r w:rsidRPr="008B3241">
              <w:rPr>
                <w:rFonts w:cs="Arial"/>
                <w:lang w:eastAsia="ko-KR"/>
              </w:rPr>
              <w:t xml:space="preserve">Lines </w:t>
            </w:r>
            <w:r>
              <w:rPr>
                <w:rFonts w:cs="Arial"/>
                <w:lang w:eastAsia="ko-KR"/>
              </w:rPr>
              <w:t>7-9</w:t>
            </w:r>
            <w:r w:rsidRPr="008B3241">
              <w:rPr>
                <w:rFonts w:cs="Arial"/>
                <w:lang w:eastAsia="ko-KR"/>
              </w:rPr>
              <w:t xml:space="preserve"> from </w:t>
            </w:r>
            <w:r>
              <w:rPr>
                <w:rFonts w:cs="Arial"/>
                <w:lang w:eastAsia="ko-KR"/>
              </w:rPr>
              <w:t>ISO/D</w:t>
            </w:r>
            <w:r w:rsidRPr="008B3241">
              <w:rPr>
                <w:rFonts w:cs="Arial"/>
                <w:lang w:eastAsia="ko-KR"/>
              </w:rPr>
              <w:t>IS 191</w:t>
            </w:r>
            <w:r>
              <w:rPr>
                <w:rFonts w:cs="Arial"/>
                <w:lang w:eastAsia="ko-KR"/>
              </w:rPr>
              <w:t>57</w:t>
            </w:r>
          </w:p>
          <w:p w:rsidR="000A2821" w:rsidRDefault="000A2821" w:rsidP="00653325">
            <w:pPr>
              <w:pStyle w:val="Default"/>
              <w:shd w:val="clear" w:color="auto" w:fill="E6E6E6"/>
              <w:rPr>
                <w:sz w:val="20"/>
                <w:szCs w:val="20"/>
              </w:rPr>
            </w:pPr>
            <w:r w:rsidRPr="00A17410">
              <w:rPr>
                <w:sz w:val="20"/>
                <w:szCs w:val="20"/>
              </w:rPr>
              <w:t>7</w:t>
            </w:r>
            <w:r>
              <w:rPr>
                <w:sz w:val="20"/>
                <w:szCs w:val="20"/>
              </w:rPr>
              <w:t>. DQ_MeasureReference (C.2.1.3)</w:t>
            </w:r>
          </w:p>
          <w:p w:rsidR="000A2821" w:rsidRDefault="000A2821" w:rsidP="00653325">
            <w:pPr>
              <w:pStyle w:val="Default"/>
              <w:shd w:val="clear" w:color="auto" w:fill="E6E6E6"/>
              <w:rPr>
                <w:sz w:val="20"/>
                <w:szCs w:val="20"/>
              </w:rPr>
            </w:pPr>
            <w:r>
              <w:rPr>
                <w:sz w:val="20"/>
                <w:szCs w:val="20"/>
              </w:rPr>
              <w:t>8. DQ_EvaluationMethod (C.2.1.4.)</w:t>
            </w:r>
          </w:p>
          <w:p w:rsidR="000A2821" w:rsidRPr="00A17410" w:rsidRDefault="000A2821" w:rsidP="00653325">
            <w:pPr>
              <w:pStyle w:val="Default"/>
              <w:shd w:val="clear" w:color="auto" w:fill="E6E6E6"/>
              <w:rPr>
                <w:sz w:val="20"/>
                <w:szCs w:val="20"/>
              </w:rPr>
            </w:pPr>
            <w:r>
              <w:rPr>
                <w:sz w:val="20"/>
                <w:szCs w:val="20"/>
              </w:rPr>
              <w:t>9. DQ_Result (C2.1.5.)</w:t>
            </w:r>
          </w:p>
        </w:tc>
      </w:tr>
      <w:tr w:rsidR="000A2821" w:rsidRPr="008B3241" w:rsidTr="005E3DBC">
        <w:trPr>
          <w:cantSplit/>
        </w:trPr>
        <w:tc>
          <w:tcPr>
            <w:tcW w:w="3261" w:type="dxa"/>
            <w:shd w:val="clear" w:color="auto" w:fill="E6E6E6"/>
            <w:vAlign w:val="center"/>
          </w:tcPr>
          <w:p w:rsidR="000A2821" w:rsidRPr="008B3241" w:rsidRDefault="000A2821" w:rsidP="00653325">
            <w:pPr>
              <w:shd w:val="clear" w:color="auto" w:fill="E6E6E6"/>
              <w:jc w:val="left"/>
              <w:rPr>
                <w:rFonts w:cs="Arial"/>
              </w:rPr>
            </w:pPr>
            <w:r w:rsidRPr="008B3241">
              <w:rPr>
                <w:rFonts w:cs="Arial"/>
              </w:rPr>
              <w:t>Implementing instructions</w:t>
            </w:r>
          </w:p>
        </w:tc>
        <w:tc>
          <w:tcPr>
            <w:tcW w:w="5811" w:type="dxa"/>
            <w:shd w:val="clear" w:color="auto" w:fill="E6E6E6"/>
            <w:vAlign w:val="center"/>
          </w:tcPr>
          <w:p w:rsidR="000A2821" w:rsidRPr="005E3DBC" w:rsidRDefault="000A2821" w:rsidP="00653325">
            <w:pPr>
              <w:shd w:val="clear" w:color="auto" w:fill="E6E6E6"/>
            </w:pPr>
            <w:r w:rsidRPr="005E3DBC">
              <w:t>39. nameOfMeasure</w:t>
            </w:r>
          </w:p>
          <w:p w:rsidR="000A2821" w:rsidRDefault="000A2821" w:rsidP="00653325">
            <w:pPr>
              <w:shd w:val="clear" w:color="auto" w:fill="E6E6E6"/>
              <w:tabs>
                <w:tab w:val="clear" w:pos="567"/>
                <w:tab w:val="clear" w:pos="851"/>
                <w:tab w:val="left" w:pos="742"/>
              </w:tabs>
            </w:pPr>
          </w:p>
          <w:p w:rsidR="000A2821" w:rsidRPr="005E3DBC" w:rsidRDefault="000A2821" w:rsidP="00653325">
            <w:pPr>
              <w:shd w:val="clear" w:color="auto" w:fill="E6E6E6"/>
              <w:tabs>
                <w:tab w:val="clear" w:pos="567"/>
                <w:tab w:val="clear" w:pos="851"/>
                <w:tab w:val="left" w:pos="742"/>
              </w:tabs>
            </w:pPr>
            <w:r w:rsidRPr="005E3DBC">
              <w:t>NOTE</w:t>
            </w:r>
            <w:r w:rsidRPr="005E3DBC">
              <w:tab/>
              <w:t xml:space="preserve">This should be the name as defined in Chapter 7. </w:t>
            </w:r>
          </w:p>
          <w:p w:rsidR="000A2821" w:rsidRPr="005E3DBC" w:rsidRDefault="000A2821" w:rsidP="00653325">
            <w:pPr>
              <w:shd w:val="clear" w:color="auto" w:fill="E6E6E6"/>
            </w:pPr>
          </w:p>
          <w:p w:rsidR="000A2821" w:rsidRPr="005E3DBC" w:rsidRDefault="000A2821" w:rsidP="00653325">
            <w:pPr>
              <w:shd w:val="clear" w:color="auto" w:fill="E6E6E6"/>
            </w:pPr>
            <w:r w:rsidRPr="005E3DBC">
              <w:t>42. evaluationMethodType</w:t>
            </w:r>
          </w:p>
          <w:p w:rsidR="000A2821" w:rsidRPr="005E3DBC" w:rsidRDefault="000A2821" w:rsidP="00653325">
            <w:pPr>
              <w:shd w:val="clear" w:color="auto" w:fill="E6E6E6"/>
            </w:pPr>
          </w:p>
          <w:p w:rsidR="000A2821" w:rsidRPr="005E3DBC" w:rsidRDefault="000A2821" w:rsidP="00653325">
            <w:pPr>
              <w:shd w:val="clear" w:color="auto" w:fill="E6E6E6"/>
            </w:pPr>
            <w:r w:rsidRPr="005E3DBC">
              <w:t>43. evaluationMethodDescription</w:t>
            </w:r>
          </w:p>
          <w:p w:rsidR="000A2821" w:rsidRDefault="000A2821" w:rsidP="00653325">
            <w:pPr>
              <w:shd w:val="clear" w:color="auto" w:fill="E6E6E6"/>
            </w:pPr>
          </w:p>
          <w:p w:rsidR="000A2821" w:rsidRPr="005E3DBC" w:rsidRDefault="000A2821" w:rsidP="00653325">
            <w:pPr>
              <w:shd w:val="clear" w:color="auto" w:fill="E6E6E6"/>
              <w:tabs>
                <w:tab w:val="clear" w:pos="284"/>
                <w:tab w:val="clear" w:pos="567"/>
                <w:tab w:val="clear" w:pos="851"/>
                <w:tab w:val="left" w:pos="742"/>
              </w:tabs>
            </w:pPr>
            <w:r w:rsidRPr="005E3DBC">
              <w:t>NOTE</w:t>
            </w:r>
            <w:r w:rsidRPr="005E3DBC">
              <w:tab/>
              <w:t xml:space="preserve">If the reported data quality results are derived or aggregated (i.e. the scope levels for evaluation and reporting are different), the derivation or aggregation should also be specified using this property. </w:t>
            </w:r>
          </w:p>
          <w:p w:rsidR="000A2821" w:rsidRPr="005E3DBC" w:rsidRDefault="000A2821" w:rsidP="00653325">
            <w:pPr>
              <w:shd w:val="clear" w:color="auto" w:fill="E6E6E6"/>
            </w:pPr>
          </w:p>
          <w:p w:rsidR="000A2821" w:rsidRPr="005E3DBC" w:rsidRDefault="000A2821" w:rsidP="00653325">
            <w:pPr>
              <w:shd w:val="clear" w:color="auto" w:fill="E6E6E6"/>
            </w:pPr>
            <w:r w:rsidRPr="005E3DBC">
              <w:t>46. dateTime</w:t>
            </w:r>
          </w:p>
          <w:p w:rsidR="000A2821" w:rsidRDefault="000A2821" w:rsidP="00653325">
            <w:pPr>
              <w:shd w:val="clear" w:color="auto" w:fill="E6E6E6"/>
            </w:pPr>
          </w:p>
          <w:p w:rsidR="000A2821" w:rsidRPr="005E3DBC" w:rsidRDefault="000A2821" w:rsidP="00653325">
            <w:pPr>
              <w:shd w:val="clear" w:color="auto" w:fill="E6E6E6"/>
              <w:tabs>
                <w:tab w:val="clear" w:pos="284"/>
                <w:tab w:val="clear" w:pos="567"/>
                <w:tab w:val="clear" w:pos="851"/>
                <w:tab w:val="left" w:pos="742"/>
              </w:tabs>
            </w:pPr>
            <w:r w:rsidRPr="005E3DBC">
              <w:t>NOTE</w:t>
            </w:r>
            <w:r w:rsidRPr="005E3DBC">
              <w:tab/>
              <w:t>This should be data or range of dates on which the data quality measure was applied.</w:t>
            </w:r>
          </w:p>
          <w:p w:rsidR="000A2821" w:rsidRPr="005E3DBC" w:rsidRDefault="000A2821" w:rsidP="00653325">
            <w:pPr>
              <w:shd w:val="clear" w:color="auto" w:fill="E6E6E6"/>
            </w:pPr>
          </w:p>
          <w:p w:rsidR="000A2821" w:rsidRPr="005E3DBC" w:rsidRDefault="000A2821" w:rsidP="00653325">
            <w:pPr>
              <w:shd w:val="clear" w:color="auto" w:fill="E6E6E6"/>
            </w:pPr>
            <w:r w:rsidRPr="005E3DBC">
              <w:t>63. DQ_QuantitativeResult /</w:t>
            </w:r>
            <w:r>
              <w:t xml:space="preserve"> </w:t>
            </w:r>
            <w:r w:rsidRPr="005E3DBC">
              <w:t>64. value</w:t>
            </w:r>
          </w:p>
          <w:p w:rsidR="000A2821" w:rsidRDefault="000A2821" w:rsidP="00653325">
            <w:pPr>
              <w:shd w:val="clear" w:color="auto" w:fill="E6E6E6"/>
              <w:tabs>
                <w:tab w:val="clear" w:pos="284"/>
                <w:tab w:val="clear" w:pos="567"/>
                <w:tab w:val="clear" w:pos="851"/>
                <w:tab w:val="left" w:pos="742"/>
              </w:tabs>
              <w:rPr>
                <w:rFonts w:ascii="ArialMT" w:hAnsi="ArialMT" w:cs="ArialMT"/>
                <w:color w:val="000000"/>
                <w:lang w:val="en-US" w:eastAsia="en-US"/>
              </w:rPr>
            </w:pPr>
          </w:p>
          <w:p w:rsidR="000A2821" w:rsidRPr="00653325" w:rsidRDefault="000A2821" w:rsidP="005E50C1">
            <w:pPr>
              <w:shd w:val="clear" w:color="auto" w:fill="E6E6E6"/>
              <w:tabs>
                <w:tab w:val="clear" w:pos="284"/>
                <w:tab w:val="clear" w:pos="567"/>
                <w:tab w:val="clear" w:pos="851"/>
                <w:tab w:val="left" w:pos="742"/>
              </w:tabs>
            </w:pPr>
            <w:r>
              <w:rPr>
                <w:rFonts w:ascii="ArialMT" w:hAnsi="ArialMT" w:cs="ArialMT"/>
                <w:color w:val="000000"/>
                <w:lang w:val="en-US" w:eastAsia="en-US"/>
              </w:rPr>
              <w:t>NOTE</w:t>
            </w:r>
            <w:r>
              <w:rPr>
                <w:rFonts w:ascii="ArialMT" w:hAnsi="ArialMT" w:cs="ArialMT"/>
                <w:color w:val="000000"/>
                <w:lang w:val="en-US" w:eastAsia="en-US"/>
              </w:rPr>
              <w:tab/>
              <w:t>The DQ_Result type should be DQ_QuantitativeResult and the value(s) represent(s) the application of the data quality measure (39.) using the specified evaluation method (42-43.)</w:t>
            </w:r>
          </w:p>
        </w:tc>
      </w:tr>
      <w:tr w:rsidR="000A2821" w:rsidRPr="00FE3884" w:rsidTr="005E3DBC">
        <w:trPr>
          <w:cantSplit/>
        </w:trPr>
        <w:tc>
          <w:tcPr>
            <w:tcW w:w="3261" w:type="dxa"/>
            <w:shd w:val="clear" w:color="auto" w:fill="E6E6E6"/>
            <w:vAlign w:val="center"/>
          </w:tcPr>
          <w:p w:rsidR="000A2821" w:rsidRPr="008B3241" w:rsidRDefault="000A2821" w:rsidP="00653325">
            <w:pPr>
              <w:shd w:val="clear" w:color="auto" w:fill="E6E6E6"/>
              <w:jc w:val="left"/>
              <w:rPr>
                <w:rFonts w:cs="Arial"/>
              </w:rPr>
            </w:pPr>
            <w:r w:rsidRPr="008B3241">
              <w:rPr>
                <w:rFonts w:cs="Arial"/>
              </w:rPr>
              <w:t>Example</w:t>
            </w:r>
          </w:p>
        </w:tc>
        <w:tc>
          <w:tcPr>
            <w:tcW w:w="5811" w:type="dxa"/>
            <w:shd w:val="clear" w:color="auto" w:fill="E6E6E6"/>
            <w:vAlign w:val="center"/>
          </w:tcPr>
          <w:p w:rsidR="000A2821" w:rsidRPr="00FE3884" w:rsidRDefault="000A2821" w:rsidP="00653325">
            <w:pPr>
              <w:shd w:val="clear" w:color="auto" w:fill="E6E6E6"/>
              <w:jc w:val="left"/>
              <w:rPr>
                <w:rFonts w:cs="Arial"/>
                <w:lang w:eastAsia="ko-KR"/>
              </w:rPr>
            </w:pPr>
            <w:r>
              <w:rPr>
                <w:rFonts w:cs="Arial"/>
                <w:lang w:eastAsia="ko-KR"/>
              </w:rPr>
              <w:t xml:space="preserve">See </w:t>
            </w:r>
            <w:r w:rsidRPr="00FE3884">
              <w:rPr>
                <w:rFonts w:cs="Arial"/>
                <w:lang w:eastAsia="ko-KR"/>
              </w:rPr>
              <w:t>Table E.12 — Reporting commission as metadata</w:t>
            </w:r>
            <w:r>
              <w:rPr>
                <w:rFonts w:cs="Arial"/>
                <w:lang w:eastAsia="ko-KR"/>
              </w:rPr>
              <w:t xml:space="preserve"> (ISO/DIS 19157)</w:t>
            </w:r>
            <w:r w:rsidRPr="00FE3884">
              <w:rPr>
                <w:rFonts w:cs="Arial"/>
                <w:lang w:eastAsia="ko-KR"/>
              </w:rPr>
              <w:t xml:space="preserve"> </w:t>
            </w:r>
          </w:p>
        </w:tc>
      </w:tr>
      <w:tr w:rsidR="000A2821" w:rsidRPr="008B3241" w:rsidTr="005E3DBC">
        <w:trPr>
          <w:cantSplit/>
        </w:trPr>
        <w:tc>
          <w:tcPr>
            <w:tcW w:w="3261" w:type="dxa"/>
            <w:shd w:val="clear" w:color="auto" w:fill="E6E6E6"/>
            <w:vAlign w:val="center"/>
          </w:tcPr>
          <w:p w:rsidR="000A2821" w:rsidRPr="008B3241" w:rsidRDefault="000A2821" w:rsidP="00653325">
            <w:pPr>
              <w:shd w:val="clear" w:color="auto" w:fill="E6E6E6"/>
              <w:jc w:val="left"/>
              <w:rPr>
                <w:rFonts w:cs="Arial"/>
              </w:rPr>
            </w:pPr>
            <w:r w:rsidRPr="008B3241">
              <w:rPr>
                <w:rFonts w:cs="Arial"/>
              </w:rPr>
              <w:t>Example XML encoding</w:t>
            </w:r>
          </w:p>
        </w:tc>
        <w:tc>
          <w:tcPr>
            <w:tcW w:w="5811" w:type="dxa"/>
            <w:shd w:val="clear" w:color="auto" w:fill="E6E6E6"/>
            <w:vAlign w:val="center"/>
          </w:tcPr>
          <w:p w:rsidR="000A2821" w:rsidRPr="008B3241" w:rsidRDefault="000A2821" w:rsidP="00653325">
            <w:pPr>
              <w:shd w:val="clear" w:color="auto" w:fill="E6E6E6"/>
              <w:jc w:val="left"/>
              <w:rPr>
                <w:rFonts w:cs="Arial"/>
                <w:color w:val="FF0000"/>
              </w:rPr>
            </w:pPr>
          </w:p>
        </w:tc>
      </w:tr>
    </w:tbl>
    <w:p w:rsidR="000A2821" w:rsidRDefault="000A2821" w:rsidP="00653325">
      <w:pPr>
        <w:shd w:val="clear" w:color="auto" w:fill="E6E6E6"/>
      </w:pPr>
    </w:p>
    <w:p w:rsidR="000A2821" w:rsidRDefault="000A2821" w:rsidP="00C366C3">
      <w:pPr>
        <w:pStyle w:val="Heading4"/>
        <w:shd w:val="clear" w:color="auto" w:fill="E6E6E6"/>
        <w:rPr>
          <w:lang w:eastAsia="fr-FR"/>
        </w:rPr>
      </w:pPr>
      <w:bookmarkStart w:id="360" w:name="_Ref323308651"/>
      <w:r>
        <w:rPr>
          <w:lang w:eastAsia="fr-FR"/>
        </w:rPr>
        <w:t>Guidelines for reporting descriptive results of the Data Quality evaluation</w:t>
      </w:r>
      <w:bookmarkEnd w:id="360"/>
    </w:p>
    <w:p w:rsidR="000A2821" w:rsidRPr="00C366C3" w:rsidRDefault="000A2821" w:rsidP="00C366C3">
      <w:pPr>
        <w:shd w:val="clear" w:color="auto" w:fill="E6E6E6"/>
        <w:rPr>
          <w:lang w:eastAsia="fr-FR"/>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61"/>
        <w:gridCol w:w="5811"/>
      </w:tblGrid>
      <w:tr w:rsidR="000A2821" w:rsidRPr="008B3241" w:rsidTr="00653325">
        <w:trPr>
          <w:cantSplit/>
        </w:trPr>
        <w:tc>
          <w:tcPr>
            <w:tcW w:w="3261" w:type="dxa"/>
            <w:shd w:val="clear" w:color="auto" w:fill="E6E6E6"/>
            <w:vAlign w:val="center"/>
          </w:tcPr>
          <w:p w:rsidR="000A2821" w:rsidRPr="008B3241" w:rsidRDefault="000A2821" w:rsidP="00653325">
            <w:pPr>
              <w:pStyle w:val="CommentSubject"/>
              <w:shd w:val="clear" w:color="auto" w:fill="E6E6E6"/>
              <w:rPr>
                <w:rFonts w:cs="Arial"/>
                <w:bCs w:val="0"/>
              </w:rPr>
            </w:pPr>
            <w:r w:rsidRPr="008B3241">
              <w:rPr>
                <w:rFonts w:cs="Arial"/>
                <w:bCs w:val="0"/>
              </w:rPr>
              <w:t>Metadata element name</w:t>
            </w:r>
          </w:p>
        </w:tc>
        <w:tc>
          <w:tcPr>
            <w:tcW w:w="5811" w:type="dxa"/>
            <w:shd w:val="clear" w:color="auto" w:fill="E6E6E6"/>
            <w:vAlign w:val="center"/>
          </w:tcPr>
          <w:p w:rsidR="000A2821" w:rsidRPr="008B3241" w:rsidRDefault="000A2821" w:rsidP="00653325">
            <w:pPr>
              <w:shd w:val="clear" w:color="auto" w:fill="E6E6E6"/>
              <w:rPr>
                <w:rFonts w:cs="Arial"/>
                <w:b/>
              </w:rPr>
            </w:pPr>
            <w:r>
              <w:rPr>
                <w:rFonts w:cs="Arial"/>
                <w:b/>
                <w:lang w:eastAsia="ko-KR"/>
              </w:rPr>
              <w:t>See chapter 7</w:t>
            </w:r>
          </w:p>
        </w:tc>
      </w:tr>
      <w:tr w:rsidR="000A2821" w:rsidRPr="008B3241" w:rsidTr="000A2821">
        <w:trPr>
          <w:cantSplit/>
        </w:trPr>
        <w:tc>
          <w:tcPr>
            <w:tcW w:w="3261" w:type="dxa"/>
            <w:shd w:val="clear" w:color="auto" w:fill="E6E6E6"/>
            <w:vAlign w:val="center"/>
          </w:tcPr>
          <w:p w:rsidR="000A2821" w:rsidRPr="008B3241" w:rsidRDefault="000A2821" w:rsidP="000A2821">
            <w:pPr>
              <w:shd w:val="clear" w:color="auto" w:fill="E6E6E6"/>
              <w:jc w:val="left"/>
              <w:rPr>
                <w:rFonts w:cs="Arial"/>
              </w:rPr>
            </w:pPr>
            <w:r w:rsidRPr="008B3241">
              <w:rPr>
                <w:rFonts w:cs="Arial"/>
              </w:rPr>
              <w:t>Definition</w:t>
            </w:r>
          </w:p>
        </w:tc>
        <w:tc>
          <w:tcPr>
            <w:tcW w:w="5811" w:type="dxa"/>
            <w:shd w:val="clear" w:color="auto" w:fill="E6E6E6"/>
            <w:vAlign w:val="center"/>
          </w:tcPr>
          <w:p w:rsidR="000A2821" w:rsidRPr="008B3241" w:rsidRDefault="000A2821" w:rsidP="000A2821">
            <w:pPr>
              <w:shd w:val="clear" w:color="auto" w:fill="E6E6E6"/>
              <w:autoSpaceDE w:val="0"/>
              <w:autoSpaceDN w:val="0"/>
              <w:adjustRightInd w:val="0"/>
              <w:jc w:val="left"/>
              <w:rPr>
                <w:rStyle w:val="Instruction"/>
                <w:rFonts w:cs="Arial"/>
                <w:i w:val="0"/>
                <w:iCs/>
                <w:lang w:eastAsia="ko-KR"/>
              </w:rPr>
            </w:pPr>
            <w:r>
              <w:rPr>
                <w:rFonts w:cs="Arial"/>
                <w:lang w:eastAsia="ko-KR"/>
              </w:rPr>
              <w:t>See chapter 7</w:t>
            </w:r>
          </w:p>
        </w:tc>
      </w:tr>
      <w:tr w:rsidR="000A2821" w:rsidRPr="008B3241" w:rsidTr="000A2821">
        <w:trPr>
          <w:cantSplit/>
        </w:trPr>
        <w:tc>
          <w:tcPr>
            <w:tcW w:w="3261" w:type="dxa"/>
            <w:shd w:val="clear" w:color="auto" w:fill="E6E6E6"/>
            <w:vAlign w:val="center"/>
          </w:tcPr>
          <w:p w:rsidR="000A2821" w:rsidRPr="008B3241" w:rsidRDefault="000A2821" w:rsidP="000A2821">
            <w:pPr>
              <w:shd w:val="clear" w:color="auto" w:fill="E6E6E6"/>
              <w:jc w:val="left"/>
              <w:rPr>
                <w:rFonts w:cs="Arial"/>
              </w:rPr>
            </w:pPr>
            <w:r w:rsidRPr="008B3241">
              <w:rPr>
                <w:rFonts w:cs="Arial"/>
              </w:rPr>
              <w:t>ISO</w:t>
            </w:r>
            <w:r>
              <w:rPr>
                <w:rFonts w:cs="Arial"/>
              </w:rPr>
              <w:t>/DIS</w:t>
            </w:r>
            <w:r w:rsidRPr="008B3241">
              <w:rPr>
                <w:rFonts w:cs="Arial"/>
              </w:rPr>
              <w:t xml:space="preserve"> 191</w:t>
            </w:r>
            <w:r>
              <w:rPr>
                <w:rFonts w:cs="Arial"/>
              </w:rPr>
              <w:t>57</w:t>
            </w:r>
            <w:r w:rsidRPr="008B3241">
              <w:rPr>
                <w:rFonts w:cs="Arial"/>
              </w:rPr>
              <w:t xml:space="preserve"> number and name</w:t>
            </w:r>
          </w:p>
        </w:tc>
        <w:tc>
          <w:tcPr>
            <w:tcW w:w="5811" w:type="dxa"/>
            <w:shd w:val="clear" w:color="auto" w:fill="E6E6E6"/>
            <w:vAlign w:val="center"/>
          </w:tcPr>
          <w:p w:rsidR="000A2821" w:rsidRPr="008B3241" w:rsidRDefault="000A2821" w:rsidP="000A2821">
            <w:pPr>
              <w:shd w:val="clear" w:color="auto" w:fill="E6E6E6"/>
              <w:autoSpaceDE w:val="0"/>
              <w:autoSpaceDN w:val="0"/>
              <w:adjustRightInd w:val="0"/>
              <w:jc w:val="left"/>
              <w:rPr>
                <w:rFonts w:cs="Arial"/>
                <w:lang w:eastAsia="ko-KR"/>
              </w:rPr>
            </w:pPr>
            <w:r>
              <w:rPr>
                <w:rFonts w:cs="Arial"/>
                <w:lang w:eastAsia="ko-KR"/>
              </w:rPr>
              <w:t>3. report</w:t>
            </w:r>
          </w:p>
        </w:tc>
      </w:tr>
      <w:tr w:rsidR="000A2821" w:rsidRPr="008B3241" w:rsidTr="000A2821">
        <w:trPr>
          <w:cantSplit/>
        </w:trPr>
        <w:tc>
          <w:tcPr>
            <w:tcW w:w="3261" w:type="dxa"/>
            <w:shd w:val="clear" w:color="auto" w:fill="E6E6E6"/>
            <w:vAlign w:val="center"/>
          </w:tcPr>
          <w:p w:rsidR="000A2821" w:rsidRPr="008B3241" w:rsidRDefault="000A2821" w:rsidP="000A2821">
            <w:pPr>
              <w:shd w:val="clear" w:color="auto" w:fill="E6E6E6"/>
              <w:jc w:val="left"/>
              <w:rPr>
                <w:rFonts w:cs="Arial"/>
              </w:rPr>
            </w:pPr>
            <w:r w:rsidRPr="008B3241">
              <w:rPr>
                <w:rFonts w:cs="Arial"/>
              </w:rPr>
              <w:t xml:space="preserve">ISO/TS 19139 path </w:t>
            </w:r>
          </w:p>
        </w:tc>
        <w:tc>
          <w:tcPr>
            <w:tcW w:w="5811" w:type="dxa"/>
            <w:shd w:val="clear" w:color="auto" w:fill="E6E6E6"/>
            <w:vAlign w:val="center"/>
          </w:tcPr>
          <w:p w:rsidR="000A2821" w:rsidRPr="008B3241" w:rsidRDefault="000A2821" w:rsidP="000A2821">
            <w:pPr>
              <w:shd w:val="clear" w:color="auto" w:fill="E6E6E6"/>
              <w:rPr>
                <w:rFonts w:cs="Arial"/>
                <w:lang w:eastAsia="nl-NL"/>
              </w:rPr>
            </w:pPr>
            <w:r w:rsidRPr="008B3241">
              <w:rPr>
                <w:rFonts w:cs="Arial"/>
                <w:lang w:eastAsia="nl-NL"/>
              </w:rPr>
              <w:t>dataQualityInfo</w:t>
            </w:r>
            <w:r>
              <w:rPr>
                <w:rFonts w:cs="Arial"/>
                <w:lang w:eastAsia="nl-NL"/>
              </w:rPr>
              <w:t>/*/report</w:t>
            </w:r>
          </w:p>
        </w:tc>
      </w:tr>
      <w:tr w:rsidR="000A2821" w:rsidRPr="008B3241" w:rsidTr="000A2821">
        <w:trPr>
          <w:cantSplit/>
        </w:trPr>
        <w:tc>
          <w:tcPr>
            <w:tcW w:w="3261" w:type="dxa"/>
            <w:shd w:val="clear" w:color="auto" w:fill="E6E6E6"/>
            <w:vAlign w:val="center"/>
          </w:tcPr>
          <w:p w:rsidR="000A2821" w:rsidRPr="008B3241" w:rsidRDefault="000A2821" w:rsidP="000A2821">
            <w:pPr>
              <w:shd w:val="clear" w:color="auto" w:fill="E6E6E6"/>
              <w:jc w:val="left"/>
              <w:rPr>
                <w:rFonts w:cs="Arial"/>
              </w:rPr>
            </w:pPr>
            <w:r w:rsidRPr="008B3241">
              <w:rPr>
                <w:rFonts w:cs="Arial"/>
              </w:rPr>
              <w:t>INSPIRE obligation / condition</w:t>
            </w:r>
          </w:p>
        </w:tc>
        <w:tc>
          <w:tcPr>
            <w:tcW w:w="5811" w:type="dxa"/>
            <w:shd w:val="clear" w:color="auto" w:fill="E6E6E6"/>
            <w:vAlign w:val="center"/>
          </w:tcPr>
          <w:p w:rsidR="000A2821" w:rsidRPr="008B3241" w:rsidRDefault="000A2821" w:rsidP="000A2821">
            <w:pPr>
              <w:shd w:val="clear" w:color="auto" w:fill="E6E6E6"/>
              <w:jc w:val="left"/>
              <w:rPr>
                <w:rFonts w:cs="Arial"/>
              </w:rPr>
            </w:pPr>
            <w:r w:rsidRPr="008B3241">
              <w:rPr>
                <w:rFonts w:cs="Arial"/>
              </w:rPr>
              <w:t>optional</w:t>
            </w:r>
          </w:p>
        </w:tc>
      </w:tr>
      <w:tr w:rsidR="000A2821" w:rsidRPr="008B3241" w:rsidTr="000A2821">
        <w:trPr>
          <w:cantSplit/>
        </w:trPr>
        <w:tc>
          <w:tcPr>
            <w:tcW w:w="3261" w:type="dxa"/>
            <w:shd w:val="clear" w:color="auto" w:fill="E6E6E6"/>
            <w:vAlign w:val="center"/>
          </w:tcPr>
          <w:p w:rsidR="000A2821" w:rsidRPr="008B3241" w:rsidRDefault="000A2821" w:rsidP="000A2821">
            <w:pPr>
              <w:shd w:val="clear" w:color="auto" w:fill="E6E6E6"/>
              <w:jc w:val="left"/>
              <w:rPr>
                <w:rFonts w:cs="Arial"/>
              </w:rPr>
            </w:pPr>
            <w:r w:rsidRPr="008B3241">
              <w:rPr>
                <w:rFonts w:cs="Arial"/>
              </w:rPr>
              <w:t>INSPIRE multiplicity</w:t>
            </w:r>
          </w:p>
        </w:tc>
        <w:tc>
          <w:tcPr>
            <w:tcW w:w="5811" w:type="dxa"/>
            <w:shd w:val="clear" w:color="auto" w:fill="E6E6E6"/>
            <w:vAlign w:val="center"/>
          </w:tcPr>
          <w:p w:rsidR="000A2821" w:rsidRPr="008B3241" w:rsidRDefault="000A2821" w:rsidP="000A2821">
            <w:pPr>
              <w:shd w:val="clear" w:color="auto" w:fill="E6E6E6"/>
              <w:jc w:val="left"/>
              <w:rPr>
                <w:rFonts w:cs="Arial"/>
              </w:rPr>
            </w:pPr>
            <w:r w:rsidRPr="008B3241">
              <w:rPr>
                <w:rFonts w:cs="Arial"/>
              </w:rPr>
              <w:t>0..*</w:t>
            </w:r>
          </w:p>
        </w:tc>
      </w:tr>
      <w:tr w:rsidR="000A2821" w:rsidRPr="008B3241" w:rsidTr="000A2821">
        <w:trPr>
          <w:cantSplit/>
        </w:trPr>
        <w:tc>
          <w:tcPr>
            <w:tcW w:w="3261" w:type="dxa"/>
            <w:shd w:val="clear" w:color="auto" w:fill="E6E6E6"/>
            <w:vAlign w:val="center"/>
          </w:tcPr>
          <w:p w:rsidR="000A2821" w:rsidRPr="008B3241" w:rsidRDefault="000A2821" w:rsidP="000A2821">
            <w:pPr>
              <w:shd w:val="clear" w:color="auto" w:fill="E6E6E6"/>
              <w:jc w:val="left"/>
              <w:rPr>
                <w:rFonts w:cs="Arial"/>
              </w:rPr>
            </w:pPr>
            <w:r w:rsidRPr="008B3241">
              <w:rPr>
                <w:rFonts w:cs="Arial"/>
              </w:rPr>
              <w:t xml:space="preserve">Data type (and </w:t>
            </w:r>
            <w:r>
              <w:rPr>
                <w:rFonts w:cs="Arial"/>
              </w:rPr>
              <w:t>ISO/D</w:t>
            </w:r>
            <w:r w:rsidRPr="008B3241">
              <w:rPr>
                <w:rFonts w:cs="Arial"/>
              </w:rPr>
              <w:t>IS 191</w:t>
            </w:r>
            <w:r>
              <w:rPr>
                <w:rFonts w:cs="Arial"/>
              </w:rPr>
              <w:t>57</w:t>
            </w:r>
            <w:r w:rsidRPr="008B3241">
              <w:rPr>
                <w:rFonts w:cs="Arial"/>
              </w:rPr>
              <w:t xml:space="preserve"> no.)</w:t>
            </w:r>
          </w:p>
        </w:tc>
        <w:tc>
          <w:tcPr>
            <w:tcW w:w="5811" w:type="dxa"/>
            <w:shd w:val="clear" w:color="auto" w:fill="E6E6E6"/>
            <w:vAlign w:val="center"/>
          </w:tcPr>
          <w:p w:rsidR="000A2821" w:rsidRPr="008B3241" w:rsidRDefault="000A2821" w:rsidP="000A2821">
            <w:pPr>
              <w:shd w:val="clear" w:color="auto" w:fill="E6E6E6"/>
              <w:autoSpaceDE w:val="0"/>
              <w:autoSpaceDN w:val="0"/>
              <w:adjustRightInd w:val="0"/>
              <w:jc w:val="left"/>
              <w:rPr>
                <w:rFonts w:cs="Arial"/>
                <w:lang w:eastAsia="ko-KR"/>
              </w:rPr>
            </w:pPr>
            <w:r>
              <w:rPr>
                <w:rFonts w:cs="Arial"/>
                <w:lang w:eastAsia="nl-NL"/>
              </w:rPr>
              <w:t xml:space="preserve">Corresponding DQ_xxx subelement from ISO/DIS 19157, e.g. </w:t>
            </w:r>
            <w:r w:rsidRPr="008B3241">
              <w:rPr>
                <w:rFonts w:cs="Arial"/>
                <w:lang w:eastAsia="nl-NL"/>
              </w:rPr>
              <w:t>1</w:t>
            </w:r>
            <w:r>
              <w:rPr>
                <w:rFonts w:cs="Arial"/>
                <w:lang w:eastAsia="nl-NL"/>
              </w:rPr>
              <w:t>2</w:t>
            </w:r>
            <w:r w:rsidRPr="008B3241">
              <w:rPr>
                <w:rFonts w:cs="Arial"/>
                <w:lang w:eastAsia="nl-NL"/>
              </w:rPr>
              <w:t>. DQ_CompletenessCommission</w:t>
            </w:r>
          </w:p>
        </w:tc>
      </w:tr>
      <w:tr w:rsidR="000A2821" w:rsidRPr="008B3241" w:rsidTr="00653325">
        <w:trPr>
          <w:cantSplit/>
        </w:trPr>
        <w:tc>
          <w:tcPr>
            <w:tcW w:w="3261" w:type="dxa"/>
            <w:shd w:val="clear" w:color="auto" w:fill="E6E6E6"/>
            <w:vAlign w:val="center"/>
          </w:tcPr>
          <w:p w:rsidR="000A2821" w:rsidRPr="008B3241" w:rsidRDefault="000A2821" w:rsidP="00653325">
            <w:pPr>
              <w:shd w:val="clear" w:color="auto" w:fill="E6E6E6"/>
              <w:jc w:val="left"/>
              <w:rPr>
                <w:rFonts w:cs="Arial"/>
              </w:rPr>
            </w:pPr>
            <w:r w:rsidRPr="008B3241">
              <w:rPr>
                <w:rFonts w:cs="Arial"/>
              </w:rPr>
              <w:t>Domain</w:t>
            </w:r>
          </w:p>
        </w:tc>
        <w:tc>
          <w:tcPr>
            <w:tcW w:w="5811" w:type="dxa"/>
            <w:shd w:val="clear" w:color="auto" w:fill="E6E6E6"/>
            <w:vAlign w:val="center"/>
          </w:tcPr>
          <w:p w:rsidR="000A2821" w:rsidRDefault="000A2821" w:rsidP="00653325">
            <w:pPr>
              <w:shd w:val="clear" w:color="auto" w:fill="E6E6E6"/>
              <w:jc w:val="left"/>
              <w:rPr>
                <w:rFonts w:cs="Arial"/>
                <w:lang w:eastAsia="ko-KR"/>
              </w:rPr>
            </w:pPr>
            <w:r w:rsidRPr="008B3241">
              <w:rPr>
                <w:rFonts w:cs="Arial"/>
                <w:lang w:eastAsia="ko-KR"/>
              </w:rPr>
              <w:t xml:space="preserve">Line </w:t>
            </w:r>
            <w:r>
              <w:rPr>
                <w:rFonts w:cs="Arial"/>
                <w:lang w:eastAsia="ko-KR"/>
              </w:rPr>
              <w:t>9</w:t>
            </w:r>
            <w:r w:rsidRPr="008B3241">
              <w:rPr>
                <w:rFonts w:cs="Arial"/>
                <w:lang w:eastAsia="ko-KR"/>
              </w:rPr>
              <w:t xml:space="preserve"> from</w:t>
            </w:r>
            <w:r>
              <w:rPr>
                <w:rFonts w:cs="Arial"/>
                <w:lang w:eastAsia="ko-KR"/>
              </w:rPr>
              <w:t xml:space="preserve"> ISO/D</w:t>
            </w:r>
            <w:r w:rsidRPr="008B3241">
              <w:rPr>
                <w:rFonts w:cs="Arial"/>
                <w:lang w:eastAsia="ko-KR"/>
              </w:rPr>
              <w:t>IS 191</w:t>
            </w:r>
            <w:r>
              <w:rPr>
                <w:rFonts w:cs="Arial"/>
                <w:lang w:eastAsia="ko-KR"/>
              </w:rPr>
              <w:t>57</w:t>
            </w:r>
          </w:p>
          <w:p w:rsidR="000A2821" w:rsidRPr="00A17410" w:rsidRDefault="000A2821" w:rsidP="00653325">
            <w:pPr>
              <w:pStyle w:val="Default"/>
              <w:shd w:val="clear" w:color="auto" w:fill="E6E6E6"/>
              <w:rPr>
                <w:sz w:val="20"/>
                <w:szCs w:val="20"/>
              </w:rPr>
            </w:pPr>
            <w:r>
              <w:rPr>
                <w:sz w:val="20"/>
                <w:szCs w:val="20"/>
              </w:rPr>
              <w:t>9. DQ_Result (C2.1.5.)</w:t>
            </w:r>
          </w:p>
        </w:tc>
      </w:tr>
      <w:tr w:rsidR="000A2821" w:rsidRPr="008B3241" w:rsidTr="00653325">
        <w:trPr>
          <w:cantSplit/>
        </w:trPr>
        <w:tc>
          <w:tcPr>
            <w:tcW w:w="3261" w:type="dxa"/>
            <w:shd w:val="clear" w:color="auto" w:fill="E6E6E6"/>
            <w:vAlign w:val="center"/>
          </w:tcPr>
          <w:p w:rsidR="000A2821" w:rsidRPr="008B3241" w:rsidRDefault="000A2821" w:rsidP="00653325">
            <w:pPr>
              <w:shd w:val="clear" w:color="auto" w:fill="E6E6E6"/>
              <w:jc w:val="left"/>
              <w:rPr>
                <w:rFonts w:cs="Arial"/>
              </w:rPr>
            </w:pPr>
            <w:r w:rsidRPr="008B3241">
              <w:rPr>
                <w:rFonts w:cs="Arial"/>
              </w:rPr>
              <w:t>Implementing instructions</w:t>
            </w:r>
          </w:p>
        </w:tc>
        <w:tc>
          <w:tcPr>
            <w:tcW w:w="5811" w:type="dxa"/>
            <w:shd w:val="clear" w:color="auto" w:fill="E6E6E6"/>
            <w:vAlign w:val="center"/>
          </w:tcPr>
          <w:p w:rsidR="000A2821" w:rsidRPr="00382535" w:rsidRDefault="000A2821" w:rsidP="00382535">
            <w:r w:rsidRPr="00382535">
              <w:t>67. DQ_DescripitveResult /</w:t>
            </w:r>
            <w:r>
              <w:t xml:space="preserve"> </w:t>
            </w:r>
            <w:r w:rsidRPr="00382535">
              <w:t>68. statement</w:t>
            </w:r>
          </w:p>
          <w:p w:rsidR="000A2821" w:rsidRDefault="000A2821" w:rsidP="00382535"/>
          <w:p w:rsidR="000A2821" w:rsidRPr="005E50C1" w:rsidRDefault="000A2821" w:rsidP="005E50C1">
            <w:pPr>
              <w:shd w:val="clear" w:color="auto" w:fill="E6E6E6"/>
              <w:tabs>
                <w:tab w:val="clear" w:pos="284"/>
                <w:tab w:val="clear" w:pos="567"/>
                <w:tab w:val="clear" w:pos="851"/>
                <w:tab w:val="left" w:pos="742"/>
              </w:tabs>
            </w:pPr>
            <w:r>
              <w:t>NOTE</w:t>
            </w:r>
            <w:r>
              <w:tab/>
            </w:r>
            <w:r w:rsidRPr="00382535">
              <w:t xml:space="preserve">The DQ_Result type should be DQ_DescriptiveResult and in the </w:t>
            </w:r>
            <w:r w:rsidRPr="005E50C1">
              <w:rPr>
                <w:rFonts w:ascii="ArialMT" w:hAnsi="ArialMT" w:cs="ArialMT"/>
                <w:color w:val="000000"/>
                <w:lang w:val="en-US" w:eastAsia="en-US"/>
              </w:rPr>
              <w:t>statement</w:t>
            </w:r>
            <w:r w:rsidRPr="00382535">
              <w:t xml:space="preserve"> (68.) the evaluation of the selected DQ sub-element should be expressed in a narrative way. </w:t>
            </w:r>
          </w:p>
        </w:tc>
      </w:tr>
      <w:tr w:rsidR="000A2821" w:rsidRPr="008B3241" w:rsidTr="00653325">
        <w:trPr>
          <w:cantSplit/>
        </w:trPr>
        <w:tc>
          <w:tcPr>
            <w:tcW w:w="3261" w:type="dxa"/>
            <w:shd w:val="clear" w:color="auto" w:fill="E6E6E6"/>
            <w:vAlign w:val="center"/>
          </w:tcPr>
          <w:p w:rsidR="000A2821" w:rsidRPr="008B3241" w:rsidRDefault="000A2821" w:rsidP="00653325">
            <w:pPr>
              <w:shd w:val="clear" w:color="auto" w:fill="E6E6E6"/>
              <w:jc w:val="left"/>
              <w:rPr>
                <w:rFonts w:cs="Arial"/>
              </w:rPr>
            </w:pPr>
            <w:r w:rsidRPr="008B3241">
              <w:rPr>
                <w:rFonts w:cs="Arial"/>
              </w:rPr>
              <w:t>Example</w:t>
            </w:r>
          </w:p>
        </w:tc>
        <w:tc>
          <w:tcPr>
            <w:tcW w:w="5811" w:type="dxa"/>
            <w:shd w:val="clear" w:color="auto" w:fill="E6E6E6"/>
            <w:vAlign w:val="center"/>
          </w:tcPr>
          <w:p w:rsidR="000A2821" w:rsidRPr="00A05AA1" w:rsidRDefault="000A2821" w:rsidP="00653325">
            <w:pPr>
              <w:shd w:val="clear" w:color="auto" w:fill="E6E6E6"/>
              <w:rPr>
                <w:rFonts w:cs="Arial"/>
                <w:lang w:eastAsia="nl-NL"/>
              </w:rPr>
            </w:pPr>
            <w:r>
              <w:rPr>
                <w:rFonts w:cs="Arial"/>
                <w:lang w:eastAsia="nl-NL"/>
              </w:rPr>
              <w:t xml:space="preserve">See </w:t>
            </w:r>
            <w:r w:rsidRPr="00A05AA1">
              <w:rPr>
                <w:rFonts w:cs="Arial"/>
                <w:lang w:eastAsia="nl-NL"/>
              </w:rPr>
              <w:t xml:space="preserve">Table E.15 — Reporting descriptive result as metadata </w:t>
            </w:r>
            <w:r>
              <w:rPr>
                <w:rFonts w:cs="Arial"/>
                <w:lang w:eastAsia="nl-NL"/>
              </w:rPr>
              <w:t>(ISO/DIS 19157)</w:t>
            </w:r>
          </w:p>
        </w:tc>
      </w:tr>
      <w:tr w:rsidR="000A2821" w:rsidRPr="008B3241" w:rsidTr="00653325">
        <w:trPr>
          <w:cantSplit/>
        </w:trPr>
        <w:tc>
          <w:tcPr>
            <w:tcW w:w="3261" w:type="dxa"/>
            <w:shd w:val="clear" w:color="auto" w:fill="E6E6E6"/>
            <w:vAlign w:val="center"/>
          </w:tcPr>
          <w:p w:rsidR="000A2821" w:rsidRPr="008B3241" w:rsidRDefault="000A2821" w:rsidP="00653325">
            <w:pPr>
              <w:shd w:val="clear" w:color="auto" w:fill="E6E6E6"/>
              <w:jc w:val="left"/>
              <w:rPr>
                <w:rFonts w:cs="Arial"/>
              </w:rPr>
            </w:pPr>
            <w:r w:rsidRPr="008B3241">
              <w:rPr>
                <w:rFonts w:cs="Arial"/>
              </w:rPr>
              <w:t>Example XML encoding</w:t>
            </w:r>
          </w:p>
        </w:tc>
        <w:tc>
          <w:tcPr>
            <w:tcW w:w="5811" w:type="dxa"/>
            <w:shd w:val="clear" w:color="auto" w:fill="E6E6E6"/>
            <w:vAlign w:val="center"/>
          </w:tcPr>
          <w:p w:rsidR="000A2821" w:rsidRPr="008B3241" w:rsidRDefault="000A2821" w:rsidP="00653325">
            <w:pPr>
              <w:shd w:val="clear" w:color="auto" w:fill="E6E6E6"/>
              <w:jc w:val="left"/>
              <w:rPr>
                <w:rFonts w:cs="Arial"/>
                <w:color w:val="FF0000"/>
              </w:rPr>
            </w:pPr>
          </w:p>
        </w:tc>
      </w:tr>
    </w:tbl>
    <w:p w:rsidR="000A2821" w:rsidRDefault="000A2821" w:rsidP="000A2821">
      <w:pPr>
        <w:shd w:val="clear" w:color="auto" w:fill="E6E6E6"/>
      </w:pPr>
    </w:p>
    <w:p w:rsidR="00766FA1" w:rsidRDefault="00766FA1" w:rsidP="00E63FA6">
      <w:bookmarkStart w:id="361" w:name="_Toc339566082"/>
      <w:bookmarkStart w:id="362" w:name="_Toc346532993"/>
      <w:bookmarkStart w:id="363" w:name="_Toc202867259"/>
      <w:bookmarkStart w:id="364" w:name="_Toc202872587"/>
      <w:bookmarkStart w:id="365" w:name="_Toc203821276"/>
      <w:bookmarkStart w:id="366" w:name="_Toc204079979"/>
      <w:bookmarkStart w:id="367" w:name="_Toc204080387"/>
      <w:bookmarkStart w:id="368" w:name="_Toc202873572"/>
      <w:bookmarkStart w:id="369" w:name="_Toc207684640"/>
      <w:bookmarkEnd w:id="115"/>
      <w:bookmarkEnd w:id="116"/>
      <w:bookmarkEnd w:id="117"/>
      <w:bookmarkEnd w:id="118"/>
      <w:bookmarkEnd w:id="119"/>
      <w:bookmarkEnd w:id="120"/>
      <w:bookmarkEnd w:id="121"/>
    </w:p>
    <w:p w:rsidR="00766FA1" w:rsidRDefault="00766FA1" w:rsidP="00964F98">
      <w:pPr>
        <w:pStyle w:val="Heading1"/>
      </w:pPr>
      <w:r>
        <w:br w:type="page"/>
      </w:r>
      <w:bookmarkStart w:id="370" w:name="_Toc346799587"/>
      <w:bookmarkStart w:id="371" w:name="_Toc374464116"/>
      <w:r>
        <w:t>Delivery</w:t>
      </w:r>
      <w:bookmarkEnd w:id="361"/>
      <w:bookmarkEnd w:id="362"/>
      <w:bookmarkEnd w:id="370"/>
      <w:bookmarkEnd w:id="371"/>
    </w:p>
    <w:p w:rsidR="00766FA1" w:rsidRDefault="00766FA1" w:rsidP="00964F98">
      <w:pPr>
        <w:pStyle w:val="Heading2"/>
      </w:pPr>
      <w:bookmarkStart w:id="372" w:name="_Toc339566083"/>
      <w:bookmarkStart w:id="373" w:name="_Toc346532994"/>
      <w:bookmarkStart w:id="374" w:name="_Toc346799588"/>
      <w:bookmarkStart w:id="375" w:name="_Toc374464117"/>
      <w:r>
        <w:t>Updates</w:t>
      </w:r>
      <w:bookmarkEnd w:id="372"/>
      <w:bookmarkEnd w:id="373"/>
      <w:bookmarkEnd w:id="374"/>
      <w:bookmarkEnd w:id="375"/>
    </w:p>
    <w:p w:rsidR="000A2821" w:rsidRPr="00B31069" w:rsidRDefault="000A2821" w:rsidP="00E27F45">
      <w:pPr>
        <w:pStyle w:val="IRrequirement"/>
        <w:shd w:val="clear" w:color="auto" w:fill="E6E6E6"/>
        <w:jc w:val="center"/>
        <w:rPr>
          <w:b/>
          <w:color w:val="FF0000"/>
        </w:rPr>
      </w:pPr>
      <w:bookmarkStart w:id="376" w:name="updates"/>
      <w:r w:rsidRPr="00B31069">
        <w:rPr>
          <w:b/>
          <w:color w:val="FF0000"/>
        </w:rPr>
        <w:t>IR Requirement</w:t>
      </w:r>
    </w:p>
    <w:p w:rsidR="000A2821" w:rsidRPr="00B31069" w:rsidRDefault="000A2821" w:rsidP="00E27F45">
      <w:pPr>
        <w:pStyle w:val="IRrequirement"/>
        <w:shd w:val="clear" w:color="auto" w:fill="E6E6E6"/>
        <w:jc w:val="center"/>
        <w:rPr>
          <w:i/>
        </w:rPr>
      </w:pPr>
      <w:r w:rsidRPr="00B31069">
        <w:rPr>
          <w:i/>
        </w:rPr>
        <w:t>Article 8</w:t>
      </w:r>
    </w:p>
    <w:p w:rsidR="000A2821" w:rsidRPr="00B31069" w:rsidRDefault="000A2821" w:rsidP="00E27F45">
      <w:pPr>
        <w:pStyle w:val="IRrequirement"/>
        <w:shd w:val="clear" w:color="auto" w:fill="E6E6E6"/>
        <w:jc w:val="center"/>
        <w:rPr>
          <w:b/>
        </w:rPr>
      </w:pPr>
      <w:r w:rsidRPr="00B31069">
        <w:rPr>
          <w:b/>
        </w:rPr>
        <w:t>Updates</w:t>
      </w:r>
    </w:p>
    <w:p w:rsidR="000A2821" w:rsidRDefault="000A2821" w:rsidP="00E27F45">
      <w:pPr>
        <w:pStyle w:val="IRrequirement"/>
        <w:shd w:val="clear" w:color="auto" w:fill="E6E6E6"/>
      </w:pPr>
    </w:p>
    <w:p w:rsidR="000A2821" w:rsidRPr="00B31069" w:rsidRDefault="000A2821" w:rsidP="00E27F45">
      <w:pPr>
        <w:pStyle w:val="IRrequirement"/>
        <w:shd w:val="clear" w:color="auto" w:fill="E6E6E6"/>
        <w:ind w:left="426" w:hanging="313"/>
      </w:pPr>
      <w:r w:rsidRPr="00B31069">
        <w:t>1.</w:t>
      </w:r>
      <w:r>
        <w:tab/>
      </w:r>
      <w:r w:rsidRPr="00B31069">
        <w:t xml:space="preserve">Member States shall make available updates of data on a regular basis. </w:t>
      </w:r>
    </w:p>
    <w:p w:rsidR="000A2821" w:rsidRPr="00B31069" w:rsidRDefault="000A2821" w:rsidP="00E27F45">
      <w:pPr>
        <w:pStyle w:val="IRrequirement"/>
        <w:shd w:val="clear" w:color="auto" w:fill="E6E6E6"/>
        <w:ind w:left="426" w:hanging="313"/>
      </w:pPr>
      <w:r>
        <w:t>2.</w:t>
      </w:r>
      <w:r>
        <w:tab/>
      </w:r>
      <w:r w:rsidRPr="00B31069">
        <w:t>All updates shall be made</w:t>
      </w:r>
      <w:r>
        <w:t xml:space="preserve"> available</w:t>
      </w:r>
      <w:r w:rsidRPr="00B31069">
        <w:t xml:space="preserve"> at the latest 6 months after the change was applied in the source data set, unless a different period is specified for a specific spatial data theme in Annex II.</w:t>
      </w:r>
    </w:p>
    <w:p w:rsidR="000A2821" w:rsidRPr="00E27F45" w:rsidRDefault="000A2821" w:rsidP="00E27F45">
      <w:pPr>
        <w:rPr>
          <w:lang w:val="en-US"/>
        </w:rPr>
      </w:pPr>
    </w:p>
    <w:bookmarkEnd w:id="376"/>
    <w:p w:rsidR="00766FA1" w:rsidRDefault="00766FA1" w:rsidP="0078624E"/>
    <w:p w:rsidR="00766FA1" w:rsidRDefault="00766FA1" w:rsidP="0078624E">
      <w:pPr>
        <w:shd w:val="clear" w:color="auto" w:fill="E6E6E6"/>
      </w:pPr>
      <w:r>
        <w:t>NOTE</w:t>
      </w:r>
      <w:r>
        <w:tab/>
        <w:t>In this data specification, no exception is specified, so a</w:t>
      </w:r>
      <w:r w:rsidRPr="00B31069">
        <w:t>ll updates shall be made</w:t>
      </w:r>
      <w:r>
        <w:t xml:space="preserve"> available</w:t>
      </w:r>
      <w:r w:rsidRPr="00B31069">
        <w:t xml:space="preserve"> at the latest 6 months after the change was applied in the source data set</w:t>
      </w:r>
      <w:r>
        <w:t>.</w:t>
      </w:r>
    </w:p>
    <w:p w:rsidR="00766FA1" w:rsidRPr="0059553B" w:rsidRDefault="00766FA1" w:rsidP="0078624E"/>
    <w:p w:rsidR="000A2821" w:rsidRDefault="000A2821" w:rsidP="000A2821">
      <w:pPr>
        <w:pStyle w:val="Heading2"/>
        <w:shd w:val="clear" w:color="auto" w:fill="E6E6E6"/>
        <w:tabs>
          <w:tab w:val="left" w:pos="709"/>
          <w:tab w:val="left" w:pos="851"/>
        </w:tabs>
        <w:spacing w:after="60"/>
        <w:ind w:left="851" w:hanging="851"/>
      </w:pPr>
      <w:bookmarkStart w:id="377" w:name="_Toc374464118"/>
      <w:bookmarkStart w:id="378" w:name="delivery_medium"/>
      <w:r w:rsidRPr="008B3241">
        <w:t>Delivery medium</w:t>
      </w:r>
      <w:bookmarkEnd w:id="377"/>
    </w:p>
    <w:p w:rsidR="000A2821" w:rsidRDefault="000A2821" w:rsidP="000C33D9">
      <w:pPr>
        <w:shd w:val="clear" w:color="auto" w:fill="E6E6E6"/>
      </w:pPr>
    </w:p>
    <w:p w:rsidR="000A2821" w:rsidRDefault="000A2821" w:rsidP="000C33D9">
      <w:pPr>
        <w:shd w:val="clear" w:color="auto" w:fill="E6E6E6"/>
      </w:pPr>
      <w:r>
        <w:t xml:space="preserve">According to Article 11(1) of the INSPIRE Directive, Member States shall establish and operate a network of </w:t>
      </w:r>
      <w:r w:rsidRPr="000C33D9">
        <w:t xml:space="preserve">services for </w:t>
      </w:r>
      <w:r>
        <w:t>INSPIRE</w:t>
      </w:r>
      <w:r w:rsidRPr="000C33D9">
        <w:t xml:space="preserve"> spatial data sets and services</w:t>
      </w:r>
      <w:r>
        <w:t>. The relevant network service types for making spatial data available are:</w:t>
      </w:r>
    </w:p>
    <w:p w:rsidR="000A2821" w:rsidRDefault="000A2821" w:rsidP="000A2821">
      <w:pPr>
        <w:numPr>
          <w:ilvl w:val="0"/>
          <w:numId w:val="25"/>
        </w:numPr>
        <w:shd w:val="clear" w:color="auto" w:fill="E6E6E6"/>
        <w:ind w:left="284" w:hanging="284"/>
      </w:pPr>
      <w:r w:rsidRPr="001C1F63">
        <w:rPr>
          <w:i/>
        </w:rPr>
        <w:t>view services</w:t>
      </w:r>
      <w:r>
        <w:t xml:space="preserve"> making it possible, as a minimum, to display, navigate, zoom in/out, pan, or overlay viewable spatial data sets and to display legend information and any relevant content of metadata;</w:t>
      </w:r>
    </w:p>
    <w:p w:rsidR="000A2821" w:rsidRDefault="000A2821" w:rsidP="000A2821">
      <w:pPr>
        <w:numPr>
          <w:ilvl w:val="0"/>
          <w:numId w:val="25"/>
        </w:numPr>
        <w:shd w:val="clear" w:color="auto" w:fill="E6E6E6"/>
        <w:ind w:left="284" w:hanging="284"/>
      </w:pPr>
      <w:r w:rsidRPr="001C1F63">
        <w:rPr>
          <w:i/>
        </w:rPr>
        <w:t>download services</w:t>
      </w:r>
      <w:r>
        <w:t>, enabling copies of spatial data sets, or parts of such sets, to be downloaded and, where practicable, accessed directly;</w:t>
      </w:r>
    </w:p>
    <w:p w:rsidR="000A2821" w:rsidRPr="000C33D9" w:rsidRDefault="000A2821" w:rsidP="000A2821">
      <w:pPr>
        <w:numPr>
          <w:ilvl w:val="0"/>
          <w:numId w:val="25"/>
        </w:numPr>
        <w:shd w:val="clear" w:color="auto" w:fill="E6E6E6"/>
        <w:ind w:left="284" w:hanging="284"/>
      </w:pPr>
      <w:r w:rsidRPr="001C1F63">
        <w:rPr>
          <w:i/>
        </w:rPr>
        <w:t>transformation services</w:t>
      </w:r>
      <w:r>
        <w:t>, enabling spatial data sets to be transformed with a view to achieving interoperability.</w:t>
      </w:r>
    </w:p>
    <w:p w:rsidR="000A2821" w:rsidRDefault="000A2821" w:rsidP="000C33D9">
      <w:pPr>
        <w:shd w:val="clear" w:color="auto" w:fill="E6E6E6"/>
      </w:pPr>
      <w:bookmarkStart w:id="379" w:name="_Toc202867261"/>
      <w:bookmarkStart w:id="380" w:name="_Toc202872589"/>
      <w:bookmarkStart w:id="381" w:name="_Toc203821278"/>
      <w:bookmarkStart w:id="382" w:name="_Toc204079981"/>
      <w:bookmarkStart w:id="383" w:name="_Toc204080389"/>
      <w:bookmarkStart w:id="384" w:name="_Toc202873574"/>
      <w:bookmarkStart w:id="385" w:name="_Toc207684642"/>
    </w:p>
    <w:p w:rsidR="000A2821" w:rsidRDefault="000A2821" w:rsidP="000C33D9">
      <w:pPr>
        <w:shd w:val="clear" w:color="auto" w:fill="E6E6E6"/>
        <w:tabs>
          <w:tab w:val="clear" w:pos="567"/>
        </w:tabs>
      </w:pPr>
      <w:r>
        <w:t>NOTE</w:t>
      </w:r>
      <w:r>
        <w:tab/>
        <w:t xml:space="preserve">For the relevant requirements and recommendations for </w:t>
      </w:r>
      <w:r w:rsidRPr="008B3241">
        <w:t>network service</w:t>
      </w:r>
      <w:r>
        <w:t xml:space="preserve">s, see the relevant </w:t>
      </w:r>
      <w:r w:rsidRPr="008B3241">
        <w:t xml:space="preserve">Implementing Rules </w:t>
      </w:r>
      <w:r>
        <w:t>and Technical Guidelines</w:t>
      </w:r>
      <w:r>
        <w:rPr>
          <w:rStyle w:val="FootnoteReference"/>
        </w:rPr>
        <w:footnoteReference w:id="15"/>
      </w:r>
      <w:r w:rsidRPr="008B3241">
        <w:t>.</w:t>
      </w:r>
    </w:p>
    <w:p w:rsidR="000A2821" w:rsidRPr="008B3241" w:rsidRDefault="000A2821" w:rsidP="000A2821">
      <w:pPr>
        <w:shd w:val="clear" w:color="auto" w:fill="E6E6E6"/>
      </w:pPr>
    </w:p>
    <w:p w:rsidR="000A2821" w:rsidRPr="008B3241" w:rsidRDefault="000A2821" w:rsidP="000A2821">
      <w:pPr>
        <w:shd w:val="clear" w:color="auto" w:fill="E6E6E6"/>
        <w:rPr>
          <w:lang w:eastAsia="en-US"/>
        </w:rPr>
      </w:pPr>
      <w:r w:rsidRPr="008B3241">
        <w:rPr>
          <w:lang w:eastAsia="en-US"/>
        </w:rPr>
        <w:t>EXAMPLE 1</w:t>
      </w:r>
      <w:r w:rsidRPr="008B3241">
        <w:rPr>
          <w:lang w:eastAsia="en-US"/>
        </w:rPr>
        <w:tab/>
      </w:r>
      <w:r w:rsidRPr="008B3241">
        <w:rPr>
          <w:lang w:eastAsia="en-US"/>
        </w:rPr>
        <w:tab/>
        <w:t>Through the Get Spatial Objects function, a download service can either download a pre-defined data set or pre-defined part of a data set (non-direct access download service), or give direct access to the spatial objects contained in the data set, and download selections of spatial objects based upon a query (direct access download service). To execute such a request, some of the following information might be required:</w:t>
      </w:r>
    </w:p>
    <w:p w:rsidR="000A2821" w:rsidRPr="008B3241" w:rsidRDefault="000A2821" w:rsidP="000A2821">
      <w:pPr>
        <w:pStyle w:val="Dash"/>
        <w:numPr>
          <w:ilvl w:val="0"/>
          <w:numId w:val="16"/>
        </w:numPr>
        <w:shd w:val="clear" w:color="auto" w:fill="E6E6E6"/>
        <w:tabs>
          <w:tab w:val="clear" w:pos="284"/>
          <w:tab w:val="clear" w:pos="851"/>
          <w:tab w:val="clear" w:pos="1134"/>
        </w:tabs>
        <w:jc w:val="left"/>
      </w:pPr>
      <w:r w:rsidRPr="008B3241">
        <w:t>the list of spatial object types and/or predefined data sets that are offered by the download service (to be provided through the Get Download Service Metadata operation),</w:t>
      </w:r>
    </w:p>
    <w:p w:rsidR="000A2821" w:rsidRPr="008B3241" w:rsidRDefault="000A2821" w:rsidP="000A2821">
      <w:pPr>
        <w:pStyle w:val="Dash"/>
        <w:numPr>
          <w:ilvl w:val="0"/>
          <w:numId w:val="16"/>
        </w:numPr>
        <w:shd w:val="clear" w:color="auto" w:fill="E6E6E6"/>
        <w:tabs>
          <w:tab w:val="clear" w:pos="284"/>
          <w:tab w:val="clear" w:pos="851"/>
          <w:tab w:val="clear" w:pos="1134"/>
        </w:tabs>
        <w:jc w:val="left"/>
      </w:pPr>
      <w:r w:rsidRPr="008B3241">
        <w:t xml:space="preserve"> and the query capabilities section advertising the types of predicates that may be used to form a query expression (to be provided through the Get Download Service Metadata operation, where applicable),</w:t>
      </w:r>
    </w:p>
    <w:p w:rsidR="000A2821" w:rsidRPr="008B3241" w:rsidRDefault="000A2821" w:rsidP="000A2821">
      <w:pPr>
        <w:pStyle w:val="Dash"/>
        <w:numPr>
          <w:ilvl w:val="0"/>
          <w:numId w:val="16"/>
        </w:numPr>
        <w:shd w:val="clear" w:color="auto" w:fill="E6E6E6"/>
        <w:tabs>
          <w:tab w:val="clear" w:pos="284"/>
          <w:tab w:val="clear" w:pos="851"/>
          <w:tab w:val="clear" w:pos="1134"/>
        </w:tabs>
        <w:jc w:val="left"/>
      </w:pPr>
      <w:r w:rsidRPr="008B3241">
        <w:t>a description of spatial object types offered by a downloa</w:t>
      </w:r>
      <w:r>
        <w:t>d service instance (to be provid</w:t>
      </w:r>
      <w:r w:rsidRPr="008B3241">
        <w:t xml:space="preserve">ed through the </w:t>
      </w:r>
      <w:r w:rsidRPr="008B3241">
        <w:rPr>
          <w:rFonts w:cs="Times New Roman"/>
        </w:rPr>
        <w:t>Describe Spatial Object Types</w:t>
      </w:r>
      <w:r w:rsidRPr="008B3241">
        <w:t xml:space="preserve"> operation). </w:t>
      </w:r>
    </w:p>
    <w:p w:rsidR="000A2821" w:rsidRPr="008B3241" w:rsidRDefault="000A2821" w:rsidP="000A2821">
      <w:pPr>
        <w:shd w:val="clear" w:color="auto" w:fill="E6E6E6"/>
        <w:rPr>
          <w:lang w:eastAsia="en-US"/>
        </w:rPr>
      </w:pPr>
    </w:p>
    <w:p w:rsidR="000A2821" w:rsidRPr="008B3241" w:rsidRDefault="000A2821" w:rsidP="000A2821">
      <w:pPr>
        <w:shd w:val="clear" w:color="auto" w:fill="E6E6E6"/>
        <w:rPr>
          <w:lang w:eastAsia="en-US"/>
        </w:rPr>
      </w:pPr>
      <w:r w:rsidRPr="008B3241">
        <w:rPr>
          <w:lang w:eastAsia="en-US"/>
        </w:rPr>
        <w:t>EXAMPLE 2</w:t>
      </w:r>
      <w:r w:rsidRPr="008B3241">
        <w:rPr>
          <w:lang w:eastAsia="en-US"/>
        </w:rPr>
        <w:tab/>
      </w:r>
      <w:r w:rsidRPr="008B3241">
        <w:rPr>
          <w:lang w:eastAsia="en-US"/>
        </w:rPr>
        <w:tab/>
        <w:t>Through the Transform function, a transformation service carries out data content transformations from native data forms to the INSPIRE-compliant form and vice versa. If this operation is directly called by an application to transform source data (e.g. obtained through a download service) that is not yet conformant with this data specification, the following parameters are required:</w:t>
      </w:r>
    </w:p>
    <w:p w:rsidR="000A2821" w:rsidRPr="008B3241" w:rsidRDefault="000A2821" w:rsidP="000A2821">
      <w:pPr>
        <w:shd w:val="clear" w:color="auto" w:fill="E6E6E6"/>
        <w:rPr>
          <w:lang w:eastAsia="en-US"/>
        </w:rPr>
      </w:pPr>
      <w:r w:rsidRPr="008B3241">
        <w:rPr>
          <w:lang w:eastAsia="en-US"/>
        </w:rPr>
        <w:t>Input data (mandatory). The data set to be transformed.</w:t>
      </w:r>
    </w:p>
    <w:p w:rsidR="000A2821" w:rsidRPr="008B3241" w:rsidRDefault="000A2821" w:rsidP="000A2821">
      <w:pPr>
        <w:pStyle w:val="Dash"/>
        <w:numPr>
          <w:ilvl w:val="0"/>
          <w:numId w:val="16"/>
        </w:numPr>
        <w:shd w:val="clear" w:color="auto" w:fill="E6E6E6"/>
        <w:tabs>
          <w:tab w:val="clear" w:pos="284"/>
          <w:tab w:val="clear" w:pos="851"/>
          <w:tab w:val="clear" w:pos="1134"/>
        </w:tabs>
        <w:jc w:val="left"/>
      </w:pPr>
      <w:r w:rsidRPr="008B3241">
        <w:t>Source model (mandatory, if cannot be determined from the input data). The model in which the input data is provided.</w:t>
      </w:r>
    </w:p>
    <w:p w:rsidR="000A2821" w:rsidRPr="008B3241" w:rsidRDefault="000A2821" w:rsidP="000A2821">
      <w:pPr>
        <w:pStyle w:val="Dash"/>
        <w:numPr>
          <w:ilvl w:val="0"/>
          <w:numId w:val="16"/>
        </w:numPr>
        <w:shd w:val="clear" w:color="auto" w:fill="E6E6E6"/>
        <w:tabs>
          <w:tab w:val="clear" w:pos="284"/>
          <w:tab w:val="clear" w:pos="851"/>
          <w:tab w:val="clear" w:pos="1134"/>
        </w:tabs>
        <w:jc w:val="left"/>
      </w:pPr>
      <w:r w:rsidRPr="008B3241">
        <w:t xml:space="preserve">Target model (mandatory). The model in which the results are expected. </w:t>
      </w:r>
    </w:p>
    <w:p w:rsidR="000A2821" w:rsidRPr="008B3241" w:rsidRDefault="000A2821" w:rsidP="000A2821">
      <w:pPr>
        <w:pStyle w:val="Dash"/>
        <w:numPr>
          <w:ilvl w:val="0"/>
          <w:numId w:val="16"/>
        </w:numPr>
        <w:shd w:val="clear" w:color="auto" w:fill="E6E6E6"/>
        <w:tabs>
          <w:tab w:val="clear" w:pos="284"/>
          <w:tab w:val="clear" w:pos="851"/>
          <w:tab w:val="clear" w:pos="1134"/>
        </w:tabs>
        <w:jc w:val="left"/>
      </w:pPr>
      <w:r w:rsidRPr="008B3241">
        <w:t>Model mapping (mandatory, unless a default exists). Detailed description of how the transformation is to be carried out.</w:t>
      </w:r>
    </w:p>
    <w:bookmarkEnd w:id="379"/>
    <w:bookmarkEnd w:id="380"/>
    <w:bookmarkEnd w:id="381"/>
    <w:bookmarkEnd w:id="382"/>
    <w:bookmarkEnd w:id="383"/>
    <w:bookmarkEnd w:id="384"/>
    <w:bookmarkEnd w:id="385"/>
    <w:p w:rsidR="000A2821" w:rsidRDefault="000A2821" w:rsidP="00E27F45">
      <w:pPr>
        <w:shd w:val="clear" w:color="auto" w:fill="E6E6E6"/>
      </w:pPr>
    </w:p>
    <w:bookmarkEnd w:id="378"/>
    <w:p w:rsidR="00766FA1" w:rsidRPr="003862D7" w:rsidRDefault="00766FA1" w:rsidP="0078624E"/>
    <w:p w:rsidR="00766FA1" w:rsidRDefault="00766FA1" w:rsidP="00964F98">
      <w:pPr>
        <w:pStyle w:val="Heading2"/>
      </w:pPr>
      <w:bookmarkStart w:id="386" w:name="_Toc339566086"/>
      <w:bookmarkStart w:id="387" w:name="_Toc346532996"/>
      <w:bookmarkStart w:id="388" w:name="_Toc346799590"/>
      <w:bookmarkStart w:id="389" w:name="_Toc374464119"/>
      <w:r w:rsidRPr="008B3241">
        <w:t>Encodings</w:t>
      </w:r>
      <w:bookmarkEnd w:id="386"/>
      <w:bookmarkEnd w:id="387"/>
      <w:bookmarkEnd w:id="388"/>
      <w:bookmarkEnd w:id="389"/>
    </w:p>
    <w:p w:rsidR="00766FA1" w:rsidRDefault="00766FA1" w:rsidP="0078624E"/>
    <w:p w:rsidR="000A2821" w:rsidRPr="00D20669" w:rsidRDefault="000A2821" w:rsidP="000A2821">
      <w:pPr>
        <w:shd w:val="clear" w:color="auto" w:fill="E6E6E6"/>
      </w:pPr>
      <w:bookmarkStart w:id="390" w:name="_Ref250450301"/>
      <w:bookmarkStart w:id="391" w:name="_Toc250466050"/>
      <w:bookmarkStart w:id="392" w:name="encoding"/>
      <w:r>
        <w:t>The IRs contain the following two requirements for the encoding to be used to make data available.</w:t>
      </w:r>
    </w:p>
    <w:p w:rsidR="000A2821" w:rsidRDefault="000A2821" w:rsidP="000A2821">
      <w:pPr>
        <w:shd w:val="clear" w:color="auto" w:fill="E6E6E6"/>
      </w:pPr>
    </w:p>
    <w:p w:rsidR="000A2821" w:rsidRPr="0035628A" w:rsidRDefault="000A2821" w:rsidP="000A2821">
      <w:pPr>
        <w:pStyle w:val="IRrequirementgrey"/>
        <w:jc w:val="center"/>
        <w:rPr>
          <w:b/>
          <w:color w:val="FF0000"/>
        </w:rPr>
      </w:pPr>
      <w:r w:rsidRPr="0035628A">
        <w:rPr>
          <w:b/>
          <w:color w:val="FF0000"/>
        </w:rPr>
        <w:t>IR Requirement</w:t>
      </w:r>
    </w:p>
    <w:p w:rsidR="000A2821" w:rsidRPr="0035628A" w:rsidRDefault="000A2821" w:rsidP="000A2821">
      <w:pPr>
        <w:pStyle w:val="IRrequirementgrey"/>
        <w:jc w:val="center"/>
        <w:rPr>
          <w:i/>
        </w:rPr>
      </w:pPr>
      <w:r w:rsidRPr="0035628A">
        <w:rPr>
          <w:i/>
        </w:rPr>
        <w:t>Article 7</w:t>
      </w:r>
    </w:p>
    <w:p w:rsidR="000A2821" w:rsidRDefault="000A2821" w:rsidP="000A2821">
      <w:pPr>
        <w:pStyle w:val="IRrequirementgrey"/>
        <w:jc w:val="center"/>
        <w:rPr>
          <w:b/>
          <w:bCs/>
        </w:rPr>
      </w:pPr>
      <w:r>
        <w:rPr>
          <w:b/>
          <w:bCs/>
        </w:rPr>
        <w:t>Encoding</w:t>
      </w:r>
    </w:p>
    <w:p w:rsidR="000A2821" w:rsidRDefault="000A2821" w:rsidP="000A2821">
      <w:pPr>
        <w:pStyle w:val="IRrequirementgrey"/>
        <w:jc w:val="center"/>
      </w:pPr>
    </w:p>
    <w:p w:rsidR="000A2821" w:rsidRDefault="000A2821" w:rsidP="000A2821">
      <w:pPr>
        <w:pStyle w:val="IRrequirementgrey"/>
        <w:ind w:left="426" w:hanging="313"/>
      </w:pPr>
      <w:r w:rsidRPr="000B069C">
        <w:t>1.</w:t>
      </w:r>
      <w:r>
        <w:tab/>
        <w:t xml:space="preserve">Every encoding rule used to encode spatial data shall conform to EN ISO 19118. In particular, it shall specify schema conversion rules for all spatial object types and all attributes and association roles and the output data structure used. </w:t>
      </w:r>
    </w:p>
    <w:p w:rsidR="000A2821" w:rsidRDefault="000A2821" w:rsidP="000A2821">
      <w:pPr>
        <w:pStyle w:val="IRrequirementgrey"/>
        <w:ind w:left="426" w:hanging="313"/>
      </w:pPr>
      <w:r>
        <w:t>2.</w:t>
      </w:r>
      <w:r>
        <w:tab/>
        <w:t xml:space="preserve">Every encoding rule used to encode spatial data shall be made available. </w:t>
      </w:r>
    </w:p>
    <w:p w:rsidR="000A2821" w:rsidRPr="0035628A" w:rsidRDefault="000A2821" w:rsidP="000A2821">
      <w:pPr>
        <w:shd w:val="clear" w:color="auto" w:fill="E6E6E6"/>
        <w:rPr>
          <w:lang w:val="en-US"/>
        </w:rPr>
      </w:pPr>
    </w:p>
    <w:p w:rsidR="000A2821" w:rsidRPr="00922A79" w:rsidRDefault="000A2821" w:rsidP="000A2821">
      <w:pPr>
        <w:shd w:val="clear" w:color="auto" w:fill="E6E6E6"/>
        <w:tabs>
          <w:tab w:val="clear" w:pos="284"/>
          <w:tab w:val="clear" w:pos="567"/>
        </w:tabs>
      </w:pPr>
      <w:r>
        <w:t>NOTE</w:t>
      </w:r>
      <w:r>
        <w:tab/>
        <w:t xml:space="preserve">ISO 19118:2011 </w:t>
      </w:r>
      <w:r w:rsidRPr="00922A79">
        <w:t xml:space="preserve">specifies the requirements for defining encoding rules used for interchange of geographic data within the set of International Standards known as the “ISO 19100 series”. An encoding rule allows geographic information defined by application schemas and standardized schemas to be coded into a system-independent data structure suitable for transport and storage. The encoding rule specifies the types of data being coded and the syntax, structure and coding schemes used in the resulting data structure. </w:t>
      </w:r>
      <w:r>
        <w:t>Specifically, ISO 19118:2011 includes</w:t>
      </w:r>
    </w:p>
    <w:p w:rsidR="000A2821" w:rsidRDefault="000A2821" w:rsidP="000A2821">
      <w:pPr>
        <w:numPr>
          <w:ilvl w:val="0"/>
          <w:numId w:val="26"/>
        </w:numPr>
        <w:shd w:val="clear" w:color="auto" w:fill="E6E6E6"/>
      </w:pPr>
      <w:r w:rsidRPr="00922A79">
        <w:t xml:space="preserve">requirements for creating encoding rules based on UML schemas, </w:t>
      </w:r>
    </w:p>
    <w:p w:rsidR="000A2821" w:rsidRDefault="000A2821" w:rsidP="000A2821">
      <w:pPr>
        <w:numPr>
          <w:ilvl w:val="0"/>
          <w:numId w:val="26"/>
        </w:numPr>
        <w:shd w:val="clear" w:color="auto" w:fill="E6E6E6"/>
      </w:pPr>
      <w:r w:rsidRPr="00922A79">
        <w:t xml:space="preserve">requirements for creating encoding services, and </w:t>
      </w:r>
    </w:p>
    <w:p w:rsidR="000A2821" w:rsidRPr="00922A79" w:rsidRDefault="000A2821" w:rsidP="000A2821">
      <w:pPr>
        <w:numPr>
          <w:ilvl w:val="0"/>
          <w:numId w:val="26"/>
        </w:numPr>
        <w:shd w:val="clear" w:color="auto" w:fill="E6E6E6"/>
      </w:pPr>
      <w:r w:rsidRPr="00922A79">
        <w:t>requirements for XML-based encoding rules for neutral interchange of data.</w:t>
      </w:r>
    </w:p>
    <w:p w:rsidR="000A2821" w:rsidRDefault="000A2821" w:rsidP="000A2821">
      <w:pPr>
        <w:shd w:val="clear" w:color="auto" w:fill="E6E6E6"/>
        <w:rPr>
          <w:i/>
          <w:color w:val="008000"/>
        </w:rPr>
      </w:pPr>
    </w:p>
    <w:p w:rsidR="000A2821" w:rsidRDefault="000A2821" w:rsidP="000A2821">
      <w:pPr>
        <w:shd w:val="clear" w:color="auto" w:fill="E6E6E6"/>
      </w:pPr>
      <w:r>
        <w:t xml:space="preserve">While the IRs do not oblige the usage of a specific encoding, these Technical </w:t>
      </w:r>
      <w:r w:rsidRPr="007B6715">
        <w:t>Guid</w:t>
      </w:r>
      <w:r>
        <w:t>elines</w:t>
      </w:r>
      <w:r w:rsidRPr="007B6715">
        <w:t xml:space="preserve"> </w:t>
      </w:r>
      <w:r>
        <w:t xml:space="preserve">propose to make data related to the spatial data theme </w:t>
      </w:r>
      <w:r w:rsidR="00592A4C" w:rsidRPr="00592A4C">
        <w:rPr>
          <w:i/>
        </w:rPr>
        <w:t>Natural Risk Zones</w:t>
      </w:r>
      <w:r>
        <w:t xml:space="preserve"> available at least in the default encoding(s) specified in section </w:t>
      </w:r>
      <w:r w:rsidR="00B9269E">
        <w:t>0</w:t>
      </w:r>
      <w:r>
        <w:t>. In this section, a number of TG requirements are listed that need to be met in order to be conformant with the default encoding(s).</w:t>
      </w:r>
    </w:p>
    <w:p w:rsidR="000A2821" w:rsidRDefault="000A2821" w:rsidP="000A2821">
      <w:pPr>
        <w:shd w:val="clear" w:color="auto" w:fill="E6E6E6"/>
      </w:pPr>
    </w:p>
    <w:p w:rsidR="000A2821" w:rsidRDefault="000A2821" w:rsidP="000A2821">
      <w:pPr>
        <w:shd w:val="clear" w:color="auto" w:fill="E6E6E6"/>
      </w:pPr>
      <w:r>
        <w:t xml:space="preserve">The proposed default encoding(s) meet the requirements in Article 7 of the IRs, i.e. they are conformant with ISO 19118 and (since they are included in this specification) publicly available. </w:t>
      </w:r>
    </w:p>
    <w:p w:rsidR="00766FA1" w:rsidRDefault="00766FA1" w:rsidP="00BB1D6D">
      <w:bookmarkStart w:id="393" w:name="_Toc339566087"/>
      <w:bookmarkEnd w:id="392"/>
      <w:bookmarkEnd w:id="393"/>
    </w:p>
    <w:p w:rsidR="00766FA1" w:rsidRDefault="00766FA1" w:rsidP="00FB3D9F">
      <w:pPr>
        <w:pStyle w:val="Heading3"/>
        <w:tabs>
          <w:tab w:val="clear" w:pos="851"/>
          <w:tab w:val="num" w:pos="992"/>
        </w:tabs>
        <w:ind w:left="992" w:hanging="992"/>
      </w:pPr>
      <w:bookmarkStart w:id="394" w:name="_Toc339566088"/>
      <w:bookmarkStart w:id="395" w:name="_Toc346532997"/>
      <w:bookmarkStart w:id="396" w:name="_Toc346799591"/>
      <w:bookmarkStart w:id="397" w:name="_Toc374464120"/>
      <w:r>
        <w:t>Default Encoding(s)</w:t>
      </w:r>
      <w:bookmarkEnd w:id="390"/>
      <w:bookmarkEnd w:id="391"/>
      <w:bookmarkEnd w:id="394"/>
      <w:bookmarkEnd w:id="395"/>
      <w:bookmarkEnd w:id="396"/>
      <w:bookmarkEnd w:id="397"/>
    </w:p>
    <w:p w:rsidR="000A2821" w:rsidRDefault="000A2821" w:rsidP="000A2821">
      <w:pPr>
        <w:pStyle w:val="Heading4"/>
        <w:shd w:val="clear" w:color="auto" w:fill="E6E6E6"/>
      </w:pPr>
      <w:bookmarkStart w:id="398" w:name="gml"/>
      <w:r>
        <w:t>Specific requirements for GML encoding</w:t>
      </w:r>
    </w:p>
    <w:p w:rsidR="000A2821" w:rsidRDefault="000A2821" w:rsidP="000A2821">
      <w:pPr>
        <w:shd w:val="clear" w:color="auto" w:fill="E6E6E6"/>
        <w:tabs>
          <w:tab w:val="clear" w:pos="284"/>
          <w:tab w:val="clear" w:pos="567"/>
        </w:tabs>
      </w:pPr>
    </w:p>
    <w:p w:rsidR="000A2821" w:rsidRDefault="000A2821" w:rsidP="000A2821">
      <w:pPr>
        <w:shd w:val="clear" w:color="auto" w:fill="E6E6E6"/>
        <w:tabs>
          <w:tab w:val="clear" w:pos="284"/>
          <w:tab w:val="clear" w:pos="567"/>
        </w:tabs>
      </w:pPr>
      <w:r>
        <w:t>This data specification proposes the use of GML as the default encoding, as recommended in</w:t>
      </w:r>
      <w:r w:rsidRPr="00A0650D">
        <w:t xml:space="preserve"> </w:t>
      </w:r>
      <w:r>
        <w:t xml:space="preserve">sections 7.2 and 7.3 of [DS-D2.7]. </w:t>
      </w:r>
      <w:r>
        <w:rPr>
          <w:rFonts w:ascii="ArialMT" w:hAnsi="ArialMT" w:cs="ArialMT"/>
          <w:color w:val="000000"/>
          <w:sz w:val="19"/>
          <w:szCs w:val="19"/>
          <w:lang w:eastAsia="en-GB"/>
        </w:rPr>
        <w:t>GML is an XML encoding in compliance with ISO 19118, as required in Article 7(1). For details, see [ISO 19136], and in particular</w:t>
      </w:r>
      <w:r>
        <w:t xml:space="preserve"> Annex E (</w:t>
      </w:r>
      <w:r w:rsidRPr="00ED7B3E">
        <w:t>UML-to-GML application schema encoding rules</w:t>
      </w:r>
      <w:r>
        <w:t>).</w:t>
      </w:r>
    </w:p>
    <w:p w:rsidR="000A2821" w:rsidRDefault="000A2821" w:rsidP="000A2821">
      <w:pPr>
        <w:shd w:val="clear" w:color="auto" w:fill="E6E6E6"/>
        <w:tabs>
          <w:tab w:val="clear" w:pos="284"/>
          <w:tab w:val="clear" w:pos="567"/>
        </w:tabs>
      </w:pPr>
    </w:p>
    <w:p w:rsidR="000A2821" w:rsidRDefault="000A2821" w:rsidP="000A2821">
      <w:pPr>
        <w:shd w:val="clear" w:color="auto" w:fill="E6E6E6"/>
        <w:tabs>
          <w:tab w:val="clear" w:pos="284"/>
          <w:tab w:val="clear" w:pos="567"/>
        </w:tabs>
      </w:pPr>
      <w:r>
        <w:t xml:space="preserve">The following TG requirements </w:t>
      </w:r>
      <w:r w:rsidRPr="00A0650D">
        <w:t xml:space="preserve">need to be met in order to be conformant with </w:t>
      </w:r>
      <w:r>
        <w:t>GML</w:t>
      </w:r>
      <w:r w:rsidRPr="00A0650D">
        <w:t xml:space="preserve"> encodings.</w:t>
      </w:r>
    </w:p>
    <w:p w:rsidR="000A2821" w:rsidRDefault="000A2821" w:rsidP="000A2821">
      <w:pPr>
        <w:shd w:val="clear" w:color="auto" w:fill="E6E6E6"/>
        <w:tabs>
          <w:tab w:val="clear" w:pos="284"/>
          <w:tab w:val="clear" w:pos="567"/>
        </w:tabs>
      </w:pPr>
    </w:p>
    <w:p w:rsidR="000A2821" w:rsidRPr="00EB62C0" w:rsidRDefault="000A2821" w:rsidP="003D1E60">
      <w:pPr>
        <w:pStyle w:val="TGRequirementgrey"/>
      </w:pPr>
      <w:r w:rsidRPr="00A0650D">
        <w:t xml:space="preserve">Data instance (XML) documents shall validate without error against the </w:t>
      </w:r>
      <w:r>
        <w:t xml:space="preserve">provided </w:t>
      </w:r>
      <w:r w:rsidRPr="00A0650D">
        <w:t>XML schema</w:t>
      </w:r>
      <w:r>
        <w:t>.</w:t>
      </w:r>
    </w:p>
    <w:p w:rsidR="000A2821" w:rsidRPr="00A214D5" w:rsidRDefault="000A2821" w:rsidP="000A2821">
      <w:pPr>
        <w:shd w:val="clear" w:color="auto" w:fill="E6E6E6"/>
      </w:pPr>
    </w:p>
    <w:p w:rsidR="000A2821" w:rsidRPr="00A214D5" w:rsidRDefault="000A2821" w:rsidP="000A2821">
      <w:pPr>
        <w:shd w:val="clear" w:color="auto" w:fill="E6E6E6"/>
        <w:tabs>
          <w:tab w:val="clear" w:pos="284"/>
          <w:tab w:val="clear" w:pos="567"/>
        </w:tabs>
      </w:pPr>
      <w:r w:rsidRPr="00A214D5">
        <w:t>NOTE</w:t>
      </w:r>
      <w:r>
        <w:t xml:space="preserve"> 1</w:t>
      </w:r>
      <w:r w:rsidRPr="00A214D5">
        <w:tab/>
      </w:r>
      <w:r>
        <w:t>Not all constraints defined in the application schemas can be mapped to XML. Therefore, the following requirement is necessary.</w:t>
      </w:r>
    </w:p>
    <w:p w:rsidR="000A2821" w:rsidRPr="00A214D5" w:rsidRDefault="000A2821" w:rsidP="000A2821">
      <w:pPr>
        <w:shd w:val="clear" w:color="auto" w:fill="E6E6E6"/>
      </w:pPr>
    </w:p>
    <w:p w:rsidR="000A2821" w:rsidRPr="00A0650D" w:rsidRDefault="000A2821" w:rsidP="000A2821">
      <w:pPr>
        <w:shd w:val="clear" w:color="auto" w:fill="E6E6E6"/>
        <w:tabs>
          <w:tab w:val="clear" w:pos="284"/>
          <w:tab w:val="clear" w:pos="567"/>
        </w:tabs>
      </w:pPr>
      <w:r w:rsidRPr="00A214D5">
        <w:t>NOTE</w:t>
      </w:r>
      <w:r>
        <w:t xml:space="preserve"> 2</w:t>
      </w:r>
      <w:r>
        <w:tab/>
        <w:t xml:space="preserve">The obligation to </w:t>
      </w:r>
      <w:r w:rsidRPr="003D1E60">
        <w:t xml:space="preserve">use only the allowed code list values specified for attributes </w:t>
      </w:r>
      <w:r>
        <w:t xml:space="preserve">and most of the constraints defined in the application schemas </w:t>
      </w:r>
      <w:r w:rsidRPr="000E563C">
        <w:rPr>
          <w:u w:val="single"/>
        </w:rPr>
        <w:t>cannot</w:t>
      </w:r>
      <w:r>
        <w:t xml:space="preserve"> be mapped to the XML sch. They can therefore </w:t>
      </w:r>
      <w:r w:rsidRPr="000E563C">
        <w:rPr>
          <w:u w:val="single"/>
        </w:rPr>
        <w:t>not</w:t>
      </w:r>
      <w:r>
        <w:t xml:space="preserve"> be enforced through schema validation. It may be possible to express some of these constraints using other schema or rule languages (e.g. Schematron), in order to enable automatic validation.</w:t>
      </w:r>
      <w:r w:rsidRPr="003D1E60">
        <w:t xml:space="preserve"> </w:t>
      </w:r>
    </w:p>
    <w:bookmarkEnd w:id="398"/>
    <w:p w:rsidR="00766FA1" w:rsidRPr="00120FED" w:rsidRDefault="00766FA1" w:rsidP="0078624E"/>
    <w:p w:rsidR="00766FA1" w:rsidRPr="008B3241" w:rsidRDefault="00766FA1" w:rsidP="0078624E">
      <w:pPr>
        <w:pStyle w:val="Heading4"/>
        <w:tabs>
          <w:tab w:val="clear" w:pos="992"/>
          <w:tab w:val="num" w:pos="1276"/>
        </w:tabs>
        <w:ind w:left="1276" w:hanging="1276"/>
      </w:pPr>
      <w:r>
        <w:t>Default e</w:t>
      </w:r>
      <w:r w:rsidRPr="008B3241">
        <w:t>ncoding</w:t>
      </w:r>
      <w:r>
        <w:t>(s)</w:t>
      </w:r>
      <w:r w:rsidRPr="008B3241">
        <w:t xml:space="preserve"> for application schema </w:t>
      </w:r>
      <w:r>
        <w:t xml:space="preserve">NaturalRiskZones </w:t>
      </w:r>
    </w:p>
    <w:p w:rsidR="00766FA1" w:rsidRDefault="00766FA1" w:rsidP="0078624E">
      <w:pPr>
        <w:rPr>
          <w:rFonts w:cs="Arial"/>
          <w:b/>
          <w:iCs/>
        </w:rPr>
      </w:pPr>
    </w:p>
    <w:p w:rsidR="00766FA1" w:rsidRPr="00E63FA6" w:rsidRDefault="00766FA1" w:rsidP="00E63FA6">
      <w:pPr>
        <w:rPr>
          <w:b/>
        </w:rPr>
      </w:pPr>
      <w:r w:rsidRPr="00E63FA6">
        <w:rPr>
          <w:b/>
        </w:rPr>
        <w:t>Name: NaturalRiskZones GML Application Schema</w:t>
      </w:r>
    </w:p>
    <w:p w:rsidR="00766FA1" w:rsidRPr="0052764D" w:rsidRDefault="00766FA1" w:rsidP="00E63FA6">
      <w:r w:rsidRPr="0052764D">
        <w:t xml:space="preserve">Version: version </w:t>
      </w:r>
      <w:r w:rsidRPr="00A36D09">
        <w:t>3.</w:t>
      </w:r>
      <w:r w:rsidR="00CF163B">
        <w:t>0</w:t>
      </w:r>
    </w:p>
    <w:p w:rsidR="00766FA1" w:rsidRPr="0052764D" w:rsidRDefault="00766FA1" w:rsidP="00BB0F95">
      <w:pPr>
        <w:rPr>
          <w:rFonts w:cs="Arial"/>
          <w:iCs/>
        </w:rPr>
      </w:pPr>
      <w:r w:rsidRPr="0052764D">
        <w:rPr>
          <w:rFonts w:cs="Arial"/>
          <w:iCs/>
        </w:rPr>
        <w:t xml:space="preserve">Specification: </w:t>
      </w:r>
      <w:r w:rsidRPr="0052764D">
        <w:rPr>
          <w:rFonts w:cs="Arial"/>
          <w:lang w:eastAsia="ko-KR"/>
        </w:rPr>
        <w:t>D2.8.</w:t>
      </w:r>
      <w:r w:rsidR="000A2821" w:rsidRPr="000A2821">
        <w:rPr>
          <w:rFonts w:cs="Arial"/>
          <w:bCs/>
          <w:lang w:eastAsia="ko-KR"/>
        </w:rPr>
        <w:t>III</w:t>
      </w:r>
      <w:r w:rsidRPr="0052764D">
        <w:rPr>
          <w:rFonts w:cs="Arial"/>
          <w:lang w:eastAsia="ko-KR"/>
        </w:rPr>
        <w:t>.</w:t>
      </w:r>
      <w:r w:rsidR="000A2821">
        <w:rPr>
          <w:rFonts w:cs="Arial"/>
          <w:lang w:eastAsia="ko-KR"/>
        </w:rPr>
        <w:t>12</w:t>
      </w:r>
      <w:r w:rsidRPr="0052764D">
        <w:rPr>
          <w:rFonts w:cs="Arial"/>
          <w:lang w:eastAsia="ko-KR"/>
        </w:rPr>
        <w:t xml:space="preserve"> Data Specification on </w:t>
      </w:r>
      <w:r w:rsidR="00592A4C" w:rsidRPr="00592A4C">
        <w:rPr>
          <w:rFonts w:cs="Arial"/>
          <w:i/>
          <w:lang w:eastAsia="ko-KR"/>
        </w:rPr>
        <w:t>Natural Risk Zones</w:t>
      </w:r>
      <w:r>
        <w:rPr>
          <w:rFonts w:cs="Arial"/>
          <w:lang w:eastAsia="ko-KR"/>
        </w:rPr>
        <w:t xml:space="preserve"> -</w:t>
      </w:r>
      <w:r w:rsidRPr="002F2331">
        <w:rPr>
          <w:rFonts w:cs="Arial"/>
          <w:lang w:eastAsia="ko-KR"/>
        </w:rPr>
        <w:t xml:space="preserve"> </w:t>
      </w:r>
      <w:r>
        <w:rPr>
          <w:rFonts w:cs="Arial"/>
          <w:lang w:eastAsia="ko-KR"/>
        </w:rPr>
        <w:t>Technical</w:t>
      </w:r>
      <w:r w:rsidRPr="002F2331">
        <w:rPr>
          <w:rFonts w:cs="Arial"/>
          <w:lang w:eastAsia="ko-KR"/>
        </w:rPr>
        <w:t xml:space="preserve"> Guidelines</w:t>
      </w:r>
    </w:p>
    <w:p w:rsidR="00766FA1" w:rsidRDefault="00766FA1" w:rsidP="00BB0F95">
      <w:r w:rsidRPr="0052764D">
        <w:rPr>
          <w:rFonts w:cs="Arial"/>
          <w:iCs/>
        </w:rPr>
        <w:t xml:space="preserve">Character set: </w:t>
      </w:r>
      <w:r w:rsidRPr="0052764D">
        <w:t xml:space="preserve"> UTF-8</w:t>
      </w:r>
    </w:p>
    <w:p w:rsidR="00766FA1" w:rsidRPr="007A05BA" w:rsidRDefault="00766FA1" w:rsidP="00CF163B">
      <w:pPr>
        <w:jc w:val="left"/>
      </w:pPr>
      <w:r w:rsidRPr="008B3241">
        <w:t xml:space="preserve">The </w:t>
      </w:r>
      <w:r>
        <w:rPr>
          <w:iCs/>
        </w:rPr>
        <w:t>xml s</w:t>
      </w:r>
      <w:r w:rsidRPr="008B3241">
        <w:rPr>
          <w:iCs/>
        </w:rPr>
        <w:t xml:space="preserve">chema </w:t>
      </w:r>
      <w:r>
        <w:rPr>
          <w:iCs/>
        </w:rPr>
        <w:t xml:space="preserve">document </w:t>
      </w:r>
      <w:r w:rsidRPr="008B3241">
        <w:t xml:space="preserve">is </w:t>
      </w:r>
      <w:r>
        <w:t xml:space="preserve">available on the </w:t>
      </w:r>
      <w:r>
        <w:rPr>
          <w:rFonts w:cs="Arial"/>
          <w:iCs/>
        </w:rPr>
        <w:t>INSPIRE website</w:t>
      </w:r>
      <w:r w:rsidRPr="002F2331">
        <w:t xml:space="preserve"> </w:t>
      </w:r>
      <w:r w:rsidR="00CF163B" w:rsidRPr="00E772A7">
        <w:rPr>
          <w:i/>
        </w:rPr>
        <w:t>http://inspire.ec.europa.eu/schemas/nz/3.0r/NaturalRiskZones.xsd</w:t>
      </w:r>
      <w:r w:rsidRPr="007A05BA">
        <w:t xml:space="preserve"> </w:t>
      </w:r>
    </w:p>
    <w:p w:rsidR="00766FA1" w:rsidRPr="00120FED" w:rsidRDefault="00766FA1" w:rsidP="00D27144"/>
    <w:p w:rsidR="000A2821" w:rsidRDefault="000A2821" w:rsidP="00E27F45">
      <w:pPr>
        <w:pStyle w:val="Heading2"/>
        <w:shd w:val="clear" w:color="auto" w:fill="E6E6E6"/>
        <w:rPr>
          <w:lang w:eastAsia="en-US"/>
        </w:rPr>
      </w:pPr>
      <w:bookmarkStart w:id="399" w:name="_Toc374464121"/>
      <w:r>
        <w:rPr>
          <w:lang w:eastAsia="en-US"/>
        </w:rPr>
        <w:t>Options for delivering coverage data</w:t>
      </w:r>
      <w:bookmarkEnd w:id="399"/>
    </w:p>
    <w:p w:rsidR="000A2821" w:rsidRDefault="000A2821" w:rsidP="00E27F45">
      <w:pPr>
        <w:shd w:val="clear" w:color="auto" w:fill="E6E6E6"/>
        <w:rPr>
          <w:lang w:eastAsia="en-US"/>
        </w:rPr>
      </w:pPr>
    </w:p>
    <w:p w:rsidR="000A2821" w:rsidRDefault="000A2821" w:rsidP="00E27F45">
      <w:pPr>
        <w:shd w:val="clear" w:color="auto" w:fill="E6E6E6"/>
        <w:rPr>
          <w:lang w:eastAsia="en-US"/>
        </w:rPr>
      </w:pPr>
      <w:r>
        <w:rPr>
          <w:lang w:eastAsia="en-US"/>
        </w:rPr>
        <w:t>For coverages, different encodings may be used for the domain and the range of the coverage. There are several options for packaging the domain and range encoding when delivering coverage data through a download service, as discussed below</w:t>
      </w:r>
      <w:r>
        <w:rPr>
          <w:rStyle w:val="FootnoteReference"/>
          <w:lang w:eastAsia="en-US"/>
        </w:rPr>
        <w:footnoteReference w:id="16"/>
      </w:r>
      <w:r>
        <w:rPr>
          <w:lang w:eastAsia="en-US"/>
        </w:rPr>
        <w:t xml:space="preserve">. </w:t>
      </w:r>
    </w:p>
    <w:p w:rsidR="000A2821" w:rsidRDefault="000A2821" w:rsidP="00E27F45">
      <w:pPr>
        <w:shd w:val="clear" w:color="auto" w:fill="E6E6E6"/>
        <w:rPr>
          <w:lang w:eastAsia="en-US"/>
        </w:rPr>
      </w:pPr>
    </w:p>
    <w:p w:rsidR="000A2821" w:rsidRPr="009142DB" w:rsidRDefault="000A2821" w:rsidP="00E27F45">
      <w:pPr>
        <w:shd w:val="clear" w:color="auto" w:fill="E6E6E6"/>
        <w:rPr>
          <w:b/>
          <w:lang w:eastAsia="en-US"/>
        </w:rPr>
      </w:pPr>
      <w:r w:rsidRPr="009142DB">
        <w:rPr>
          <w:b/>
          <w:lang w:eastAsia="en-US"/>
        </w:rPr>
        <w:t>Multipart representation</w:t>
      </w:r>
    </w:p>
    <w:p w:rsidR="000A2821" w:rsidRDefault="000A2821" w:rsidP="00E27F45">
      <w:pPr>
        <w:shd w:val="clear" w:color="auto" w:fill="E6E6E6"/>
        <w:rPr>
          <w:lang w:eastAsia="en-US"/>
        </w:rPr>
      </w:pPr>
    </w:p>
    <w:p w:rsidR="000A2821" w:rsidRDefault="000A2821" w:rsidP="00E27F45">
      <w:pPr>
        <w:shd w:val="clear" w:color="auto" w:fill="E6E6E6"/>
        <w:rPr>
          <w:lang w:eastAsia="en-US"/>
        </w:rPr>
      </w:pPr>
      <w:r>
        <w:rPr>
          <w:lang w:eastAsia="en-US"/>
        </w:rPr>
        <w:t xml:space="preserve">For performance reasons, binary file formats are usually preferred to text-based formats such as XML for storing large amounts of coverage data. However, they cannot directly constitute an alternative to pure GML, since their own data structure might often not support all the ISO 19123 elements used to describe coverages in the conceptual model. </w:t>
      </w:r>
    </w:p>
    <w:p w:rsidR="000A2821" w:rsidRDefault="000A2821" w:rsidP="00E27F45">
      <w:pPr>
        <w:shd w:val="clear" w:color="auto" w:fill="E6E6E6"/>
        <w:rPr>
          <w:lang w:eastAsia="en-US"/>
        </w:rPr>
      </w:pPr>
    </w:p>
    <w:p w:rsidR="000A2821" w:rsidRDefault="000A2821" w:rsidP="00E27F45">
      <w:pPr>
        <w:shd w:val="clear" w:color="auto" w:fill="E6E6E6"/>
        <w:rPr>
          <w:lang w:eastAsia="en-US"/>
        </w:rPr>
      </w:pPr>
      <w:r>
        <w:rPr>
          <w:lang w:eastAsia="en-US"/>
        </w:rPr>
        <w:t>The</w:t>
      </w:r>
      <w:r w:rsidRPr="009679A2">
        <w:rPr>
          <w:lang w:eastAsia="en-US"/>
        </w:rPr>
        <w:t xml:space="preserve"> OGC standard GML Application Schema for cove</w:t>
      </w:r>
      <w:r w:rsidRPr="00E06996">
        <w:rPr>
          <w:lang w:eastAsia="en-US"/>
        </w:rPr>
        <w:t>r</w:t>
      </w:r>
      <w:r w:rsidRPr="009679A2">
        <w:rPr>
          <w:lang w:eastAsia="en-US"/>
        </w:rPr>
        <w:t>ages [OGC 09-146r2] offers a format encoding which combines these two approaches. The first part consists of a GML document representing all coverage components except the range set, which is contained in the second part in some other e</w:t>
      </w:r>
      <w:r w:rsidRPr="00E06996">
        <w:rPr>
          <w:lang w:eastAsia="en-US"/>
        </w:rPr>
        <w:t>n</w:t>
      </w:r>
      <w:r w:rsidRPr="009679A2">
        <w:rPr>
          <w:lang w:eastAsia="en-US"/>
        </w:rPr>
        <w:t>co</w:t>
      </w:r>
      <w:r w:rsidRPr="00E06996">
        <w:rPr>
          <w:lang w:eastAsia="en-US"/>
        </w:rPr>
        <w:t>d</w:t>
      </w:r>
      <w:r w:rsidRPr="009679A2">
        <w:rPr>
          <w:lang w:eastAsia="en-US"/>
        </w:rPr>
        <w:t xml:space="preserve">ing format such as </w:t>
      </w:r>
      <w:r>
        <w:t xml:space="preserve"> ‘well known’ binary formats’.</w:t>
      </w:r>
      <w:r w:rsidRPr="009679A2">
        <w:rPr>
          <w:lang w:eastAsia="en-US"/>
        </w:rPr>
        <w:t xml:space="preserve"> Some information in the s</w:t>
      </w:r>
      <w:r w:rsidRPr="00E06996">
        <w:rPr>
          <w:lang w:eastAsia="en-US"/>
        </w:rPr>
        <w:t>e</w:t>
      </w:r>
      <w:r w:rsidRPr="009679A2">
        <w:rPr>
          <w:lang w:eastAsia="en-US"/>
        </w:rPr>
        <w:t>cond part may be redundant with the GML content of the first part. In this case, consistency must be ne</w:t>
      </w:r>
      <w:r w:rsidRPr="006E5BC1">
        <w:rPr>
          <w:lang w:eastAsia="en-US"/>
        </w:rPr>
        <w:t>cessarily e</w:t>
      </w:r>
      <w:r w:rsidRPr="00E06996">
        <w:rPr>
          <w:lang w:eastAsia="en-US"/>
        </w:rPr>
        <w:t>nsured, for example by defining a GML mapping of the additional encoding format.</w:t>
      </w:r>
    </w:p>
    <w:p w:rsidR="000A2821" w:rsidRDefault="000A2821" w:rsidP="00E27F45">
      <w:pPr>
        <w:shd w:val="clear" w:color="auto" w:fill="E6E6E6"/>
        <w:rPr>
          <w:lang w:eastAsia="en-US"/>
        </w:rPr>
      </w:pPr>
    </w:p>
    <w:p w:rsidR="000A2821" w:rsidRDefault="000A2821" w:rsidP="00E27F45">
      <w:pPr>
        <w:shd w:val="clear" w:color="auto" w:fill="E6E6E6"/>
        <w:rPr>
          <w:lang w:eastAsia="en-US"/>
        </w:rPr>
      </w:pPr>
      <w:r>
        <w:rPr>
          <w:lang w:eastAsia="en-US"/>
        </w:rPr>
        <w:t>The advantage of this multipart representation is that coverage constituents are not handled individually but as a whole. This is not really the case with GML which also allows the encoding of the value side of the coverage in external binary files, but via references to remote locations.</w:t>
      </w:r>
    </w:p>
    <w:p w:rsidR="000A2821" w:rsidRDefault="000A2821" w:rsidP="00E27F45">
      <w:pPr>
        <w:shd w:val="clear" w:color="auto" w:fill="E6E6E6"/>
        <w:rPr>
          <w:lang w:eastAsia="en-US"/>
        </w:rPr>
      </w:pPr>
    </w:p>
    <w:p w:rsidR="000A2821" w:rsidRPr="003D075E" w:rsidRDefault="000A2821" w:rsidP="00E27F45">
      <w:pPr>
        <w:pStyle w:val="TGRequirementgrey"/>
      </w:pPr>
      <w:r>
        <w:t xml:space="preserve">Coverage data encoded as multipart messages shall comply with the multipart representation conformance class defined in GML Application Schema for Coverages </w:t>
      </w:r>
      <w:r>
        <w:rPr>
          <w:lang w:eastAsia="en-US"/>
        </w:rPr>
        <w:t>[OGC 09-146r2]</w:t>
      </w:r>
      <w:r>
        <w:t>.</w:t>
      </w:r>
    </w:p>
    <w:p w:rsidR="000A2821" w:rsidRDefault="000A2821" w:rsidP="00E27F45">
      <w:pPr>
        <w:shd w:val="clear" w:color="auto" w:fill="E6E6E6"/>
        <w:rPr>
          <w:lang w:val="en-US" w:eastAsia="en-US"/>
        </w:rPr>
      </w:pPr>
    </w:p>
    <w:p w:rsidR="000A2821" w:rsidRDefault="000A2821" w:rsidP="00E27F45">
      <w:pPr>
        <w:shd w:val="clear" w:color="auto" w:fill="E6E6E6"/>
        <w:rPr>
          <w:i/>
          <w:iCs/>
          <w:lang w:val="en-US" w:eastAsia="en-US"/>
        </w:rPr>
      </w:pPr>
      <w:r>
        <w:rPr>
          <w:lang w:val="en-US" w:eastAsia="en-US"/>
        </w:rPr>
        <w:t>NOTE</w:t>
      </w:r>
      <w:r>
        <w:rPr>
          <w:lang w:val="en-US" w:eastAsia="en-US"/>
        </w:rPr>
        <w:tab/>
      </w:r>
      <w:r>
        <w:rPr>
          <w:lang w:val="en-US" w:eastAsia="en-US"/>
        </w:rPr>
        <w:tab/>
        <w:t xml:space="preserve">The </w:t>
      </w:r>
      <w:r>
        <w:t xml:space="preserve">GML Application Schema for Coverages </w:t>
      </w:r>
      <w:r>
        <w:rPr>
          <w:lang w:eastAsia="en-US"/>
        </w:rPr>
        <w:t xml:space="preserve">establishes a one-to-one relationship between coverages and multipart document instances. </w:t>
      </w:r>
    </w:p>
    <w:p w:rsidR="000A2821" w:rsidRDefault="000A2821" w:rsidP="00E27F45">
      <w:pPr>
        <w:shd w:val="clear" w:color="auto" w:fill="E6E6E6"/>
        <w:rPr>
          <w:lang w:eastAsia="en-US"/>
        </w:rPr>
      </w:pPr>
    </w:p>
    <w:p w:rsidR="000A2821" w:rsidRPr="009142DB" w:rsidRDefault="000A2821" w:rsidP="00E27F45">
      <w:pPr>
        <w:shd w:val="clear" w:color="auto" w:fill="E6E6E6"/>
        <w:rPr>
          <w:b/>
          <w:lang w:eastAsia="en-US"/>
        </w:rPr>
      </w:pPr>
      <w:r w:rsidRPr="009142DB">
        <w:rPr>
          <w:b/>
          <w:lang w:eastAsia="en-US"/>
        </w:rPr>
        <w:t>Reference to an external file</w:t>
      </w:r>
    </w:p>
    <w:p w:rsidR="000A2821" w:rsidRDefault="000A2821" w:rsidP="00E27F45">
      <w:pPr>
        <w:shd w:val="clear" w:color="auto" w:fill="E6E6E6"/>
        <w:rPr>
          <w:lang w:eastAsia="en-US"/>
        </w:rPr>
      </w:pPr>
    </w:p>
    <w:p w:rsidR="000A2821" w:rsidRPr="00A32E4D" w:rsidRDefault="000A2821" w:rsidP="00E27F45">
      <w:pPr>
        <w:shd w:val="clear" w:color="auto" w:fill="E6E6E6"/>
        <w:rPr>
          <w:lang w:eastAsia="en-US"/>
        </w:rPr>
      </w:pPr>
      <w:r w:rsidRPr="00A32E4D">
        <w:rPr>
          <w:lang w:eastAsia="en-US"/>
        </w:rPr>
        <w:t>The range set can be encoded within the XML structure as an external bin</w:t>
      </w:r>
      <w:r>
        <w:rPr>
          <w:lang w:eastAsia="en-US"/>
        </w:rPr>
        <w:t>ary file using the gml:File ele</w:t>
      </w:r>
      <w:r w:rsidRPr="00A32E4D">
        <w:rPr>
          <w:lang w:eastAsia="en-US"/>
        </w:rPr>
        <w:t>ment.  This has the benefit of efficiently storing the range set data within an external file that is of a well-known format type, for example TIFF or GeoTIFF.  This method of encoding is of most use for the storage of large files.</w:t>
      </w:r>
    </w:p>
    <w:p w:rsidR="000A2821" w:rsidRDefault="000A2821" w:rsidP="00E27F45">
      <w:pPr>
        <w:shd w:val="clear" w:color="auto" w:fill="E6E6E6"/>
        <w:rPr>
          <w:lang w:eastAsia="en-US"/>
        </w:rPr>
      </w:pPr>
    </w:p>
    <w:p w:rsidR="000A2821" w:rsidRDefault="000A2821" w:rsidP="00E27F45">
      <w:pPr>
        <w:shd w:val="clear" w:color="auto" w:fill="E6E6E6"/>
        <w:rPr>
          <w:b/>
          <w:lang w:eastAsia="en-US"/>
        </w:rPr>
      </w:pPr>
      <w:r w:rsidRPr="009142DB">
        <w:rPr>
          <w:b/>
          <w:lang w:eastAsia="en-US"/>
        </w:rPr>
        <w:t>Encoding the range inline</w:t>
      </w:r>
    </w:p>
    <w:p w:rsidR="000A2821" w:rsidRPr="009142DB" w:rsidRDefault="000A2821" w:rsidP="00E27F45">
      <w:pPr>
        <w:shd w:val="clear" w:color="auto" w:fill="E6E6E6"/>
        <w:rPr>
          <w:b/>
          <w:lang w:eastAsia="en-US"/>
        </w:rPr>
      </w:pPr>
    </w:p>
    <w:p w:rsidR="000A2821" w:rsidRPr="00A32E4D" w:rsidRDefault="000A2821" w:rsidP="00E27F45">
      <w:pPr>
        <w:shd w:val="clear" w:color="auto" w:fill="E6E6E6"/>
        <w:rPr>
          <w:lang w:eastAsia="en-US"/>
        </w:rPr>
      </w:pPr>
      <w:r w:rsidRPr="00A32E4D">
        <w:rPr>
          <w:lang w:eastAsia="en-US"/>
        </w:rPr>
        <w:t xml:space="preserve">This option encodes the range set data within the XML inline.  This is encoded as a DataBlock element.  This encoding provides much greater visibility for the range set values, however, this comes at the cost of reduced efficiency.  This method of encoding would therefore only be suitable for small datasets. </w:t>
      </w:r>
    </w:p>
    <w:p w:rsidR="000A2821" w:rsidRDefault="000A2821" w:rsidP="00E27F45">
      <w:pPr>
        <w:shd w:val="clear" w:color="auto" w:fill="E6E6E6"/>
      </w:pPr>
    </w:p>
    <w:p w:rsidR="000A2821" w:rsidRDefault="000A2821" w:rsidP="00E27F45">
      <w:pPr>
        <w:shd w:val="clear" w:color="auto" w:fill="E6E6E6"/>
        <w:rPr>
          <w:b/>
          <w:lang w:eastAsia="en-US"/>
        </w:rPr>
      </w:pPr>
      <w:r w:rsidRPr="009142DB">
        <w:rPr>
          <w:b/>
          <w:lang w:eastAsia="en-US"/>
        </w:rPr>
        <w:t xml:space="preserve">Encoding the </w:t>
      </w:r>
      <w:r>
        <w:rPr>
          <w:b/>
          <w:lang w:eastAsia="en-US"/>
        </w:rPr>
        <w:t>domain</w:t>
      </w:r>
      <w:r w:rsidRPr="009142DB">
        <w:rPr>
          <w:b/>
          <w:lang w:eastAsia="en-US"/>
        </w:rPr>
        <w:t xml:space="preserve"> in</w:t>
      </w:r>
      <w:r>
        <w:rPr>
          <w:b/>
          <w:lang w:eastAsia="en-US"/>
        </w:rPr>
        <w:t xml:space="preserve">side a </w:t>
      </w:r>
      <w:r w:rsidRPr="005B1788">
        <w:rPr>
          <w:b/>
          <w:lang w:eastAsia="en-US"/>
        </w:rPr>
        <w:t>JPEG 2000 file</w:t>
      </w:r>
    </w:p>
    <w:p w:rsidR="000A2821" w:rsidRDefault="000A2821" w:rsidP="00E27F45">
      <w:pPr>
        <w:shd w:val="clear" w:color="auto" w:fill="E6E6E6"/>
      </w:pPr>
    </w:p>
    <w:p w:rsidR="000A2821" w:rsidRDefault="000A2821" w:rsidP="00E27F45">
      <w:pPr>
        <w:shd w:val="clear" w:color="auto" w:fill="E6E6E6"/>
        <w:rPr>
          <w:lang w:eastAsia="en-US"/>
        </w:rPr>
      </w:pPr>
      <w:r>
        <w:rPr>
          <w:lang w:eastAsia="en-US"/>
        </w:rPr>
        <w:t>This option consists in packaging all the components of one or several coverages, including the domain  expressed in GML, in a single JPEG 2000 file. It is based on t</w:t>
      </w:r>
      <w:r>
        <w:t xml:space="preserve">he OGC standard GML in JPEG </w:t>
      </w:r>
      <w:r w:rsidRPr="00817CB0">
        <w:t>2000</w:t>
      </w:r>
      <w:r>
        <w:t xml:space="preserve"> </w:t>
      </w:r>
      <w:r w:rsidRPr="00FF4742">
        <w:rPr>
          <w:rFonts w:cs="Arial"/>
          <w:iCs/>
        </w:rPr>
        <w:t xml:space="preserve">for Geographic Imagery </w:t>
      </w:r>
      <w:r>
        <w:t>[OGC 05-047r2], also known as GMLJP2,</w:t>
      </w:r>
      <w:r w:rsidRPr="00817CB0">
        <w:t xml:space="preserve"> </w:t>
      </w:r>
      <w:r>
        <w:t xml:space="preserve">which </w:t>
      </w:r>
      <w:r w:rsidRPr="00817CB0">
        <w:t xml:space="preserve">specifies </w:t>
      </w:r>
      <w:r>
        <w:t>how to use GML within the XML boxes of JPEG 2000 files.</w:t>
      </w:r>
    </w:p>
    <w:p w:rsidR="000A2821" w:rsidRDefault="000A2821" w:rsidP="00E27F45">
      <w:pPr>
        <w:shd w:val="clear" w:color="auto" w:fill="E6E6E6"/>
        <w:rPr>
          <w:lang w:eastAsia="en-US"/>
        </w:rPr>
      </w:pPr>
    </w:p>
    <w:p w:rsidR="000A2821" w:rsidRPr="003D075E" w:rsidRDefault="000A2821" w:rsidP="00E27F45">
      <w:pPr>
        <w:pStyle w:val="TGRequirementgrey"/>
      </w:pPr>
      <w:bookmarkStart w:id="400" w:name="_Ref318383475"/>
      <w:r>
        <w:t xml:space="preserve">Coverage data encoded in standalone JPEG 2000 files shall comply with the OGC standard GML in JPEG </w:t>
      </w:r>
      <w:r w:rsidRPr="00817CB0">
        <w:t>2000</w:t>
      </w:r>
      <w:r>
        <w:t xml:space="preserve"> </w:t>
      </w:r>
      <w:r w:rsidRPr="005B1788">
        <w:rPr>
          <w:rFonts w:cs="Arial"/>
          <w:iCs/>
        </w:rPr>
        <w:t xml:space="preserve">for Geographic Imagery </w:t>
      </w:r>
      <w:r>
        <w:t>[OGC 05-047r2].</w:t>
      </w:r>
      <w:bookmarkEnd w:id="400"/>
    </w:p>
    <w:p w:rsidR="000A2821" w:rsidRDefault="000A2821" w:rsidP="00E27F45">
      <w:pPr>
        <w:shd w:val="clear" w:color="auto" w:fill="E6E6E6"/>
        <w:rPr>
          <w:lang w:val="en-US" w:eastAsia="en-US"/>
        </w:rPr>
      </w:pPr>
    </w:p>
    <w:p w:rsidR="000A2821" w:rsidRDefault="00B9269E" w:rsidP="00E27F45">
      <w:pPr>
        <w:shd w:val="clear" w:color="auto" w:fill="E6E6E6"/>
      </w:pPr>
      <w:r>
        <w:t>TG Requirement 8</w:t>
      </w:r>
      <w:r w:rsidR="000A2821">
        <w:t xml:space="preserve"> implies that all the encoding rules presented in GMLJP2 shall be strictly followed for including GML within JPEG 2000 data files correctly. For the sake of harmonization, the encoding rules adopted for the multipart message encoding should also apply to the GMLJP2 encoding.</w:t>
      </w:r>
    </w:p>
    <w:p w:rsidR="000A2821" w:rsidRPr="00406315" w:rsidRDefault="000A2821" w:rsidP="00E27F45">
      <w:pPr>
        <w:shd w:val="clear" w:color="auto" w:fill="E6E6E6"/>
      </w:pPr>
    </w:p>
    <w:p w:rsidR="00766FA1" w:rsidRDefault="000A2821" w:rsidP="00D27144">
      <w:bookmarkStart w:id="401" w:name="_Ref318383245"/>
      <w:r>
        <w:t xml:space="preserve">The encoding of coverage components in GMLJP2 within a JPEG 2000 file should conform to the rules specified in </w:t>
      </w:r>
      <w:bookmarkEnd w:id="401"/>
      <w:r>
        <w:t xml:space="preserve">the </w:t>
      </w:r>
      <w:r w:rsidRPr="008B3241">
        <w:rPr>
          <w:rFonts w:cs="Arial"/>
          <w:lang w:eastAsia="en-US"/>
        </w:rPr>
        <w:t>Guidelines for th</w:t>
      </w:r>
      <w:r>
        <w:rPr>
          <w:rFonts w:cs="Arial"/>
          <w:lang w:eastAsia="en-US"/>
        </w:rPr>
        <w:t>e encoding of spatial data</w:t>
      </w:r>
      <w:r>
        <w:t xml:space="preserve"> [DS-D2.7]</w:t>
      </w:r>
      <w:r w:rsidRPr="006E33F6">
        <w:t>.</w:t>
      </w:r>
    </w:p>
    <w:p w:rsidR="00CF163B" w:rsidRDefault="00CF163B" w:rsidP="00D27144"/>
    <w:p w:rsidR="00766FA1" w:rsidRPr="008B3241" w:rsidRDefault="00766FA1" w:rsidP="00A76C6D">
      <w:pPr>
        <w:pStyle w:val="Heading4"/>
        <w:tabs>
          <w:tab w:val="clear" w:pos="992"/>
          <w:tab w:val="num" w:pos="1276"/>
        </w:tabs>
        <w:ind w:left="1276" w:hanging="1276"/>
        <w:jc w:val="left"/>
      </w:pPr>
      <w:r>
        <w:t>Optional e</w:t>
      </w:r>
      <w:r w:rsidRPr="008B3241">
        <w:t>ncoding</w:t>
      </w:r>
      <w:r>
        <w:t xml:space="preserve"> for the coverage part of the a</w:t>
      </w:r>
      <w:r w:rsidRPr="008B3241">
        <w:rPr>
          <w:rStyle w:val="StyleHeading4h4sub-clause4H4heading4Blocklevel4GS4ASS"/>
        </w:rPr>
        <w:t xml:space="preserve">pplication </w:t>
      </w:r>
      <w:r>
        <w:rPr>
          <w:rStyle w:val="StyleHeading4h4sub-clause4H4heading4Blocklevel4GS4ASS"/>
        </w:rPr>
        <w:t>s</w:t>
      </w:r>
      <w:r w:rsidRPr="008B3241">
        <w:rPr>
          <w:rStyle w:val="StyleHeading4h4sub-clause4H4heading4Blocklevel4GS4ASS"/>
        </w:rPr>
        <w:t xml:space="preserve">chema </w:t>
      </w:r>
      <w:r>
        <w:t xml:space="preserve">NaturalRiskZones. </w:t>
      </w:r>
    </w:p>
    <w:p w:rsidR="00766FA1" w:rsidRPr="00CF163B" w:rsidRDefault="00766FA1" w:rsidP="008A7672">
      <w:pPr>
        <w:rPr>
          <w:i/>
          <w:color w:val="008000"/>
        </w:rPr>
      </w:pPr>
    </w:p>
    <w:p w:rsidR="00766FA1" w:rsidRDefault="00766FA1" w:rsidP="008A7672">
      <w:pPr>
        <w:rPr>
          <w:rFonts w:cs="Arial"/>
          <w:lang w:eastAsia="it-IT"/>
        </w:rPr>
      </w:pPr>
      <w:r>
        <w:rPr>
          <w:rFonts w:cs="Arial"/>
          <w:lang w:eastAsia="it-IT"/>
        </w:rPr>
        <w:t>For Hazard Areas, Risk Zones, Exposed Elements and Observed Events spatial object types that are presented as coverages the following encodings are recommended:</w:t>
      </w:r>
    </w:p>
    <w:p w:rsidR="00766FA1" w:rsidRDefault="00766FA1" w:rsidP="008A7672">
      <w:pPr>
        <w:rPr>
          <w:rFonts w:cs="Arial"/>
        </w:rPr>
      </w:pPr>
    </w:p>
    <w:p w:rsidR="00766FA1" w:rsidRDefault="00766FA1" w:rsidP="00797415">
      <w:pPr>
        <w:pStyle w:val="Recommendation"/>
        <w:numPr>
          <w:ilvl w:val="0"/>
          <w:numId w:val="58"/>
        </w:numPr>
        <w:tabs>
          <w:tab w:val="clear" w:pos="2268"/>
          <w:tab w:val="left" w:pos="2041"/>
        </w:tabs>
        <w:rPr>
          <w:rFonts w:cs="Arial"/>
        </w:rPr>
      </w:pPr>
      <w:r>
        <w:t xml:space="preserve">The recommended coverage encodings for </w:t>
      </w:r>
      <w:r>
        <w:rPr>
          <w:rFonts w:cs="Arial"/>
        </w:rPr>
        <w:t>HazardAreaCoverage, RiskZoneCoverage, ExposedElementCoverage and ObservedEventCoverage</w:t>
      </w:r>
      <w:r>
        <w:t xml:space="preserve"> spatial object types are:  GeoTIFF and JPEG2000.</w:t>
      </w:r>
    </w:p>
    <w:p w:rsidR="00766FA1" w:rsidRDefault="00766FA1" w:rsidP="008A7672"/>
    <w:p w:rsidR="00766FA1" w:rsidRPr="00D27144" w:rsidRDefault="00766FA1" w:rsidP="008A7672">
      <w:r>
        <w:t xml:space="preserve">The encoding of coverage components in GMLJP2 within a JPEG 2000 file should conform to the rules specified in the </w:t>
      </w:r>
      <w:r w:rsidRPr="008B3241">
        <w:rPr>
          <w:rFonts w:cs="Arial"/>
        </w:rPr>
        <w:t>Guidelines for th</w:t>
      </w:r>
      <w:r>
        <w:rPr>
          <w:rFonts w:cs="Arial"/>
        </w:rPr>
        <w:t>e encoding of spatial data</w:t>
      </w:r>
      <w:r>
        <w:t xml:space="preserve"> [DS-D2.7]</w:t>
      </w:r>
    </w:p>
    <w:p w:rsidR="00766FA1" w:rsidRPr="008B3241" w:rsidRDefault="00766FA1" w:rsidP="00964F98">
      <w:pPr>
        <w:pStyle w:val="Heading1"/>
        <w:tabs>
          <w:tab w:val="clear" w:pos="425"/>
          <w:tab w:val="num" w:pos="432"/>
        </w:tabs>
        <w:spacing w:after="60"/>
        <w:ind w:left="432" w:hanging="432"/>
        <w:jc w:val="both"/>
      </w:pPr>
      <w:bookmarkStart w:id="402" w:name="_Toc339566090"/>
      <w:bookmarkStart w:id="403" w:name="_Toc346533000"/>
      <w:bookmarkStart w:id="404" w:name="Ch10_DataCapture"/>
      <w:bookmarkStart w:id="405" w:name="_Toc202867264"/>
      <w:bookmarkStart w:id="406" w:name="_Toc202872592"/>
      <w:bookmarkStart w:id="407" w:name="_Toc203821281"/>
      <w:bookmarkStart w:id="408" w:name="_Toc204079984"/>
      <w:bookmarkStart w:id="409" w:name="_Toc204080392"/>
      <w:bookmarkStart w:id="410" w:name="_Toc202873577"/>
      <w:bookmarkStart w:id="411" w:name="_Toc207684644"/>
      <w:bookmarkEnd w:id="363"/>
      <w:bookmarkEnd w:id="364"/>
      <w:bookmarkEnd w:id="365"/>
      <w:bookmarkEnd w:id="366"/>
      <w:bookmarkEnd w:id="367"/>
      <w:bookmarkEnd w:id="368"/>
      <w:bookmarkEnd w:id="369"/>
      <w:r>
        <w:br w:type="page"/>
      </w:r>
      <w:bookmarkStart w:id="412" w:name="_Toc346799593"/>
      <w:bookmarkStart w:id="413" w:name="_Toc374464122"/>
      <w:r>
        <w:t>Data Capture</w:t>
      </w:r>
      <w:bookmarkEnd w:id="402"/>
      <w:bookmarkEnd w:id="403"/>
      <w:bookmarkEnd w:id="412"/>
      <w:bookmarkEnd w:id="413"/>
    </w:p>
    <w:bookmarkEnd w:id="404"/>
    <w:p w:rsidR="00766FA1" w:rsidRPr="008B3241" w:rsidRDefault="00766FA1" w:rsidP="0078624E">
      <w:pPr>
        <w:rPr>
          <w:rStyle w:val="Instruction"/>
          <w:iCs/>
        </w:rPr>
      </w:pPr>
    </w:p>
    <w:p w:rsidR="00766FA1" w:rsidRDefault="00766FA1" w:rsidP="00E63FA6">
      <w:pPr>
        <w:rPr>
          <w:rFonts w:ascii="ArialMT" w:hAnsi="ArialMT" w:cs="ArialMT"/>
          <w:lang w:eastAsia="da-DK"/>
        </w:rPr>
      </w:pPr>
      <w:r w:rsidRPr="00E63FA6">
        <w:t>There is no specific guidance required with respect to data capture</w:t>
      </w:r>
      <w:r>
        <w:rPr>
          <w:rFonts w:ascii="ArialMT" w:hAnsi="ArialMT" w:cs="ArialMT"/>
          <w:lang w:eastAsia="da-DK"/>
        </w:rPr>
        <w:t>.</w:t>
      </w:r>
    </w:p>
    <w:p w:rsidR="00766FA1" w:rsidRDefault="00766FA1" w:rsidP="0078624E"/>
    <w:p w:rsidR="00766FA1" w:rsidRDefault="00766FA1" w:rsidP="00B547BF">
      <w:pPr>
        <w:tabs>
          <w:tab w:val="left" w:pos="2268"/>
        </w:tabs>
        <w:ind w:left="1701" w:hanging="1701"/>
      </w:pPr>
    </w:p>
    <w:p w:rsidR="00766FA1" w:rsidRDefault="00766FA1" w:rsidP="00B547BF">
      <w:pPr>
        <w:tabs>
          <w:tab w:val="left" w:pos="2268"/>
        </w:tabs>
        <w:ind w:left="1701" w:hanging="1701"/>
      </w:pPr>
    </w:p>
    <w:p w:rsidR="00766FA1" w:rsidRDefault="00766FA1" w:rsidP="009D69F6">
      <w:pPr>
        <w:pStyle w:val="Heading1"/>
        <w:rPr>
          <w:lang w:val="en-US"/>
        </w:rPr>
      </w:pPr>
      <w:bookmarkStart w:id="414" w:name="_Toc341705054"/>
      <w:r>
        <w:rPr>
          <w:lang w:val="en-US"/>
        </w:rPr>
        <w:br w:type="page"/>
      </w:r>
      <w:bookmarkStart w:id="415" w:name="_Toc374464123"/>
      <w:r>
        <w:rPr>
          <w:lang w:val="en-US"/>
        </w:rPr>
        <w:t>Portrayal</w:t>
      </w:r>
      <w:bookmarkEnd w:id="414"/>
      <w:bookmarkEnd w:id="415"/>
    </w:p>
    <w:p w:rsidR="000A2821" w:rsidRDefault="000A2821" w:rsidP="00F96007">
      <w:pPr>
        <w:shd w:val="clear" w:color="auto" w:fill="E6E6E6"/>
        <w:rPr>
          <w:rFonts w:cs="Arial"/>
        </w:rPr>
      </w:pPr>
      <w:bookmarkStart w:id="416" w:name="requirements"/>
    </w:p>
    <w:p w:rsidR="000A2821" w:rsidRPr="008B3241" w:rsidRDefault="000A2821" w:rsidP="00F96007">
      <w:pPr>
        <w:shd w:val="clear" w:color="auto" w:fill="E6E6E6"/>
        <w:rPr>
          <w:rFonts w:cs="Arial"/>
        </w:rPr>
      </w:pPr>
      <w:r w:rsidRPr="008B3241">
        <w:rPr>
          <w:rFonts w:cs="Arial"/>
        </w:rPr>
        <w:t>This clause defines the rules for layers and styles to be used for portrayal of the spatial object types defined for this theme.</w:t>
      </w:r>
      <w:r>
        <w:rPr>
          <w:rFonts w:cs="Arial"/>
        </w:rPr>
        <w:t xml:space="preserve"> Portrayal is regulated in Article 14 of the IRs.</w:t>
      </w:r>
    </w:p>
    <w:p w:rsidR="000A2821" w:rsidRDefault="000A2821" w:rsidP="00F96007">
      <w:pPr>
        <w:shd w:val="clear" w:color="auto" w:fill="E6E6E6"/>
        <w:rPr>
          <w:rFonts w:cs="Arial"/>
        </w:rPr>
      </w:pPr>
    </w:p>
    <w:p w:rsidR="000A2821" w:rsidRPr="00C76B03" w:rsidRDefault="000A2821" w:rsidP="00F96007">
      <w:pPr>
        <w:pStyle w:val="IRrequirementgrey"/>
        <w:jc w:val="center"/>
        <w:rPr>
          <w:b/>
          <w:color w:val="FF0000"/>
        </w:rPr>
      </w:pPr>
      <w:r w:rsidRPr="00C76B03">
        <w:rPr>
          <w:b/>
          <w:color w:val="FF0000"/>
        </w:rPr>
        <w:t>IR Requirement</w:t>
      </w:r>
    </w:p>
    <w:p w:rsidR="000A2821" w:rsidRPr="00C76B03" w:rsidRDefault="000A2821" w:rsidP="00F96007">
      <w:pPr>
        <w:pStyle w:val="IRrequirementgrey"/>
        <w:jc w:val="center"/>
        <w:rPr>
          <w:i/>
        </w:rPr>
      </w:pPr>
      <w:r w:rsidRPr="00C76B03">
        <w:rPr>
          <w:i/>
        </w:rPr>
        <w:t>Article 14</w:t>
      </w:r>
    </w:p>
    <w:p w:rsidR="000A2821" w:rsidRPr="00C76B03" w:rsidRDefault="000A2821" w:rsidP="00F96007">
      <w:pPr>
        <w:pStyle w:val="IRrequirementgrey"/>
        <w:jc w:val="center"/>
        <w:rPr>
          <w:b/>
        </w:rPr>
      </w:pPr>
      <w:r w:rsidRPr="00C76B03">
        <w:rPr>
          <w:b/>
        </w:rPr>
        <w:t>Portrayal</w:t>
      </w:r>
    </w:p>
    <w:p w:rsidR="000A2821" w:rsidRPr="00B2063F" w:rsidRDefault="000A2821" w:rsidP="00F96007">
      <w:pPr>
        <w:pStyle w:val="IRrequirementgrey"/>
      </w:pPr>
    </w:p>
    <w:p w:rsidR="000A2821" w:rsidRPr="00B2063F" w:rsidRDefault="000A2821" w:rsidP="00F96007">
      <w:pPr>
        <w:pStyle w:val="IRrequirementgrey"/>
        <w:tabs>
          <w:tab w:val="left" w:pos="426"/>
        </w:tabs>
        <w:ind w:left="426" w:hanging="313"/>
      </w:pPr>
      <w:r>
        <w:t>1.</w:t>
      </w:r>
      <w:r>
        <w:tab/>
      </w:r>
      <w:r w:rsidRPr="00B2063F">
        <w:t>For the portrayal of spatial data sets using a view network service as specified in Commission Regula</w:t>
      </w:r>
      <w:r>
        <w:t xml:space="preserve">tion No 976/2009 </w:t>
      </w:r>
      <w:r w:rsidRPr="00B2063F">
        <w:t>(</w:t>
      </w:r>
      <w:r>
        <w:rPr>
          <w:rStyle w:val="FootnoteReference"/>
        </w:rPr>
        <w:footnoteReference w:id="17"/>
      </w:r>
      <w:r w:rsidRPr="00B2063F">
        <w:t xml:space="preserve">), the following shall be available: </w:t>
      </w:r>
    </w:p>
    <w:p w:rsidR="000A2821" w:rsidRPr="00B2063F" w:rsidRDefault="000A2821" w:rsidP="00F96007">
      <w:pPr>
        <w:pStyle w:val="IRrequirementgrey"/>
        <w:tabs>
          <w:tab w:val="left" w:pos="426"/>
          <w:tab w:val="left" w:pos="709"/>
        </w:tabs>
        <w:ind w:left="709" w:hanging="596"/>
      </w:pPr>
      <w:r>
        <w:tab/>
        <w:t>(a)</w:t>
      </w:r>
      <w:r>
        <w:tab/>
      </w:r>
      <w:r w:rsidRPr="00B2063F">
        <w:t xml:space="preserve">the layers specified in Annex II for the theme or themes the data set is related to; </w:t>
      </w:r>
    </w:p>
    <w:p w:rsidR="000A2821" w:rsidRDefault="000A2821" w:rsidP="00F96007">
      <w:pPr>
        <w:pStyle w:val="IRrequirementgrey"/>
        <w:tabs>
          <w:tab w:val="left" w:pos="426"/>
          <w:tab w:val="left" w:pos="709"/>
        </w:tabs>
        <w:ind w:left="709" w:hanging="596"/>
      </w:pPr>
      <w:r>
        <w:tab/>
      </w:r>
      <w:r w:rsidRPr="00450F8D">
        <w:t>(b)</w:t>
      </w:r>
      <w:r>
        <w:tab/>
      </w:r>
      <w:r w:rsidRPr="00450F8D">
        <w:t>for ea</w:t>
      </w:r>
      <w:r>
        <w:t>ch layer at least a default por</w:t>
      </w:r>
      <w:r w:rsidRPr="00450F8D">
        <w:t>trayal style, with as a minimum an associated title and a unique identifier.</w:t>
      </w:r>
    </w:p>
    <w:p w:rsidR="000A2821" w:rsidRPr="00B2063F" w:rsidRDefault="000A2821" w:rsidP="00F96007">
      <w:pPr>
        <w:pStyle w:val="IRrequirementgrey"/>
        <w:tabs>
          <w:tab w:val="left" w:pos="426"/>
        </w:tabs>
        <w:ind w:left="426" w:hanging="313"/>
      </w:pPr>
    </w:p>
    <w:p w:rsidR="000A2821" w:rsidRPr="00B2063F" w:rsidRDefault="000A2821" w:rsidP="00F96007">
      <w:pPr>
        <w:pStyle w:val="IRrequirementgrey"/>
        <w:tabs>
          <w:tab w:val="left" w:pos="426"/>
        </w:tabs>
        <w:ind w:left="426" w:hanging="313"/>
      </w:pPr>
      <w:r>
        <w:t>2.</w:t>
      </w:r>
      <w:r>
        <w:tab/>
      </w:r>
      <w:r w:rsidRPr="00B2063F">
        <w:t xml:space="preserve">For each layer, Annex II defines the following: </w:t>
      </w:r>
    </w:p>
    <w:p w:rsidR="000A2821" w:rsidRPr="00B2063F" w:rsidRDefault="000A2821" w:rsidP="00F96007">
      <w:pPr>
        <w:pStyle w:val="IRrequirementgrey"/>
        <w:tabs>
          <w:tab w:val="left" w:pos="426"/>
          <w:tab w:val="left" w:pos="709"/>
        </w:tabs>
        <w:ind w:left="709" w:hanging="596"/>
      </w:pPr>
      <w:r>
        <w:tab/>
      </w:r>
      <w:r w:rsidRPr="00B2063F">
        <w:t>(a)</w:t>
      </w:r>
      <w:r>
        <w:tab/>
      </w:r>
      <w:r w:rsidRPr="00B2063F">
        <w:t xml:space="preserve">a human readable title of the layer to be used for display in user interface; </w:t>
      </w:r>
    </w:p>
    <w:p w:rsidR="000A2821" w:rsidRDefault="000A2821" w:rsidP="00F96007">
      <w:pPr>
        <w:pStyle w:val="IRrequirementgrey"/>
        <w:tabs>
          <w:tab w:val="left" w:pos="426"/>
          <w:tab w:val="left" w:pos="709"/>
        </w:tabs>
        <w:ind w:left="709" w:hanging="596"/>
      </w:pPr>
      <w:r>
        <w:tab/>
      </w:r>
      <w:r w:rsidRPr="00B2063F">
        <w:t>(b) the spatial object type(s), or sub-set thereof, that constitute(s) the content</w:t>
      </w:r>
      <w:r>
        <w:t xml:space="preserve"> </w:t>
      </w:r>
      <w:r w:rsidRPr="00B2063F">
        <w:t>of the layer.</w:t>
      </w:r>
    </w:p>
    <w:p w:rsidR="000A2821" w:rsidRDefault="000A2821" w:rsidP="00F96007">
      <w:pPr>
        <w:shd w:val="clear" w:color="auto" w:fill="E6E6E6"/>
        <w:rPr>
          <w:rFonts w:cs="Arial"/>
        </w:rPr>
      </w:pPr>
    </w:p>
    <w:p w:rsidR="000A2821" w:rsidRDefault="000A2821" w:rsidP="00F96007">
      <w:pPr>
        <w:shd w:val="clear" w:color="auto" w:fill="E6E6E6"/>
        <w:rPr>
          <w:rFonts w:cs="Arial"/>
        </w:rPr>
      </w:pPr>
      <w:r w:rsidRPr="008B3241">
        <w:rPr>
          <w:rFonts w:cs="Arial"/>
        </w:rPr>
        <w:t xml:space="preserve">In section </w:t>
      </w:r>
      <w:r w:rsidR="00B9269E">
        <w:rPr>
          <w:rFonts w:cs="Arial"/>
        </w:rPr>
        <w:t></w:t>
      </w:r>
      <w:r w:rsidRPr="008B3241">
        <w:rPr>
          <w:rFonts w:cs="Arial"/>
        </w:rPr>
        <w:t xml:space="preserve">, the </w:t>
      </w:r>
      <w:r w:rsidRPr="008B3241">
        <w:rPr>
          <w:rFonts w:cs="Arial"/>
          <w:i/>
        </w:rPr>
        <w:t xml:space="preserve">types </w:t>
      </w:r>
      <w:r w:rsidRPr="008B3241">
        <w:rPr>
          <w:rFonts w:cs="Arial"/>
        </w:rPr>
        <w:t xml:space="preserve">of layers are defined that are to be used for the portrayal of the spatial object types defined in this specification. A view service may offer several layers of the same type, one for each dataset that it offers </w:t>
      </w:r>
      <w:r>
        <w:rPr>
          <w:rFonts w:cs="Arial"/>
        </w:rPr>
        <w:t xml:space="preserve">data </w:t>
      </w:r>
      <w:r w:rsidRPr="008B3241">
        <w:rPr>
          <w:rFonts w:cs="Arial"/>
        </w:rPr>
        <w:t>on a specific topic.</w:t>
      </w:r>
    </w:p>
    <w:p w:rsidR="000A2821" w:rsidRDefault="000A2821" w:rsidP="00F96007">
      <w:pPr>
        <w:shd w:val="clear" w:color="auto" w:fill="E6E6E6"/>
        <w:rPr>
          <w:rFonts w:cs="Arial"/>
        </w:rPr>
      </w:pPr>
    </w:p>
    <w:p w:rsidR="000A2821" w:rsidRDefault="000A2821" w:rsidP="009A664B">
      <w:pPr>
        <w:shd w:val="clear" w:color="auto" w:fill="E6E6E6"/>
        <w:tabs>
          <w:tab w:val="clear" w:pos="284"/>
          <w:tab w:val="clear" w:pos="567"/>
        </w:tabs>
        <w:rPr>
          <w:rFonts w:cs="Arial"/>
        </w:rPr>
      </w:pPr>
      <w:r>
        <w:rPr>
          <w:rFonts w:cs="Arial"/>
        </w:rPr>
        <w:t>NOTE</w:t>
      </w:r>
      <w:r>
        <w:rPr>
          <w:rFonts w:cs="Arial"/>
        </w:rPr>
        <w:tab/>
        <w:t>The layer specification in the IRs only contains</w:t>
      </w:r>
      <w:r w:rsidRPr="009A664B">
        <w:t xml:space="preserve"> </w:t>
      </w:r>
      <w:r>
        <w:t xml:space="preserve">the name, </w:t>
      </w:r>
      <w:r w:rsidRPr="009A664B">
        <w:rPr>
          <w:rFonts w:cs="Arial"/>
        </w:rPr>
        <w:t>a human readable title</w:t>
      </w:r>
      <w:r>
        <w:rPr>
          <w:rFonts w:cs="Arial"/>
        </w:rPr>
        <w:t xml:space="preserve"> and </w:t>
      </w:r>
      <w:r w:rsidRPr="009A664B">
        <w:rPr>
          <w:rFonts w:cs="Arial"/>
        </w:rPr>
        <w:t xml:space="preserve">the </w:t>
      </w:r>
      <w:r>
        <w:rPr>
          <w:rFonts w:cs="Arial"/>
        </w:rPr>
        <w:t xml:space="preserve">(subset(s) of) spatial object type(s), </w:t>
      </w:r>
      <w:r w:rsidRPr="009A664B">
        <w:rPr>
          <w:rFonts w:cs="Arial"/>
        </w:rPr>
        <w:t>that constitute(s) the content of the layer</w:t>
      </w:r>
      <w:r>
        <w:rPr>
          <w:rFonts w:cs="Arial"/>
        </w:rPr>
        <w:t>. In addition, these Technical Guidelines suggest keywords for describing the layer.</w:t>
      </w:r>
    </w:p>
    <w:p w:rsidR="000A2821" w:rsidRDefault="000A2821" w:rsidP="00F96007">
      <w:pPr>
        <w:shd w:val="clear" w:color="auto" w:fill="E6E6E6"/>
        <w:rPr>
          <w:rFonts w:cs="Arial"/>
        </w:rPr>
      </w:pPr>
    </w:p>
    <w:p w:rsidR="000A2821" w:rsidRPr="008B3241" w:rsidRDefault="000A2821" w:rsidP="00E53F4C">
      <w:pPr>
        <w:pStyle w:val="Recommendationgrey"/>
      </w:pPr>
      <w:r>
        <w:t xml:space="preserve">It is recommended to use the keywords specified in section </w:t>
      </w:r>
      <w:r w:rsidR="00B9269E">
        <w:t></w:t>
      </w:r>
      <w:r>
        <w:t xml:space="preserve"> in the </w:t>
      </w:r>
      <w:r w:rsidRPr="00E53F4C">
        <w:rPr>
          <w:rFonts w:cs="Arial"/>
          <w:i/>
        </w:rPr>
        <w:t>Layers Metadata parameters</w:t>
      </w:r>
      <w:r>
        <w:t xml:space="preserve"> of the INSPIRE View service (see Annex III, Part A, section </w:t>
      </w:r>
      <w:r>
        <w:rPr>
          <w:rFonts w:cs="Arial"/>
        </w:rPr>
        <w:t>2.2.4</w:t>
      </w:r>
      <w:r w:rsidRPr="009A664B">
        <w:rPr>
          <w:rFonts w:cs="Arial"/>
        </w:rPr>
        <w:t xml:space="preserve"> </w:t>
      </w:r>
      <w:r>
        <w:rPr>
          <w:rFonts w:cs="Arial"/>
        </w:rPr>
        <w:t xml:space="preserve">in </w:t>
      </w:r>
      <w:r w:rsidRPr="00E53F4C">
        <w:rPr>
          <w:rFonts w:cs="Arial"/>
        </w:rPr>
        <w:t>C</w:t>
      </w:r>
      <w:r>
        <w:rPr>
          <w:rFonts w:cs="Arial"/>
        </w:rPr>
        <w:t xml:space="preserve">ommission Regulation </w:t>
      </w:r>
      <w:r w:rsidRPr="00E53F4C">
        <w:rPr>
          <w:rFonts w:cs="Arial"/>
        </w:rPr>
        <w:t>(EC) No 976/2009</w:t>
      </w:r>
      <w:r>
        <w:rPr>
          <w:rFonts w:cs="Arial"/>
        </w:rPr>
        <w:t>).</w:t>
      </w:r>
    </w:p>
    <w:p w:rsidR="000A2821" w:rsidRDefault="000A2821" w:rsidP="00F96007">
      <w:pPr>
        <w:shd w:val="clear" w:color="auto" w:fill="E6E6E6"/>
        <w:rPr>
          <w:rFonts w:cs="Arial"/>
        </w:rPr>
      </w:pPr>
    </w:p>
    <w:p w:rsidR="000A2821" w:rsidRDefault="000A2821" w:rsidP="00F96007">
      <w:pPr>
        <w:shd w:val="clear" w:color="auto" w:fill="E6E6E6"/>
        <w:rPr>
          <w:rFonts w:cs="Arial"/>
        </w:rPr>
      </w:pPr>
      <w:r w:rsidRPr="008B3241">
        <w:rPr>
          <w:rFonts w:cs="Arial"/>
        </w:rPr>
        <w:t xml:space="preserve">Section </w:t>
      </w:r>
      <w:r w:rsidR="00B9269E">
        <w:rPr>
          <w:rFonts w:cs="Arial"/>
        </w:rPr>
        <w:t>11.1.1</w:t>
      </w:r>
      <w:r w:rsidRPr="008B3241">
        <w:rPr>
          <w:rFonts w:cs="Arial"/>
        </w:rPr>
        <w:t xml:space="preserve"> specifies </w:t>
      </w:r>
      <w:r>
        <w:rPr>
          <w:rFonts w:cs="Arial"/>
        </w:rPr>
        <w:t xml:space="preserve">one </w:t>
      </w:r>
      <w:r w:rsidRPr="008B3241">
        <w:rPr>
          <w:rFonts w:cs="Arial"/>
        </w:rPr>
        <w:t xml:space="preserve">style </w:t>
      </w:r>
      <w:r>
        <w:rPr>
          <w:rFonts w:cs="Arial"/>
        </w:rPr>
        <w:t>for each of these layers. It is proposed that INSPIRE view services support this style as the default style required by Article 14(1b).</w:t>
      </w:r>
    </w:p>
    <w:p w:rsidR="000A2821" w:rsidRDefault="000A2821" w:rsidP="00F96007">
      <w:pPr>
        <w:shd w:val="clear" w:color="auto" w:fill="E6E6E6"/>
        <w:rPr>
          <w:rFonts w:cs="Arial"/>
        </w:rPr>
      </w:pPr>
    </w:p>
    <w:p w:rsidR="000A2821" w:rsidRDefault="000A2821" w:rsidP="000A2821">
      <w:pPr>
        <w:pStyle w:val="TGRequirementgrey"/>
      </w:pPr>
      <w:r w:rsidRPr="00843C22">
        <w:rPr>
          <w:rFonts w:cs="Arial"/>
        </w:rPr>
        <w:t xml:space="preserve">For </w:t>
      </w:r>
      <w:r>
        <w:t xml:space="preserve">each layer specified in this section, </w:t>
      </w:r>
      <w:r w:rsidRPr="008B3241">
        <w:t xml:space="preserve">the styles </w:t>
      </w:r>
      <w:r>
        <w:t>defined</w:t>
      </w:r>
      <w:r w:rsidRPr="008B3241">
        <w:t xml:space="preserve"> in section</w:t>
      </w:r>
      <w:r>
        <w:t xml:space="preserve"> </w:t>
      </w:r>
      <w:r w:rsidR="00B9269E">
        <w:t>11.1</w:t>
      </w:r>
      <w:r>
        <w:t xml:space="preserve"> shall be available</w:t>
      </w:r>
      <w:r w:rsidRPr="008B3241">
        <w:t>.</w:t>
      </w:r>
    </w:p>
    <w:p w:rsidR="000A2821" w:rsidRDefault="000A2821" w:rsidP="00F96007">
      <w:pPr>
        <w:shd w:val="clear" w:color="auto" w:fill="E6E6E6"/>
        <w:rPr>
          <w:rFonts w:cs="Arial"/>
        </w:rPr>
      </w:pPr>
    </w:p>
    <w:p w:rsidR="000A2821" w:rsidRDefault="000A2821" w:rsidP="00F96007">
      <w:pPr>
        <w:shd w:val="clear" w:color="auto" w:fill="E6E6E6"/>
        <w:tabs>
          <w:tab w:val="clear" w:pos="284"/>
          <w:tab w:val="clear" w:pos="567"/>
        </w:tabs>
      </w:pPr>
      <w:r>
        <w:t>NOTE</w:t>
      </w:r>
      <w:r>
        <w:tab/>
        <w:t xml:space="preserve">The default style should be </w:t>
      </w:r>
      <w:r w:rsidRPr="008B3241">
        <w:t xml:space="preserve">used </w:t>
      </w:r>
      <w:r>
        <w:t>for portrayal by the view network service i</w:t>
      </w:r>
      <w:r w:rsidRPr="008B3241">
        <w:t>f no user-defined style is specified in a portrayal request for a specific layer.</w:t>
      </w:r>
    </w:p>
    <w:p w:rsidR="000A2821" w:rsidRDefault="000A2821" w:rsidP="00F96007">
      <w:pPr>
        <w:shd w:val="clear" w:color="auto" w:fill="E6E6E6"/>
        <w:rPr>
          <w:rFonts w:cs="Arial"/>
        </w:rPr>
      </w:pPr>
    </w:p>
    <w:p w:rsidR="000A2821" w:rsidRDefault="000A2821" w:rsidP="00F96007">
      <w:pPr>
        <w:shd w:val="clear" w:color="auto" w:fill="E6E6E6"/>
        <w:rPr>
          <w:rFonts w:cs="Arial"/>
        </w:rPr>
      </w:pPr>
      <w:r>
        <w:rPr>
          <w:rFonts w:cs="Arial"/>
        </w:rPr>
        <w:t>In s</w:t>
      </w:r>
      <w:r w:rsidRPr="008B3241">
        <w:rPr>
          <w:rFonts w:cs="Arial"/>
        </w:rPr>
        <w:t xml:space="preserve">ection </w:t>
      </w:r>
      <w:r w:rsidR="00B9269E">
        <w:rPr>
          <w:rFonts w:cs="Arial"/>
        </w:rPr>
        <w:t>11.2</w:t>
      </w:r>
      <w:r>
        <w:t>,</w:t>
      </w:r>
      <w:r w:rsidRPr="008B3241">
        <w:rPr>
          <w:rFonts w:cs="Arial"/>
        </w:rPr>
        <w:t xml:space="preserve"> </w:t>
      </w:r>
      <w:r>
        <w:rPr>
          <w:rFonts w:cs="Arial"/>
        </w:rPr>
        <w:t>further</w:t>
      </w:r>
      <w:r w:rsidRPr="008B3241">
        <w:rPr>
          <w:rFonts w:cs="Arial"/>
        </w:rPr>
        <w:t xml:space="preserve"> styles</w:t>
      </w:r>
      <w:r>
        <w:rPr>
          <w:rFonts w:cs="Arial"/>
        </w:rPr>
        <w:t xml:space="preserve"> can be specified that represent examples of styles typically used in a thematic domain</w:t>
      </w:r>
      <w:r w:rsidRPr="008B3241">
        <w:rPr>
          <w:rFonts w:cs="Arial"/>
        </w:rPr>
        <w:t>.</w:t>
      </w:r>
      <w:r>
        <w:rPr>
          <w:rFonts w:cs="Arial"/>
        </w:rPr>
        <w:t xml:space="preserve"> It is recommended that also these styles should be supported by INSPIRE view services, where applicable.</w:t>
      </w:r>
    </w:p>
    <w:p w:rsidR="000A2821" w:rsidRDefault="000A2821" w:rsidP="00F96007">
      <w:pPr>
        <w:shd w:val="clear" w:color="auto" w:fill="E6E6E6"/>
        <w:rPr>
          <w:rFonts w:eastAsia="Times New Roman" w:cs="Arial"/>
          <w:lang w:eastAsia="it-IT"/>
        </w:rPr>
      </w:pPr>
    </w:p>
    <w:p w:rsidR="000A2821" w:rsidRDefault="000A2821" w:rsidP="00F96007">
      <w:pPr>
        <w:pStyle w:val="Recommendation"/>
        <w:shd w:val="clear" w:color="auto" w:fill="E6E6E6"/>
      </w:pPr>
      <w:r>
        <w:t xml:space="preserve">In addition, it is recommended that, where applicable, INSPIRE view services also support the styles defined in section </w:t>
      </w:r>
      <w:r w:rsidR="00B9269E">
        <w:t>11.2</w:t>
      </w:r>
      <w:r>
        <w:t>.</w:t>
      </w:r>
    </w:p>
    <w:p w:rsidR="000A2821" w:rsidRDefault="000A2821" w:rsidP="00F96007">
      <w:pPr>
        <w:shd w:val="clear" w:color="auto" w:fill="E6E6E6"/>
        <w:rPr>
          <w:lang w:eastAsia="it-IT"/>
        </w:rPr>
      </w:pPr>
    </w:p>
    <w:p w:rsidR="000A2821" w:rsidRPr="008B3241" w:rsidRDefault="000A2821" w:rsidP="00F96007">
      <w:pPr>
        <w:shd w:val="clear" w:color="auto" w:fill="E6E6E6"/>
        <w:rPr>
          <w:lang w:eastAsia="en-US"/>
        </w:rPr>
      </w:pPr>
      <w:r>
        <w:rPr>
          <w:lang w:eastAsia="en-US"/>
        </w:rPr>
        <w:t xml:space="preserve">Where </w:t>
      </w:r>
      <w:r w:rsidRPr="008B3241">
        <w:rPr>
          <w:lang w:eastAsia="en-US"/>
        </w:rPr>
        <w:t xml:space="preserve">XML fragments </w:t>
      </w:r>
      <w:r>
        <w:rPr>
          <w:lang w:eastAsia="en-US"/>
        </w:rPr>
        <w:t>are used in the following</w:t>
      </w:r>
      <w:r w:rsidRPr="008B3241">
        <w:rPr>
          <w:lang w:eastAsia="en-US"/>
        </w:rPr>
        <w:t xml:space="preserve"> sections</w:t>
      </w:r>
      <w:r>
        <w:rPr>
          <w:lang w:eastAsia="en-US"/>
        </w:rPr>
        <w:t xml:space="preserve">, </w:t>
      </w:r>
      <w:r w:rsidRPr="008B3241">
        <w:rPr>
          <w:lang w:eastAsia="en-US"/>
        </w:rPr>
        <w:t>the following namespace prefixes</w:t>
      </w:r>
      <w:r>
        <w:rPr>
          <w:lang w:eastAsia="en-US"/>
        </w:rPr>
        <w:t xml:space="preserve"> apply</w:t>
      </w:r>
      <w:r w:rsidRPr="008B3241">
        <w:rPr>
          <w:lang w:eastAsia="en-US"/>
        </w:rPr>
        <w:t xml:space="preserve">: </w:t>
      </w:r>
    </w:p>
    <w:p w:rsidR="000A2821" w:rsidRPr="008B3241" w:rsidRDefault="000A2821" w:rsidP="000A2821">
      <w:pPr>
        <w:numPr>
          <w:ilvl w:val="0"/>
          <w:numId w:val="4"/>
        </w:numPr>
        <w:shd w:val="clear" w:color="auto" w:fill="E6E6E6"/>
        <w:tabs>
          <w:tab w:val="clear" w:pos="284"/>
          <w:tab w:val="clear" w:pos="567"/>
          <w:tab w:val="clear" w:pos="851"/>
          <w:tab w:val="clear" w:pos="1134"/>
        </w:tabs>
        <w:rPr>
          <w:rFonts w:cs="Arial"/>
          <w:iCs/>
        </w:rPr>
      </w:pPr>
      <w:r w:rsidRPr="008B3241">
        <w:rPr>
          <w:rFonts w:cs="Arial"/>
          <w:iCs/>
        </w:rPr>
        <w:t>sld="http://www.opengis.net/sld" (WMS/SLD 1.1)</w:t>
      </w:r>
    </w:p>
    <w:p w:rsidR="000A2821" w:rsidRPr="008B3241" w:rsidRDefault="000A2821" w:rsidP="000A2821">
      <w:pPr>
        <w:numPr>
          <w:ilvl w:val="0"/>
          <w:numId w:val="4"/>
        </w:numPr>
        <w:shd w:val="clear" w:color="auto" w:fill="E6E6E6"/>
        <w:tabs>
          <w:tab w:val="clear" w:pos="284"/>
          <w:tab w:val="clear" w:pos="567"/>
          <w:tab w:val="clear" w:pos="851"/>
          <w:tab w:val="clear" w:pos="1134"/>
        </w:tabs>
        <w:rPr>
          <w:rFonts w:cs="Arial"/>
          <w:iCs/>
        </w:rPr>
      </w:pPr>
      <w:r w:rsidRPr="008B3241">
        <w:rPr>
          <w:rFonts w:cs="Arial"/>
          <w:iCs/>
        </w:rPr>
        <w:t>se="http://www.opengis.net/se" (SE 1.1)</w:t>
      </w:r>
    </w:p>
    <w:p w:rsidR="000A2821" w:rsidRPr="00F96007" w:rsidRDefault="000A2821" w:rsidP="000A2821">
      <w:pPr>
        <w:numPr>
          <w:ilvl w:val="0"/>
          <w:numId w:val="4"/>
        </w:numPr>
        <w:shd w:val="clear" w:color="auto" w:fill="E6E6E6"/>
        <w:tabs>
          <w:tab w:val="clear" w:pos="284"/>
          <w:tab w:val="clear" w:pos="567"/>
          <w:tab w:val="clear" w:pos="851"/>
          <w:tab w:val="clear" w:pos="1134"/>
        </w:tabs>
        <w:rPr>
          <w:rFonts w:cs="Arial"/>
          <w:iCs/>
        </w:rPr>
      </w:pPr>
      <w:r w:rsidRPr="008B3241">
        <w:rPr>
          <w:rFonts w:cs="Arial"/>
          <w:iCs/>
        </w:rPr>
        <w:t>ogc="http://www.opengis.net/ogc" (FE 1.1)</w:t>
      </w:r>
      <w:bookmarkStart w:id="417" w:name="_Toc202867266"/>
      <w:bookmarkStart w:id="418" w:name="_Toc202872594"/>
      <w:bookmarkStart w:id="419" w:name="_Toc203821283"/>
      <w:bookmarkStart w:id="420" w:name="_Toc204079986"/>
      <w:bookmarkStart w:id="421" w:name="_Toc204080394"/>
      <w:bookmarkStart w:id="422" w:name="_Toc202873579"/>
      <w:bookmarkStart w:id="423" w:name="_Toc207684646"/>
      <w:bookmarkStart w:id="424" w:name="_Ref231093386"/>
      <w:bookmarkStart w:id="425" w:name="_Ref231094051"/>
      <w:bookmarkStart w:id="426" w:name="_Ref231094078"/>
      <w:bookmarkStart w:id="427" w:name="_Toc254185506"/>
    </w:p>
    <w:bookmarkEnd w:id="416"/>
    <w:bookmarkEnd w:id="417"/>
    <w:bookmarkEnd w:id="418"/>
    <w:bookmarkEnd w:id="419"/>
    <w:bookmarkEnd w:id="420"/>
    <w:bookmarkEnd w:id="421"/>
    <w:bookmarkEnd w:id="422"/>
    <w:bookmarkEnd w:id="423"/>
    <w:bookmarkEnd w:id="424"/>
    <w:bookmarkEnd w:id="425"/>
    <w:bookmarkEnd w:id="426"/>
    <w:bookmarkEnd w:id="427"/>
    <w:p w:rsidR="00766FA1" w:rsidRPr="00191D48" w:rsidRDefault="00766FA1" w:rsidP="009D69F6">
      <w:pPr>
        <w:rPr>
          <w:lang w:val="en-US"/>
        </w:rPr>
      </w:pPr>
    </w:p>
    <w:p w:rsidR="00766FA1" w:rsidRPr="00473AB5" w:rsidRDefault="00766FA1" w:rsidP="009D69F6">
      <w:pPr>
        <w:pStyle w:val="Heading2"/>
        <w:tabs>
          <w:tab w:val="left" w:pos="851"/>
        </w:tabs>
        <w:spacing w:after="60"/>
        <w:ind w:left="851" w:hanging="851"/>
      </w:pPr>
      <w:bookmarkStart w:id="428" w:name="_Toc341705055"/>
      <w:bookmarkStart w:id="429" w:name="_Ref374363578"/>
      <w:bookmarkStart w:id="430" w:name="_Toc374464124"/>
      <w:r w:rsidRPr="00473AB5">
        <w:t>Layers to be provided by INSPIRE view services</w:t>
      </w:r>
      <w:bookmarkEnd w:id="428"/>
      <w:bookmarkEnd w:id="429"/>
      <w:bookmarkEnd w:id="4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185"/>
        <w:gridCol w:w="1458"/>
        <w:gridCol w:w="3067"/>
        <w:gridCol w:w="1577"/>
      </w:tblGrid>
      <w:tr w:rsidR="00766FA1" w:rsidTr="00C267EB">
        <w:tc>
          <w:tcPr>
            <w:tcW w:w="3185" w:type="dxa"/>
          </w:tcPr>
          <w:p w:rsidR="00766FA1" w:rsidRDefault="00766FA1" w:rsidP="00C267EB">
            <w:pPr>
              <w:keepNext/>
              <w:spacing w:before="60" w:after="60"/>
              <w:jc w:val="left"/>
              <w:rPr>
                <w:rFonts w:cs="Arial"/>
                <w:b/>
              </w:rPr>
            </w:pPr>
            <w:r>
              <w:rPr>
                <w:rFonts w:cs="Arial"/>
                <w:b/>
              </w:rPr>
              <w:t>Layer Name</w:t>
            </w:r>
          </w:p>
        </w:tc>
        <w:tc>
          <w:tcPr>
            <w:tcW w:w="1458" w:type="dxa"/>
          </w:tcPr>
          <w:p w:rsidR="00766FA1" w:rsidRDefault="00766FA1" w:rsidP="00C267EB">
            <w:pPr>
              <w:keepNext/>
              <w:spacing w:before="60" w:after="60"/>
              <w:jc w:val="left"/>
              <w:rPr>
                <w:rFonts w:cs="Arial"/>
                <w:b/>
              </w:rPr>
            </w:pPr>
            <w:r>
              <w:rPr>
                <w:rFonts w:cs="Arial"/>
                <w:b/>
              </w:rPr>
              <w:t>Layer Title</w:t>
            </w:r>
          </w:p>
        </w:tc>
        <w:tc>
          <w:tcPr>
            <w:tcW w:w="3067" w:type="dxa"/>
          </w:tcPr>
          <w:p w:rsidR="00766FA1" w:rsidRDefault="00766FA1" w:rsidP="00C267EB">
            <w:pPr>
              <w:keepNext/>
              <w:spacing w:before="60" w:after="60"/>
              <w:jc w:val="left"/>
              <w:rPr>
                <w:rFonts w:cs="Arial"/>
                <w:b/>
                <w:i/>
                <w:caps/>
              </w:rPr>
            </w:pPr>
            <w:r>
              <w:rPr>
                <w:rFonts w:cs="Arial"/>
                <w:b/>
              </w:rPr>
              <w:t>Spatial object type(s)</w:t>
            </w:r>
            <w:r>
              <w:rPr>
                <w:i/>
                <w:color w:val="008000"/>
              </w:rPr>
              <w:t xml:space="preserve"> </w:t>
            </w:r>
          </w:p>
        </w:tc>
        <w:tc>
          <w:tcPr>
            <w:tcW w:w="1577" w:type="dxa"/>
          </w:tcPr>
          <w:p w:rsidR="00766FA1" w:rsidRDefault="00766FA1" w:rsidP="00C267EB">
            <w:pPr>
              <w:keepNext/>
              <w:spacing w:before="60" w:after="60"/>
              <w:jc w:val="left"/>
              <w:rPr>
                <w:rFonts w:cs="Arial"/>
                <w:b/>
              </w:rPr>
            </w:pPr>
            <w:r>
              <w:rPr>
                <w:rFonts w:cs="Arial"/>
                <w:b/>
              </w:rPr>
              <w:t>Keywords</w:t>
            </w:r>
          </w:p>
        </w:tc>
      </w:tr>
      <w:tr w:rsidR="00766FA1" w:rsidTr="00C267EB">
        <w:tc>
          <w:tcPr>
            <w:tcW w:w="3185" w:type="dxa"/>
          </w:tcPr>
          <w:p w:rsidR="00766FA1" w:rsidRPr="00A66DDF" w:rsidRDefault="00766FA1" w:rsidP="00C267EB">
            <w:r w:rsidRPr="00A66DDF">
              <w:t>NZ.RiskZone</w:t>
            </w:r>
          </w:p>
        </w:tc>
        <w:tc>
          <w:tcPr>
            <w:tcW w:w="1458" w:type="dxa"/>
          </w:tcPr>
          <w:p w:rsidR="00766FA1" w:rsidRPr="00A66DDF" w:rsidRDefault="00766FA1" w:rsidP="00C267EB">
            <w:r w:rsidRPr="00A66DDF">
              <w:t>Risk Zone</w:t>
            </w:r>
            <w:r>
              <w:t>s</w:t>
            </w:r>
          </w:p>
        </w:tc>
        <w:tc>
          <w:tcPr>
            <w:tcW w:w="3067" w:type="dxa"/>
          </w:tcPr>
          <w:p w:rsidR="00766FA1" w:rsidRPr="00A66DDF" w:rsidRDefault="00766FA1" w:rsidP="00C267EB">
            <w:r w:rsidRPr="00A66DDF">
              <w:t>RiskZone</w:t>
            </w:r>
          </w:p>
        </w:tc>
        <w:tc>
          <w:tcPr>
            <w:tcW w:w="1577" w:type="dxa"/>
          </w:tcPr>
          <w:p w:rsidR="00766FA1" w:rsidRPr="00802B74" w:rsidRDefault="00766FA1" w:rsidP="00C267EB">
            <w:r>
              <w:t xml:space="preserve">Flood, forest fire, earthquake, landslide, etc. </w:t>
            </w:r>
          </w:p>
          <w:p w:rsidR="00766FA1" w:rsidRDefault="00766FA1" w:rsidP="00C267EB">
            <w:pPr>
              <w:rPr>
                <w:color w:val="FF0000"/>
              </w:rPr>
            </w:pPr>
          </w:p>
          <w:p w:rsidR="00766FA1" w:rsidRDefault="00766FA1" w:rsidP="00C267EB">
            <w:pPr>
              <w:rPr>
                <w:color w:val="FF0000"/>
              </w:rPr>
            </w:pPr>
          </w:p>
        </w:tc>
      </w:tr>
      <w:tr w:rsidR="00766FA1" w:rsidTr="00C267EB">
        <w:tc>
          <w:tcPr>
            <w:tcW w:w="3185" w:type="dxa"/>
          </w:tcPr>
          <w:p w:rsidR="00766FA1" w:rsidRPr="00A66DDF" w:rsidRDefault="00766FA1" w:rsidP="00C267EB">
            <w:r w:rsidRPr="00A66DDF">
              <w:t>NZ.RiskZone</w:t>
            </w:r>
            <w:r>
              <w:t>Coverage</w:t>
            </w:r>
          </w:p>
        </w:tc>
        <w:tc>
          <w:tcPr>
            <w:tcW w:w="1458" w:type="dxa"/>
          </w:tcPr>
          <w:p w:rsidR="00766FA1" w:rsidRPr="00A66DDF" w:rsidRDefault="00766FA1" w:rsidP="00C267EB">
            <w:r w:rsidRPr="00A66DDF">
              <w:t>Risk Zone</w:t>
            </w:r>
            <w:r>
              <w:t>s Coverage</w:t>
            </w:r>
          </w:p>
        </w:tc>
        <w:tc>
          <w:tcPr>
            <w:tcW w:w="3067" w:type="dxa"/>
          </w:tcPr>
          <w:p w:rsidR="00766FA1" w:rsidRPr="00A66DDF" w:rsidRDefault="00766FA1" w:rsidP="00C267EB">
            <w:r w:rsidRPr="00A66DDF">
              <w:t>RiskZone</w:t>
            </w:r>
            <w:r>
              <w:t>Coverage</w:t>
            </w:r>
          </w:p>
        </w:tc>
        <w:tc>
          <w:tcPr>
            <w:tcW w:w="1577" w:type="dxa"/>
          </w:tcPr>
          <w:p w:rsidR="00766FA1" w:rsidRPr="00802B74" w:rsidRDefault="00766FA1" w:rsidP="00C267EB"/>
        </w:tc>
      </w:tr>
      <w:tr w:rsidR="00766FA1" w:rsidTr="00C267EB">
        <w:tc>
          <w:tcPr>
            <w:tcW w:w="3185" w:type="dxa"/>
            <w:vAlign w:val="bottom"/>
          </w:tcPr>
          <w:p w:rsidR="00766FA1" w:rsidRDefault="00766FA1" w:rsidP="00C267EB">
            <w:pPr>
              <w:jc w:val="left"/>
              <w:rPr>
                <w:rFonts w:cs="Arial"/>
              </w:rPr>
            </w:pPr>
            <w:r>
              <w:t>NZ</w:t>
            </w:r>
            <w:r w:rsidRPr="00724A09">
              <w:t>.</w:t>
            </w:r>
            <w:r>
              <w:rPr>
                <w:rFonts w:cs="Arial"/>
              </w:rPr>
              <w:t xml:space="preserve"> &lt;CodeListValue&gt;</w:t>
            </w:r>
            <w:r>
              <w:footnoteReference w:id="18"/>
            </w:r>
          </w:p>
          <w:p w:rsidR="00766FA1" w:rsidRPr="00A66DDF" w:rsidRDefault="00766FA1" w:rsidP="00C267EB">
            <w:r>
              <w:rPr>
                <w:rFonts w:cs="Arial"/>
              </w:rPr>
              <w:t>Example: NZ.Landslide</w:t>
            </w:r>
            <w:r w:rsidRPr="00724A09" w:rsidDel="00F067F5">
              <w:t xml:space="preserve"> </w:t>
            </w:r>
          </w:p>
        </w:tc>
        <w:tc>
          <w:tcPr>
            <w:tcW w:w="1458" w:type="dxa"/>
            <w:vAlign w:val="bottom"/>
          </w:tcPr>
          <w:p w:rsidR="00766FA1" w:rsidRPr="00A66DDF" w:rsidRDefault="00766FA1" w:rsidP="00C267EB">
            <w:r>
              <w:rPr>
                <w:rFonts w:cs="Arial"/>
                <w:color w:val="000000"/>
                <w:lang w:val="en-US" w:eastAsia="fr-FR"/>
              </w:rPr>
              <w:t xml:space="preserve">&lt;human readable name&gt; Example: </w:t>
            </w:r>
            <w:r>
              <w:t xml:space="preserve">Landslides </w:t>
            </w:r>
          </w:p>
        </w:tc>
        <w:tc>
          <w:tcPr>
            <w:tcW w:w="3067" w:type="dxa"/>
            <w:vAlign w:val="center"/>
          </w:tcPr>
          <w:p w:rsidR="00766FA1" w:rsidRPr="00A66DDF" w:rsidRDefault="00766FA1" w:rsidP="00C267EB">
            <w:r>
              <w:t xml:space="preserve">HazardArea, HazardAreaCoverage (typeOfHazard: </w:t>
            </w:r>
            <w:r w:rsidRPr="00896F43">
              <w:rPr>
                <w:bCs/>
              </w:rPr>
              <w:t>NaturalHazardCategoryValue</w:t>
            </w:r>
            <w:r w:rsidRPr="00B53D81">
              <w:t xml:space="preserve">) </w:t>
            </w:r>
          </w:p>
        </w:tc>
        <w:tc>
          <w:tcPr>
            <w:tcW w:w="1577" w:type="dxa"/>
          </w:tcPr>
          <w:p w:rsidR="00766FA1" w:rsidRPr="00802B74" w:rsidRDefault="00766FA1" w:rsidP="00C267EB"/>
        </w:tc>
      </w:tr>
      <w:tr w:rsidR="00766FA1" w:rsidTr="00C267EB">
        <w:tc>
          <w:tcPr>
            <w:tcW w:w="3185" w:type="dxa"/>
            <w:vAlign w:val="bottom"/>
          </w:tcPr>
          <w:p w:rsidR="00766FA1" w:rsidRDefault="00766FA1" w:rsidP="00C267EB">
            <w:pPr>
              <w:jc w:val="left"/>
              <w:rPr>
                <w:rFonts w:cs="Arial"/>
              </w:rPr>
            </w:pPr>
            <w:r>
              <w:t>NZ</w:t>
            </w:r>
            <w:r w:rsidRPr="00724A09">
              <w:t>.</w:t>
            </w:r>
            <w:r>
              <w:rPr>
                <w:rFonts w:cs="Arial"/>
              </w:rPr>
              <w:t xml:space="preserve"> &lt;CodeListValue&gt;</w:t>
            </w:r>
            <w:r>
              <w:rPr>
                <w:rStyle w:val="FootnoteReference"/>
              </w:rPr>
              <w:footnoteReference w:id="19"/>
            </w:r>
          </w:p>
          <w:p w:rsidR="00766FA1" w:rsidRPr="00A66DDF" w:rsidRDefault="00766FA1" w:rsidP="00C267EB">
            <w:r>
              <w:rPr>
                <w:rFonts w:cs="Arial"/>
              </w:rPr>
              <w:t>Example: NZ.Flood</w:t>
            </w:r>
            <w:r w:rsidRPr="00724A09" w:rsidDel="00F067F5">
              <w:t xml:space="preserve"> </w:t>
            </w:r>
          </w:p>
        </w:tc>
        <w:tc>
          <w:tcPr>
            <w:tcW w:w="1458" w:type="dxa"/>
            <w:vAlign w:val="bottom"/>
          </w:tcPr>
          <w:p w:rsidR="00766FA1" w:rsidRPr="00A66DDF" w:rsidRDefault="00766FA1" w:rsidP="00C267EB">
            <w:r>
              <w:rPr>
                <w:rFonts w:cs="Arial"/>
                <w:color w:val="000000"/>
                <w:lang w:val="en-US" w:eastAsia="fr-FR"/>
              </w:rPr>
              <w:t>&lt;human readable name&gt; Example: Flood</w:t>
            </w:r>
            <w:r>
              <w:t xml:space="preserve">s </w:t>
            </w:r>
          </w:p>
        </w:tc>
        <w:tc>
          <w:tcPr>
            <w:tcW w:w="3067" w:type="dxa"/>
            <w:vAlign w:val="center"/>
          </w:tcPr>
          <w:p w:rsidR="00766FA1" w:rsidRPr="00A66DDF" w:rsidRDefault="00766FA1" w:rsidP="00C267EB">
            <w:r>
              <w:t xml:space="preserve">ObservedEvent, ObservedEventCoverage (typeOfHazard: </w:t>
            </w:r>
            <w:r w:rsidRPr="00B53D81">
              <w:rPr>
                <w:bCs/>
              </w:rPr>
              <w:t>NaturalHazardCategoryValue</w:t>
            </w:r>
            <w:r w:rsidRPr="00B53D81">
              <w:t xml:space="preserve">) </w:t>
            </w:r>
          </w:p>
        </w:tc>
        <w:tc>
          <w:tcPr>
            <w:tcW w:w="1577" w:type="dxa"/>
          </w:tcPr>
          <w:p w:rsidR="00766FA1" w:rsidRPr="00802B74" w:rsidRDefault="00766FA1" w:rsidP="00C267EB"/>
        </w:tc>
      </w:tr>
      <w:tr w:rsidR="00766FA1" w:rsidTr="00C267EB">
        <w:tc>
          <w:tcPr>
            <w:tcW w:w="3185" w:type="dxa"/>
          </w:tcPr>
          <w:p w:rsidR="00766FA1" w:rsidRPr="00A66DDF" w:rsidRDefault="00766FA1" w:rsidP="00C267EB">
            <w:r>
              <w:t>NZ.ExposedElement</w:t>
            </w:r>
          </w:p>
        </w:tc>
        <w:tc>
          <w:tcPr>
            <w:tcW w:w="1458" w:type="dxa"/>
          </w:tcPr>
          <w:p w:rsidR="00766FA1" w:rsidRPr="00A66DDF" w:rsidRDefault="00766FA1" w:rsidP="00C267EB">
            <w:r>
              <w:t>Exposed Elements</w:t>
            </w:r>
          </w:p>
        </w:tc>
        <w:tc>
          <w:tcPr>
            <w:tcW w:w="3067" w:type="dxa"/>
          </w:tcPr>
          <w:p w:rsidR="00766FA1" w:rsidRPr="00A66DDF" w:rsidRDefault="00766FA1" w:rsidP="00C267EB">
            <w:r>
              <w:t>ExposedElement</w:t>
            </w:r>
          </w:p>
        </w:tc>
        <w:tc>
          <w:tcPr>
            <w:tcW w:w="1577" w:type="dxa"/>
          </w:tcPr>
          <w:p w:rsidR="00766FA1" w:rsidRPr="00802B74" w:rsidRDefault="00766FA1" w:rsidP="00C267EB">
            <w:r>
              <w:t>Buildings, people, urban areas, hospitals, roads, etc. etc</w:t>
            </w:r>
          </w:p>
        </w:tc>
      </w:tr>
      <w:tr w:rsidR="00766FA1" w:rsidTr="00C267EB">
        <w:tc>
          <w:tcPr>
            <w:tcW w:w="3185" w:type="dxa"/>
          </w:tcPr>
          <w:p w:rsidR="00766FA1" w:rsidRDefault="00766FA1" w:rsidP="00C267EB">
            <w:r w:rsidRPr="00A66DDF">
              <w:t>NZ.ExposedElement</w:t>
            </w:r>
            <w:r>
              <w:t>Coverage</w:t>
            </w:r>
          </w:p>
        </w:tc>
        <w:tc>
          <w:tcPr>
            <w:tcW w:w="1458" w:type="dxa"/>
          </w:tcPr>
          <w:p w:rsidR="00766FA1" w:rsidRDefault="00766FA1" w:rsidP="00C267EB">
            <w:r w:rsidRPr="00A66DDF">
              <w:t>Exposed Element</w:t>
            </w:r>
            <w:r>
              <w:t xml:space="preserve"> Coverage</w:t>
            </w:r>
          </w:p>
        </w:tc>
        <w:tc>
          <w:tcPr>
            <w:tcW w:w="3067" w:type="dxa"/>
          </w:tcPr>
          <w:p w:rsidR="00766FA1" w:rsidRDefault="00766FA1" w:rsidP="00C267EB">
            <w:r w:rsidRPr="00A66DDF">
              <w:t>ExposedElement</w:t>
            </w:r>
            <w:r>
              <w:t>Coverage</w:t>
            </w:r>
          </w:p>
        </w:tc>
        <w:tc>
          <w:tcPr>
            <w:tcW w:w="1577" w:type="dxa"/>
          </w:tcPr>
          <w:p w:rsidR="00766FA1" w:rsidRPr="00802B74" w:rsidRDefault="00766FA1" w:rsidP="00C267EB"/>
        </w:tc>
      </w:tr>
    </w:tbl>
    <w:p w:rsidR="00766FA1" w:rsidRDefault="00766FA1" w:rsidP="009D69F6">
      <w:pPr>
        <w:tabs>
          <w:tab w:val="clear" w:pos="284"/>
          <w:tab w:val="clear" w:pos="567"/>
        </w:tabs>
        <w:rPr>
          <w:lang w:val="en-US"/>
        </w:rPr>
      </w:pPr>
    </w:p>
    <w:p w:rsidR="00766FA1" w:rsidRDefault="00766FA1" w:rsidP="009D69F6">
      <w:pPr>
        <w:tabs>
          <w:tab w:val="clear" w:pos="284"/>
          <w:tab w:val="clear" w:pos="567"/>
        </w:tabs>
      </w:pPr>
      <w:r>
        <w:t>NOTE</w:t>
      </w:r>
      <w:r>
        <w:tab/>
        <w:t>The table above contains several layers for the spatial object type(s)</w:t>
      </w:r>
      <w:r w:rsidR="00351AD7">
        <w:t>,</w:t>
      </w:r>
      <w:r>
        <w:t xml:space="preserve"> which can be further classified using a code list-valued attribute. Such sets of layers are specified as described in Article 14(3) of the IRs.</w:t>
      </w:r>
    </w:p>
    <w:p w:rsidR="00766FA1" w:rsidRDefault="00766FA1" w:rsidP="009D69F6">
      <w:pPr>
        <w:tabs>
          <w:tab w:val="clear" w:pos="284"/>
          <w:tab w:val="clear" w:pos="567"/>
        </w:tabs>
      </w:pPr>
    </w:p>
    <w:p w:rsidR="000A2821" w:rsidRPr="00C76B03" w:rsidRDefault="000A2821" w:rsidP="000A2821">
      <w:pPr>
        <w:pStyle w:val="IRrequirementgrey"/>
        <w:jc w:val="center"/>
        <w:rPr>
          <w:b/>
          <w:color w:val="FF0000"/>
        </w:rPr>
      </w:pPr>
      <w:bookmarkStart w:id="431" w:name="code_list_layers"/>
      <w:r w:rsidRPr="00C76B03">
        <w:rPr>
          <w:b/>
          <w:color w:val="FF0000"/>
        </w:rPr>
        <w:t>IR Requirement</w:t>
      </w:r>
    </w:p>
    <w:p w:rsidR="000A2821" w:rsidRPr="00C76B03" w:rsidRDefault="000A2821" w:rsidP="000A2821">
      <w:pPr>
        <w:pStyle w:val="IRrequirementgrey"/>
        <w:jc w:val="center"/>
        <w:rPr>
          <w:i/>
        </w:rPr>
      </w:pPr>
      <w:r w:rsidRPr="00C76B03">
        <w:rPr>
          <w:i/>
        </w:rPr>
        <w:t>Article 14</w:t>
      </w:r>
    </w:p>
    <w:p w:rsidR="000A2821" w:rsidRPr="00C76B03" w:rsidRDefault="000A2821" w:rsidP="000A2821">
      <w:pPr>
        <w:pStyle w:val="IRrequirementgrey"/>
        <w:jc w:val="center"/>
        <w:rPr>
          <w:b/>
        </w:rPr>
      </w:pPr>
      <w:r w:rsidRPr="00C76B03">
        <w:rPr>
          <w:b/>
        </w:rPr>
        <w:t>Portrayal</w:t>
      </w:r>
    </w:p>
    <w:p w:rsidR="000A2821" w:rsidRPr="00B2063F" w:rsidRDefault="000A2821" w:rsidP="000A2821">
      <w:pPr>
        <w:pStyle w:val="IRrequirementgrey"/>
      </w:pPr>
    </w:p>
    <w:p w:rsidR="000A2821" w:rsidRDefault="000A2821" w:rsidP="000A2821">
      <w:pPr>
        <w:pStyle w:val="IRrequirementgrey"/>
        <w:tabs>
          <w:tab w:val="left" w:pos="426"/>
        </w:tabs>
        <w:ind w:left="426" w:hanging="313"/>
      </w:pPr>
      <w:r>
        <w:t>(…)</w:t>
      </w:r>
    </w:p>
    <w:p w:rsidR="000A2821" w:rsidRDefault="000A2821" w:rsidP="000A2821">
      <w:pPr>
        <w:pStyle w:val="IRrequirementgrey"/>
        <w:tabs>
          <w:tab w:val="left" w:pos="426"/>
        </w:tabs>
        <w:ind w:left="426" w:hanging="313"/>
      </w:pPr>
    </w:p>
    <w:p w:rsidR="000A2821" w:rsidRDefault="000A2821" w:rsidP="000A2821">
      <w:pPr>
        <w:pStyle w:val="IRrequirementgrey"/>
        <w:keepNext w:val="0"/>
        <w:tabs>
          <w:tab w:val="left" w:pos="426"/>
        </w:tabs>
        <w:ind w:left="426" w:hanging="313"/>
      </w:pPr>
      <w:r>
        <w:t>3.</w:t>
      </w:r>
      <w:r>
        <w:tab/>
        <w:t>For spatial object types whose objects can be further classified using a code list-valued attribute, several layers may be defined. Each of these layers shall include the spatial objects corresponding to one specific code list value. In the definition of such sets of layers in Annexes II-IV,</w:t>
      </w:r>
    </w:p>
    <w:p w:rsidR="000A2821" w:rsidRDefault="000A2821" w:rsidP="000A2821">
      <w:pPr>
        <w:pStyle w:val="IRrequirementgrey"/>
        <w:keepNext w:val="0"/>
        <w:tabs>
          <w:tab w:val="left" w:pos="426"/>
          <w:tab w:val="left" w:pos="709"/>
        </w:tabs>
        <w:ind w:left="709" w:hanging="596"/>
      </w:pPr>
      <w:r>
        <w:tab/>
        <w:t>(a) the placeholder &lt;CodeListValue&gt; shall represent the values of the relevant code list, with the first letter in upper case,</w:t>
      </w:r>
    </w:p>
    <w:p w:rsidR="000A2821" w:rsidRDefault="000A2821" w:rsidP="000A2821">
      <w:pPr>
        <w:pStyle w:val="IRrequirementgrey"/>
        <w:keepNext w:val="0"/>
        <w:tabs>
          <w:tab w:val="left" w:pos="426"/>
          <w:tab w:val="left" w:pos="709"/>
        </w:tabs>
        <w:ind w:left="709" w:hanging="596"/>
      </w:pPr>
      <w:r>
        <w:tab/>
        <w:t>(b)</w:t>
      </w:r>
      <w:r>
        <w:tab/>
        <w:t>the placeholder &lt;human-readable name&gt; shall represent the human-readable name of the code list values;</w:t>
      </w:r>
    </w:p>
    <w:p w:rsidR="000A2821" w:rsidRDefault="000A2821" w:rsidP="000A2821">
      <w:pPr>
        <w:pStyle w:val="IRrequirementgrey"/>
        <w:keepNext w:val="0"/>
        <w:tabs>
          <w:tab w:val="left" w:pos="426"/>
          <w:tab w:val="left" w:pos="709"/>
        </w:tabs>
        <w:ind w:left="709" w:hanging="596"/>
      </w:pPr>
      <w:r>
        <w:tab/>
        <w:t>(c) the spatial object type shall include the relevant attribute and code list, in parentheses;</w:t>
      </w:r>
    </w:p>
    <w:p w:rsidR="000A2821" w:rsidRPr="00450F8D" w:rsidRDefault="000A2821" w:rsidP="000A2821">
      <w:pPr>
        <w:pStyle w:val="IRrequirementgrey"/>
        <w:keepNext w:val="0"/>
        <w:tabs>
          <w:tab w:val="left" w:pos="426"/>
          <w:tab w:val="left" w:pos="709"/>
        </w:tabs>
        <w:ind w:left="709" w:hanging="596"/>
        <w:rPr>
          <w:lang w:val="en-GB"/>
        </w:rPr>
      </w:pPr>
      <w:r>
        <w:tab/>
        <w:t>(d) one example of a layer shall be given.</w:t>
      </w:r>
    </w:p>
    <w:bookmarkEnd w:id="431"/>
    <w:p w:rsidR="00766FA1" w:rsidRDefault="00766FA1" w:rsidP="009D69F6"/>
    <w:p w:rsidR="00766FA1" w:rsidRDefault="00766FA1" w:rsidP="009D69F6">
      <w:pPr>
        <w:pStyle w:val="Heading3"/>
        <w:tabs>
          <w:tab w:val="clear" w:pos="851"/>
          <w:tab w:val="num" w:pos="992"/>
        </w:tabs>
        <w:ind w:left="992" w:hanging="992"/>
        <w:rPr>
          <w:lang w:eastAsia="fr-FR"/>
        </w:rPr>
      </w:pPr>
      <w:bookmarkStart w:id="432" w:name="_Toc341705056"/>
      <w:bookmarkStart w:id="433" w:name="_Ref374363529"/>
      <w:bookmarkStart w:id="434" w:name="_Toc374464125"/>
      <w:r>
        <w:rPr>
          <w:lang w:eastAsia="fr-FR"/>
        </w:rPr>
        <w:t>Layers organisation</w:t>
      </w:r>
      <w:bookmarkEnd w:id="432"/>
      <w:bookmarkEnd w:id="433"/>
      <w:bookmarkEnd w:id="434"/>
    </w:p>
    <w:p w:rsidR="00766FA1" w:rsidRDefault="00766FA1" w:rsidP="009D69F6">
      <w:r>
        <w:t>None.</w:t>
      </w:r>
    </w:p>
    <w:p w:rsidR="00766FA1" w:rsidRPr="00473AB5" w:rsidRDefault="00766FA1" w:rsidP="009D69F6">
      <w:pPr>
        <w:pStyle w:val="Heading2"/>
        <w:tabs>
          <w:tab w:val="left" w:pos="851"/>
        </w:tabs>
        <w:spacing w:after="60"/>
        <w:ind w:left="851" w:hanging="851"/>
      </w:pPr>
      <w:bookmarkStart w:id="435" w:name="_Toc341705059"/>
      <w:bookmarkStart w:id="436" w:name="_Ref374363542"/>
      <w:bookmarkStart w:id="437" w:name="_Ref374363555"/>
      <w:bookmarkStart w:id="438" w:name="_Ref374363571"/>
      <w:bookmarkStart w:id="439" w:name="_Toc374464126"/>
      <w:r>
        <w:t>Styles recommended to be supported by INSPIRE view services</w:t>
      </w:r>
      <w:bookmarkEnd w:id="435"/>
      <w:bookmarkEnd w:id="436"/>
      <w:bookmarkEnd w:id="437"/>
      <w:bookmarkEnd w:id="438"/>
      <w:bookmarkEnd w:id="439"/>
      <w:r w:rsidRPr="00473AB5">
        <w:t xml:space="preserve"> </w:t>
      </w:r>
    </w:p>
    <w:p w:rsidR="00766FA1" w:rsidRDefault="00766FA1" w:rsidP="009D69F6">
      <w:r>
        <w:t xml:space="preserve">The </w:t>
      </w:r>
      <w:r w:rsidR="00592A4C" w:rsidRPr="00592A4C">
        <w:rPr>
          <w:i/>
        </w:rPr>
        <w:t>Natural Risk Zones</w:t>
      </w:r>
      <w:r>
        <w:t xml:space="preserve"> Theme includes definitions of layers (see section 11.1.) that represent all major spatial object types (concepts) including vector and coverage forms defined in this Technical Guidelines. They also cover major data provider categories (Risk data providers, Natural hazard type providers etc.) the current practise of data provision in this domain. However since the scope of this data specification is very large covering several natural hazard domains (e.g. floods, forest fires, landslides, etc.) it is impossible to define required – mandatory styles for displaying the data for each domain. </w:t>
      </w:r>
      <w:r w:rsidR="00B9269E">
        <w:t xml:space="preserve">Figure </w:t>
      </w:r>
      <w:r w:rsidR="00B9269E">
        <w:rPr>
          <w:noProof/>
        </w:rPr>
        <w:t>10</w:t>
      </w:r>
      <w:r w:rsidR="00E426B8">
        <w:t xml:space="preserve"> </w:t>
      </w:r>
      <w:r>
        <w:t>shows an example of representation schema used in France for flood risk and hazard mapping. It is noticeable that the figure is one example for one hazard type and for one country. Hence a large number of options emerge when considering all the natural hazard and country approaches used in Europe. The aim of this chapter is therefore provide portrayal recommendations for all defined Layers that should be simple and applicable and represent the best practices in the different natural hazard/risk domains. Nevertheless, the chapter describes, by means of examples, best practices followed in several natural hazard domains.</w:t>
      </w:r>
    </w:p>
    <w:p w:rsidR="00766FA1" w:rsidRDefault="00766FA1" w:rsidP="009D69F6"/>
    <w:p w:rsidR="00351AD7" w:rsidRDefault="002E751E" w:rsidP="00351AD7">
      <w:pPr>
        <w:keepNext/>
      </w:pPr>
      <w:r>
        <w:rPr>
          <w:noProof/>
          <w:lang w:val="en-US" w:eastAsia="en-US"/>
        </w:rPr>
        <w:drawing>
          <wp:inline distT="0" distB="0" distL="0" distR="0" wp14:anchorId="4CEF56E1" wp14:editId="14E4DC51">
            <wp:extent cx="5707380" cy="747522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07380" cy="7475220"/>
                    </a:xfrm>
                    <a:prstGeom prst="rect">
                      <a:avLst/>
                    </a:prstGeom>
                    <a:noFill/>
                    <a:ln>
                      <a:noFill/>
                    </a:ln>
                  </pic:spPr>
                </pic:pic>
              </a:graphicData>
            </a:graphic>
          </wp:inline>
        </w:drawing>
      </w:r>
    </w:p>
    <w:p w:rsidR="00766FA1" w:rsidRDefault="00351AD7" w:rsidP="00351AD7">
      <w:pPr>
        <w:pStyle w:val="Caption"/>
      </w:pPr>
      <w:bookmarkStart w:id="440" w:name="_Ref374363775"/>
      <w:r>
        <w:t xml:space="preserve">Figure </w:t>
      </w:r>
      <w:r w:rsidR="00B9269E">
        <w:rPr>
          <w:noProof/>
        </w:rPr>
        <w:t>10</w:t>
      </w:r>
      <w:bookmarkEnd w:id="440"/>
      <w:r>
        <w:t xml:space="preserve">: </w:t>
      </w:r>
      <w:r w:rsidRPr="00C21AC5">
        <w:t>Representation styles for flood risk and hazard mapping</w:t>
      </w:r>
    </w:p>
    <w:p w:rsidR="00766FA1" w:rsidRDefault="00766FA1" w:rsidP="009D69F6">
      <w:pPr>
        <w:tabs>
          <w:tab w:val="clear" w:pos="284"/>
          <w:tab w:val="clear" w:pos="567"/>
          <w:tab w:val="clear" w:pos="851"/>
          <w:tab w:val="clear" w:pos="1134"/>
        </w:tabs>
        <w:autoSpaceDE w:val="0"/>
        <w:autoSpaceDN w:val="0"/>
        <w:adjustRightInd w:val="0"/>
        <w:jc w:val="left"/>
        <w:rPr>
          <w:rFonts w:cs="Arial"/>
          <w:color w:val="000000"/>
          <w:lang w:val="en-US"/>
        </w:rPr>
      </w:pPr>
    </w:p>
    <w:p w:rsidR="00766FA1" w:rsidRPr="009A0A52" w:rsidRDefault="00351AD7" w:rsidP="009D69F6">
      <w:pPr>
        <w:tabs>
          <w:tab w:val="clear" w:pos="284"/>
          <w:tab w:val="clear" w:pos="567"/>
          <w:tab w:val="clear" w:pos="851"/>
          <w:tab w:val="clear" w:pos="1134"/>
        </w:tabs>
        <w:autoSpaceDE w:val="0"/>
        <w:autoSpaceDN w:val="0"/>
        <w:adjustRightInd w:val="0"/>
        <w:jc w:val="left"/>
        <w:rPr>
          <w:rFonts w:cs="Arial"/>
          <w:color w:val="000000"/>
          <w:lang w:val="fr-FR"/>
        </w:rPr>
      </w:pPr>
      <w:r>
        <w:rPr>
          <w:rFonts w:cs="Arial"/>
          <w:b/>
          <w:i/>
          <w:color w:val="000000"/>
          <w:lang w:val="en-US"/>
        </w:rPr>
        <w:t xml:space="preserve">The </w:t>
      </w:r>
      <w:r w:rsidR="00766FA1" w:rsidRPr="00AC4BCC">
        <w:rPr>
          <w:rFonts w:cs="Arial"/>
          <w:b/>
          <w:i/>
          <w:color w:val="000000"/>
          <w:lang w:val="en-US"/>
        </w:rPr>
        <w:t xml:space="preserve">Representation styles </w:t>
      </w:r>
      <w:r>
        <w:rPr>
          <w:rFonts w:cs="Arial"/>
          <w:b/>
          <w:i/>
          <w:color w:val="000000"/>
          <w:lang w:val="en-US"/>
        </w:rPr>
        <w:t xml:space="preserve">in </w:t>
      </w:r>
      <w:r w:rsidR="00B9269E" w:rsidRPr="00B9269E">
        <w:rPr>
          <w:rFonts w:cs="Arial"/>
          <w:b/>
          <w:i/>
          <w:color w:val="000000"/>
          <w:lang w:val="en-US"/>
        </w:rPr>
        <w:t>Figure 10</w:t>
      </w:r>
      <w:r w:rsidR="00766FA1" w:rsidRPr="00AC4BCC">
        <w:rPr>
          <w:rFonts w:cs="Arial"/>
          <w:b/>
          <w:i/>
          <w:color w:val="000000"/>
          <w:lang w:val="en-US"/>
        </w:rPr>
        <w:t xml:space="preserve"> from the Environmental Ministry of France</w:t>
      </w:r>
      <w:r w:rsidR="00766FA1" w:rsidRPr="00AC4BCC">
        <w:rPr>
          <w:rFonts w:cs="Arial"/>
          <w:b/>
          <w:i/>
          <w:color w:val="000000"/>
          <w:sz w:val="13"/>
          <w:szCs w:val="13"/>
          <w:lang w:val="en-US"/>
        </w:rPr>
        <w:t xml:space="preserve">17 </w:t>
      </w:r>
      <w:r w:rsidR="00766FA1" w:rsidRPr="009A0A52">
        <w:rPr>
          <w:rFonts w:cs="Arial"/>
          <w:color w:val="000000"/>
          <w:lang w:val="en-US"/>
        </w:rPr>
        <w:t xml:space="preserve">(source: Elaboration d’une base de données géographique pour la cartographie des zones inondables / guide de numérisation des objets géographiques. </w:t>
      </w:r>
      <w:r w:rsidR="00766FA1" w:rsidRPr="009A0A52">
        <w:rPr>
          <w:rFonts w:cs="Arial"/>
          <w:color w:val="000000"/>
          <w:lang w:val="fr-FR"/>
        </w:rPr>
        <w:t xml:space="preserve">Direction de la Prévention des pollutions et des risques, February, 2002). </w:t>
      </w:r>
    </w:p>
    <w:p w:rsidR="00766FA1" w:rsidRPr="00C75C91" w:rsidRDefault="00766FA1" w:rsidP="009D69F6">
      <w:pPr>
        <w:tabs>
          <w:tab w:val="clear" w:pos="284"/>
          <w:tab w:val="clear" w:pos="567"/>
          <w:tab w:val="clear" w:pos="851"/>
          <w:tab w:val="clear" w:pos="1134"/>
        </w:tabs>
        <w:autoSpaceDE w:val="0"/>
        <w:autoSpaceDN w:val="0"/>
        <w:adjustRightInd w:val="0"/>
        <w:jc w:val="left"/>
        <w:rPr>
          <w:rFonts w:cs="Arial"/>
          <w:b/>
          <w:bCs/>
          <w:color w:val="000000"/>
          <w:lang w:val="fr-FR"/>
        </w:rPr>
      </w:pPr>
    </w:p>
    <w:p w:rsidR="00766FA1" w:rsidRPr="00C75C91" w:rsidRDefault="00766FA1" w:rsidP="009D69F6">
      <w:pPr>
        <w:tabs>
          <w:tab w:val="clear" w:pos="284"/>
          <w:tab w:val="clear" w:pos="567"/>
          <w:tab w:val="clear" w:pos="851"/>
          <w:tab w:val="clear" w:pos="1134"/>
        </w:tabs>
        <w:autoSpaceDE w:val="0"/>
        <w:autoSpaceDN w:val="0"/>
        <w:adjustRightInd w:val="0"/>
        <w:jc w:val="left"/>
        <w:rPr>
          <w:rFonts w:cs="Arial"/>
          <w:b/>
          <w:bCs/>
          <w:color w:val="000000"/>
          <w:lang w:val="fr-FR"/>
        </w:rPr>
      </w:pPr>
    </w:p>
    <w:p w:rsidR="00766FA1" w:rsidRDefault="00766FA1" w:rsidP="009D69F6">
      <w:pPr>
        <w:pStyle w:val="Heading3"/>
        <w:tabs>
          <w:tab w:val="clear" w:pos="851"/>
          <w:tab w:val="num" w:pos="992"/>
        </w:tabs>
        <w:ind w:left="992" w:hanging="992"/>
        <w:rPr>
          <w:lang w:eastAsia="fr-FR"/>
        </w:rPr>
      </w:pPr>
      <w:bookmarkStart w:id="441" w:name="_Toc374464127"/>
      <w:r w:rsidRPr="009A0A52">
        <w:rPr>
          <w:rFonts w:cs="Arial"/>
          <w:bCs/>
          <w:color w:val="000000"/>
          <w:lang w:val="en-US"/>
        </w:rPr>
        <w:t>Styles for the layer NZ.RiskZone and NZ.HazardArea</w:t>
      </w:r>
      <w:bookmarkEnd w:id="441"/>
      <w:r w:rsidRPr="009A0A52">
        <w:rPr>
          <w:rFonts w:cs="Arial"/>
          <w:bCs/>
          <w:color w:val="000000"/>
          <w:lang w:val="en-US"/>
        </w:rPr>
        <w:t xml:space="preserve"> </w:t>
      </w:r>
    </w:p>
    <w:p w:rsidR="00766FA1" w:rsidRPr="009A0A52" w:rsidRDefault="00766FA1" w:rsidP="009D69F6">
      <w:pPr>
        <w:tabs>
          <w:tab w:val="clear" w:pos="284"/>
          <w:tab w:val="clear" w:pos="567"/>
          <w:tab w:val="clear" w:pos="851"/>
          <w:tab w:val="clear" w:pos="1134"/>
        </w:tabs>
        <w:autoSpaceDE w:val="0"/>
        <w:autoSpaceDN w:val="0"/>
        <w:adjustRightInd w:val="0"/>
        <w:jc w:val="left"/>
        <w:rPr>
          <w:rFonts w:cs="Arial"/>
          <w:color w:val="000000"/>
          <w:lang w:val="en-US"/>
        </w:rPr>
      </w:pPr>
    </w:p>
    <w:p w:rsidR="00766FA1" w:rsidRPr="009A0A52" w:rsidRDefault="00766FA1" w:rsidP="009D69F6">
      <w:pPr>
        <w:tabs>
          <w:tab w:val="clear" w:pos="284"/>
          <w:tab w:val="clear" w:pos="567"/>
          <w:tab w:val="clear" w:pos="851"/>
          <w:tab w:val="clear" w:pos="1134"/>
        </w:tabs>
        <w:autoSpaceDE w:val="0"/>
        <w:autoSpaceDN w:val="0"/>
        <w:adjustRightInd w:val="0"/>
        <w:rPr>
          <w:rFonts w:cs="Arial"/>
          <w:color w:val="000000"/>
          <w:lang w:val="en-US"/>
        </w:rPr>
      </w:pPr>
      <w:r w:rsidRPr="009A0A52">
        <w:rPr>
          <w:rFonts w:cs="Arial"/>
          <w:color w:val="000000"/>
          <w:lang w:val="en-US"/>
        </w:rPr>
        <w:t xml:space="preserve">This chapter is applicable both for risk zones and hazard areas. The risk zones and the hazard areas are either polygons or grid cells in the case of coverages. Risk zones should be portrayed according to the values taken for the attributes “sourceOfRisk” and “levelOfRisk”. And Hazard areas according to “typeOfHazard” and “magnitudeOrIntensity”. </w:t>
      </w:r>
    </w:p>
    <w:p w:rsidR="00766FA1" w:rsidRPr="009A0A52" w:rsidRDefault="00766FA1" w:rsidP="009D69F6">
      <w:pPr>
        <w:tabs>
          <w:tab w:val="clear" w:pos="284"/>
          <w:tab w:val="clear" w:pos="567"/>
          <w:tab w:val="clear" w:pos="851"/>
          <w:tab w:val="clear" w:pos="1134"/>
        </w:tabs>
        <w:autoSpaceDE w:val="0"/>
        <w:autoSpaceDN w:val="0"/>
        <w:adjustRightInd w:val="0"/>
        <w:rPr>
          <w:rFonts w:cs="Arial"/>
          <w:color w:val="000000"/>
          <w:lang w:val="en-US"/>
        </w:rPr>
      </w:pPr>
      <w:r w:rsidRPr="009A0A52">
        <w:rPr>
          <w:rFonts w:cs="Arial"/>
          <w:color w:val="000000"/>
          <w:lang w:val="en-US"/>
        </w:rPr>
        <w:t>When using a dataset that details the level of risk or magnitude of hazard over a certain area for one type of risk or hazard the attribute “levelOfRisk” ("magnitudeOrIntensity" in the case of hazard</w:t>
      </w:r>
      <w:r>
        <w:rPr>
          <w:rFonts w:cs="Arial"/>
          <w:color w:val="000000"/>
          <w:lang w:val="en-US"/>
        </w:rPr>
        <w:t>s</w:t>
      </w:r>
      <w:r w:rsidRPr="009A0A52">
        <w:rPr>
          <w:rFonts w:cs="Arial"/>
          <w:color w:val="000000"/>
          <w:lang w:val="en-US"/>
        </w:rPr>
        <w:t xml:space="preserve">) has the information to be represented. It is either a qualitative or a quantitative concept. It is recommended that risk zones and hazard areas are portrayed with a classification: this requires no work when the level of risk or magnitude of hazard is assessed qualitatively (when the “QualitativeValue” attribute is completed). When the level of risk or magnitude of hazard is assessed quantitatively (when the “QuantitativeValue” attribute is completed), the user must set some classes depending upon a range of values. For this latter case, it is recommended to set no more than 5 classes. The classes should be portrayed using shaded tones of colours. </w:t>
      </w:r>
    </w:p>
    <w:p w:rsidR="00766FA1" w:rsidRDefault="00766FA1" w:rsidP="009D69F6">
      <w:pPr>
        <w:pStyle w:val="Heading3"/>
        <w:tabs>
          <w:tab w:val="clear" w:pos="851"/>
          <w:tab w:val="num" w:pos="992"/>
        </w:tabs>
        <w:ind w:left="992" w:hanging="992"/>
      </w:pPr>
      <w:bookmarkStart w:id="442" w:name="_Toc374464128"/>
      <w:r>
        <w:t xml:space="preserve">Styles for the layer </w:t>
      </w:r>
      <w:r w:rsidRPr="00A66DDF">
        <w:t>NZ.RiskZone</w:t>
      </w:r>
      <w:bookmarkEnd w:id="442"/>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94"/>
        <w:gridCol w:w="7864"/>
      </w:tblGrid>
      <w:tr w:rsidR="00766FA1" w:rsidRPr="001A2F5F" w:rsidTr="009D69F6">
        <w:tc>
          <w:tcPr>
            <w:tcW w:w="1294" w:type="dxa"/>
            <w:shd w:val="pct15" w:color="auto" w:fill="auto"/>
          </w:tcPr>
          <w:p w:rsidR="00766FA1" w:rsidRPr="001A2F5F" w:rsidRDefault="00766FA1" w:rsidP="00C267EB">
            <w:pPr>
              <w:spacing w:before="120" w:after="120"/>
              <w:jc w:val="left"/>
              <w:rPr>
                <w:rFonts w:eastAsia="Times New Roman" w:cs="Arial"/>
                <w:b/>
              </w:rPr>
            </w:pPr>
            <w:r w:rsidRPr="001A2F5F">
              <w:rPr>
                <w:rFonts w:eastAsia="Times New Roman" w:cs="Arial"/>
                <w:b/>
              </w:rPr>
              <w:t>Style Name</w:t>
            </w:r>
          </w:p>
        </w:tc>
        <w:tc>
          <w:tcPr>
            <w:tcW w:w="7864" w:type="dxa"/>
            <w:shd w:val="pct15" w:color="auto" w:fill="auto"/>
          </w:tcPr>
          <w:p w:rsidR="00766FA1" w:rsidRPr="001A2F5F" w:rsidRDefault="00766FA1" w:rsidP="00C267EB">
            <w:pPr>
              <w:rPr>
                <w:rFonts w:eastAsia="Times New Roman"/>
                <w:i/>
                <w:color w:val="008000"/>
              </w:rPr>
            </w:pPr>
            <w:r w:rsidRPr="00A66DDF">
              <w:t>NZ.RiskZone</w:t>
            </w:r>
            <w:r w:rsidRPr="001A2F5F">
              <w:rPr>
                <w:rFonts w:eastAsia="Times New Roman"/>
                <w:b/>
              </w:rPr>
              <w:t xml:space="preserve"> </w:t>
            </w:r>
          </w:p>
        </w:tc>
      </w:tr>
      <w:tr w:rsidR="00766FA1" w:rsidRPr="001A2F5F" w:rsidTr="009D69F6">
        <w:tc>
          <w:tcPr>
            <w:tcW w:w="1294" w:type="dxa"/>
          </w:tcPr>
          <w:p w:rsidR="00766FA1" w:rsidRPr="001A2F5F" w:rsidRDefault="00766FA1" w:rsidP="00C267EB">
            <w:pPr>
              <w:spacing w:before="120" w:after="120"/>
              <w:jc w:val="left"/>
              <w:rPr>
                <w:rFonts w:eastAsia="Times New Roman" w:cs="Arial"/>
                <w:b/>
              </w:rPr>
            </w:pPr>
            <w:r w:rsidRPr="001A2F5F">
              <w:rPr>
                <w:rFonts w:eastAsia="Times New Roman" w:cs="Arial"/>
                <w:b/>
              </w:rPr>
              <w:t>Style Title</w:t>
            </w:r>
          </w:p>
        </w:tc>
        <w:tc>
          <w:tcPr>
            <w:tcW w:w="7864" w:type="dxa"/>
          </w:tcPr>
          <w:p w:rsidR="00766FA1" w:rsidRPr="001A2F5F" w:rsidRDefault="00766FA1" w:rsidP="00C267EB">
            <w:pPr>
              <w:rPr>
                <w:rFonts w:eastAsia="Times New Roman"/>
                <w:i/>
                <w:color w:val="008000"/>
              </w:rPr>
            </w:pPr>
            <w:r>
              <w:rPr>
                <w:rFonts w:eastAsia="Times New Roman"/>
              </w:rPr>
              <w:t>Level of Risk</w:t>
            </w:r>
          </w:p>
        </w:tc>
      </w:tr>
      <w:tr w:rsidR="00766FA1" w:rsidRPr="001A2F5F" w:rsidTr="009D69F6">
        <w:tc>
          <w:tcPr>
            <w:tcW w:w="1294" w:type="dxa"/>
          </w:tcPr>
          <w:p w:rsidR="00766FA1" w:rsidRPr="001A2F5F" w:rsidRDefault="00766FA1" w:rsidP="00C267EB">
            <w:pPr>
              <w:spacing w:before="120" w:after="120"/>
              <w:jc w:val="left"/>
              <w:rPr>
                <w:rFonts w:eastAsia="Times New Roman" w:cs="Arial"/>
                <w:b/>
              </w:rPr>
            </w:pPr>
            <w:r w:rsidRPr="001A2F5F">
              <w:rPr>
                <w:rFonts w:eastAsia="Times New Roman" w:cs="Arial"/>
                <w:b/>
              </w:rPr>
              <w:t>Style Abstract</w:t>
            </w:r>
          </w:p>
        </w:tc>
        <w:tc>
          <w:tcPr>
            <w:tcW w:w="7864" w:type="dxa"/>
          </w:tcPr>
          <w:p w:rsidR="00766FA1" w:rsidRPr="00FB5FE5" w:rsidRDefault="00766FA1" w:rsidP="00C267EB">
            <w:pPr>
              <w:spacing w:before="120" w:after="120"/>
              <w:rPr>
                <w:rFonts w:eastAsia="Times New Roman"/>
              </w:rPr>
            </w:pPr>
            <w:r w:rsidRPr="00FB5FE5">
              <w:rPr>
                <w:rFonts w:eastAsia="Times New Roman"/>
              </w:rPr>
              <w:t>This style is for the representation of risk levels data as polygons or grid cells (coverage). The risk categories are usually represented using a colour ramp from clear to darker (low risk to high risk) depending on the attribute included in "levelOfRisk". The example below shows a coastal flood risk map from The Netherlands.</w:t>
            </w:r>
          </w:p>
        </w:tc>
      </w:tr>
      <w:tr w:rsidR="00766FA1" w:rsidRPr="001A2F5F" w:rsidTr="009D69F6">
        <w:tc>
          <w:tcPr>
            <w:tcW w:w="1294" w:type="dxa"/>
          </w:tcPr>
          <w:p w:rsidR="00766FA1" w:rsidRPr="001A2F5F" w:rsidRDefault="00766FA1" w:rsidP="00C267EB">
            <w:pPr>
              <w:spacing w:before="120" w:after="120"/>
              <w:jc w:val="left"/>
              <w:rPr>
                <w:rFonts w:eastAsia="Times New Roman" w:cs="Arial"/>
                <w:b/>
              </w:rPr>
            </w:pPr>
            <w:r w:rsidRPr="001A2F5F">
              <w:rPr>
                <w:rFonts w:eastAsia="Times New Roman" w:cs="Arial"/>
                <w:b/>
              </w:rPr>
              <w:t>Symbology</w:t>
            </w:r>
          </w:p>
        </w:tc>
        <w:tc>
          <w:tcPr>
            <w:tcW w:w="7864" w:type="dxa"/>
          </w:tcPr>
          <w:p w:rsidR="00766FA1" w:rsidRPr="00FB5FE5" w:rsidRDefault="00766FA1" w:rsidP="00C267EB">
            <w:pPr>
              <w:spacing w:before="120" w:after="120"/>
              <w:rPr>
                <w:rFonts w:eastAsia="Times New Roman"/>
              </w:rPr>
            </w:pPr>
            <w:r w:rsidRPr="00FB5FE5">
              <w:rPr>
                <w:rFonts w:eastAsia="Times New Roman"/>
              </w:rPr>
              <w:t>Example of portrayal layer of the "sourceOfRisk" floods: coastal flood risk map (source: Safecoast Action 3A, Trends in Flood Risk, July 2008:</w:t>
            </w:r>
          </w:p>
          <w:p w:rsidR="00766FA1" w:rsidRPr="00FB5FE5" w:rsidRDefault="00766FA1" w:rsidP="00C267EB">
            <w:pPr>
              <w:spacing w:before="120" w:after="120"/>
              <w:rPr>
                <w:rFonts w:eastAsia="Times New Roman"/>
              </w:rPr>
            </w:pPr>
            <w:r w:rsidRPr="00FB5FE5">
              <w:rPr>
                <w:rFonts w:eastAsia="Times New Roman"/>
              </w:rPr>
              <w:t>http://www.safecoast.org/editor/databank/File/rapport_SAFECOAST_final%2017-07-2008%281%29.pdf</w:t>
            </w:r>
          </w:p>
          <w:p w:rsidR="00766FA1" w:rsidRDefault="00766FA1" w:rsidP="00C267EB">
            <w:pPr>
              <w:spacing w:before="120" w:after="120"/>
              <w:rPr>
                <w:rFonts w:eastAsia="Times New Roman"/>
              </w:rPr>
            </w:pPr>
            <w:r w:rsidRPr="00E772A7">
              <w:rPr>
                <w:rFonts w:eastAsia="Times New Roman"/>
                <w:i/>
              </w:rPr>
              <w:t>http://www.safecoast.org/cohesion/risk_assessment.php</w:t>
            </w:r>
            <w:r w:rsidRPr="00FB5FE5">
              <w:rPr>
                <w:rFonts w:eastAsia="Times New Roman"/>
              </w:rPr>
              <w:t>)</w:t>
            </w:r>
          </w:p>
          <w:p w:rsidR="00766FA1" w:rsidRDefault="002E751E" w:rsidP="00C267EB">
            <w:pPr>
              <w:spacing w:before="120" w:after="120"/>
              <w:rPr>
                <w:rFonts w:eastAsia="Times New Roman"/>
                <w:i/>
                <w:color w:val="008000"/>
                <w:lang w:val="en-US"/>
              </w:rPr>
            </w:pPr>
            <w:r>
              <w:rPr>
                <w:rFonts w:eastAsia="Times New Roman"/>
                <w:i/>
                <w:noProof/>
                <w:color w:val="008000"/>
                <w:lang w:val="en-US" w:eastAsia="en-US"/>
              </w:rPr>
              <w:drawing>
                <wp:inline distT="0" distB="0" distL="0" distR="0" wp14:anchorId="2AE4DC74" wp14:editId="28EA1D7E">
                  <wp:extent cx="5715000" cy="66217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0" cy="6621780"/>
                          </a:xfrm>
                          <a:prstGeom prst="rect">
                            <a:avLst/>
                          </a:prstGeom>
                          <a:noFill/>
                          <a:ln>
                            <a:noFill/>
                          </a:ln>
                        </pic:spPr>
                      </pic:pic>
                    </a:graphicData>
                  </a:graphic>
                </wp:inline>
              </w:drawing>
            </w:r>
          </w:p>
          <w:p w:rsidR="00766FA1" w:rsidRPr="00A57D05" w:rsidRDefault="00766FA1" w:rsidP="00C267EB">
            <w:pPr>
              <w:spacing w:before="120" w:after="120"/>
              <w:rPr>
                <w:rFonts w:eastAsia="Times New Roman"/>
              </w:rPr>
            </w:pPr>
            <w:r w:rsidRPr="00A57D05">
              <w:rPr>
                <w:rFonts w:eastAsia="Times New Roman"/>
              </w:rPr>
              <w:t>Example of portrayal layer of the "sourceOfRisk" landslides (source: Lekkas, E. (2009) Landslide hazard and risk in geologically active areas. The case of the caldera of Santorini (Thera) volcano island complex (Greece). International Association for Engineering Geology (IAEG), 7th Asian Regional Conference for IAEG, pp. 417-423, Chengdu.</w:t>
            </w:r>
          </w:p>
          <w:p w:rsidR="00766FA1" w:rsidRPr="00A57D05" w:rsidRDefault="00766FA1" w:rsidP="00C267EB">
            <w:pPr>
              <w:spacing w:before="120" w:after="120"/>
              <w:rPr>
                <w:rFonts w:eastAsia="Times New Roman"/>
              </w:rPr>
            </w:pPr>
            <w:r w:rsidRPr="00A57D05">
              <w:rPr>
                <w:i/>
              </w:rPr>
              <w:t>http://www.elekkas.gr/attachments/226_214.pdf</w:t>
            </w:r>
          </w:p>
          <w:p w:rsidR="00766FA1" w:rsidRPr="00FB5FE5" w:rsidRDefault="002E751E" w:rsidP="00C267EB">
            <w:pPr>
              <w:spacing w:before="120" w:after="120"/>
              <w:rPr>
                <w:rFonts w:eastAsia="Times New Roman"/>
                <w:i/>
                <w:color w:val="008000"/>
                <w:lang w:val="en-US"/>
              </w:rPr>
            </w:pPr>
            <w:r>
              <w:rPr>
                <w:rFonts w:eastAsia="Times New Roman"/>
                <w:i/>
                <w:noProof/>
                <w:color w:val="008000"/>
                <w:lang w:val="en-US" w:eastAsia="en-US"/>
              </w:rPr>
              <w:drawing>
                <wp:inline distT="0" distB="0" distL="0" distR="0" wp14:anchorId="387A2BF6" wp14:editId="41F55741">
                  <wp:extent cx="3154680" cy="33147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54680" cy="3314700"/>
                          </a:xfrm>
                          <a:prstGeom prst="rect">
                            <a:avLst/>
                          </a:prstGeom>
                          <a:noFill/>
                          <a:ln>
                            <a:noFill/>
                          </a:ln>
                        </pic:spPr>
                      </pic:pic>
                    </a:graphicData>
                  </a:graphic>
                </wp:inline>
              </w:drawing>
            </w:r>
            <w:r>
              <w:rPr>
                <w:rFonts w:eastAsia="Times New Roman"/>
                <w:i/>
                <w:noProof/>
                <w:color w:val="008000"/>
                <w:lang w:val="en-US" w:eastAsia="en-US"/>
              </w:rPr>
              <w:drawing>
                <wp:inline distT="0" distB="0" distL="0" distR="0" wp14:anchorId="7C213F1D" wp14:editId="227F27F5">
                  <wp:extent cx="1676400" cy="3352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76400" cy="335280"/>
                          </a:xfrm>
                          <a:prstGeom prst="rect">
                            <a:avLst/>
                          </a:prstGeom>
                          <a:noFill/>
                          <a:ln>
                            <a:noFill/>
                          </a:ln>
                        </pic:spPr>
                      </pic:pic>
                    </a:graphicData>
                  </a:graphic>
                </wp:inline>
              </w:drawing>
            </w:r>
          </w:p>
        </w:tc>
      </w:tr>
      <w:tr w:rsidR="00766FA1" w:rsidRPr="001A2F5F" w:rsidTr="009D69F6">
        <w:tc>
          <w:tcPr>
            <w:tcW w:w="1294" w:type="dxa"/>
          </w:tcPr>
          <w:p w:rsidR="00766FA1" w:rsidRPr="001A2F5F" w:rsidRDefault="00766FA1" w:rsidP="00C267EB">
            <w:pPr>
              <w:spacing w:before="120" w:after="120"/>
              <w:jc w:val="left"/>
              <w:rPr>
                <w:rFonts w:eastAsia="Times New Roman" w:cs="Arial"/>
                <w:b/>
                <w:lang w:eastAsia="fr-FR"/>
              </w:rPr>
            </w:pPr>
            <w:r>
              <w:rPr>
                <w:rFonts w:eastAsia="Times New Roman" w:cs="Arial"/>
                <w:b/>
                <w:lang w:eastAsia="fr-FR"/>
              </w:rPr>
              <w:t>Symbology SLD</w:t>
            </w:r>
          </w:p>
        </w:tc>
        <w:tc>
          <w:tcPr>
            <w:tcW w:w="7864" w:type="dxa"/>
          </w:tcPr>
          <w:p w:rsidR="00766FA1" w:rsidRPr="00E31BB1" w:rsidRDefault="00766FA1" w:rsidP="00C267EB">
            <w:pPr>
              <w:rPr>
                <w:rStyle w:val="Instruction"/>
                <w:i w:val="0"/>
                <w:color w:val="auto"/>
              </w:rPr>
            </w:pPr>
            <w:r w:rsidRPr="00E31BB1">
              <w:rPr>
                <w:rStyle w:val="Instruction"/>
                <w:i w:val="0"/>
                <w:color w:val="auto"/>
              </w:rPr>
              <w:t>The symbology is specified in the file:</w:t>
            </w:r>
          </w:p>
          <w:p w:rsidR="00766FA1" w:rsidRPr="006A005D" w:rsidRDefault="00766FA1" w:rsidP="00C267EB">
            <w:pPr>
              <w:rPr>
                <w:rStyle w:val="Instruction"/>
                <w:i w:val="0"/>
              </w:rPr>
            </w:pPr>
            <w:r w:rsidRPr="00E31BB1">
              <w:rPr>
                <w:rStyle w:val="Instruction"/>
                <w:i w:val="0"/>
                <w:color w:val="auto"/>
              </w:rPr>
              <w:t>UserStyle_NZ_RiskZone.xml</w:t>
            </w:r>
          </w:p>
        </w:tc>
      </w:tr>
      <w:tr w:rsidR="00766FA1" w:rsidRPr="001A2F5F" w:rsidTr="009D69F6">
        <w:tc>
          <w:tcPr>
            <w:tcW w:w="1294" w:type="dxa"/>
          </w:tcPr>
          <w:p w:rsidR="00766FA1" w:rsidRPr="001A2F5F" w:rsidRDefault="00766FA1" w:rsidP="00C267EB">
            <w:pPr>
              <w:spacing w:before="120" w:after="120"/>
              <w:jc w:val="left"/>
              <w:rPr>
                <w:rFonts w:eastAsia="Times New Roman" w:cs="Arial"/>
                <w:b/>
              </w:rPr>
            </w:pPr>
            <w:r w:rsidRPr="001A2F5F">
              <w:rPr>
                <w:rFonts w:eastAsia="Times New Roman" w:cs="Arial"/>
                <w:b/>
                <w:lang w:eastAsia="fr-FR"/>
              </w:rPr>
              <w:t>Minimum &amp; maximum scales</w:t>
            </w:r>
          </w:p>
        </w:tc>
        <w:tc>
          <w:tcPr>
            <w:tcW w:w="7864" w:type="dxa"/>
          </w:tcPr>
          <w:p w:rsidR="00766FA1" w:rsidRDefault="00766FA1" w:rsidP="00C267EB">
            <w:pPr>
              <w:spacing w:before="120" w:after="120"/>
              <w:rPr>
                <w:rStyle w:val="Instruction"/>
              </w:rPr>
            </w:pPr>
            <w:r w:rsidRPr="00A57D05">
              <w:rPr>
                <w:rFonts w:eastAsia="Times New Roman"/>
                <w:i/>
                <w:iCs/>
              </w:rPr>
              <w:t>No scale limits</w:t>
            </w:r>
          </w:p>
        </w:tc>
      </w:tr>
    </w:tbl>
    <w:p w:rsidR="00766FA1" w:rsidRPr="009A0A52" w:rsidRDefault="00766FA1" w:rsidP="009D69F6">
      <w:pPr>
        <w:rPr>
          <w:lang w:val="en-US"/>
        </w:rPr>
      </w:pPr>
    </w:p>
    <w:p w:rsidR="00766FA1" w:rsidRDefault="00766FA1" w:rsidP="009D69F6">
      <w:pPr>
        <w:pStyle w:val="Heading3"/>
        <w:tabs>
          <w:tab w:val="clear" w:pos="851"/>
          <w:tab w:val="num" w:pos="992"/>
        </w:tabs>
        <w:ind w:left="992" w:hanging="992"/>
      </w:pPr>
      <w:bookmarkStart w:id="443" w:name="_Toc374464129"/>
      <w:r>
        <w:t xml:space="preserve">Styles for the layer </w:t>
      </w:r>
      <w:r w:rsidRPr="00A66DDF">
        <w:t>NZ.</w:t>
      </w:r>
      <w:r>
        <w:t>HazardArea</w:t>
      </w:r>
      <w:bookmarkEnd w:id="443"/>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294"/>
        <w:gridCol w:w="7864"/>
      </w:tblGrid>
      <w:tr w:rsidR="00766FA1" w:rsidRPr="001A2F5F" w:rsidTr="009D69F6">
        <w:tc>
          <w:tcPr>
            <w:tcW w:w="1294" w:type="dxa"/>
            <w:shd w:val="pct15" w:color="auto" w:fill="auto"/>
          </w:tcPr>
          <w:p w:rsidR="00766FA1" w:rsidRPr="001A2F5F" w:rsidRDefault="00766FA1" w:rsidP="00C267EB">
            <w:pPr>
              <w:spacing w:before="120" w:after="120"/>
              <w:jc w:val="left"/>
              <w:rPr>
                <w:rFonts w:eastAsia="Times New Roman" w:cs="Arial"/>
                <w:b/>
              </w:rPr>
            </w:pPr>
            <w:r w:rsidRPr="001A2F5F">
              <w:rPr>
                <w:rFonts w:eastAsia="Times New Roman" w:cs="Arial"/>
                <w:b/>
              </w:rPr>
              <w:t>Style Name</w:t>
            </w:r>
          </w:p>
        </w:tc>
        <w:tc>
          <w:tcPr>
            <w:tcW w:w="7864" w:type="dxa"/>
            <w:shd w:val="pct15" w:color="auto" w:fill="auto"/>
          </w:tcPr>
          <w:p w:rsidR="00766FA1" w:rsidRPr="001A2F5F" w:rsidRDefault="00766FA1" w:rsidP="00C267EB">
            <w:pPr>
              <w:rPr>
                <w:rFonts w:eastAsia="Times New Roman"/>
                <w:i/>
                <w:color w:val="008000"/>
              </w:rPr>
            </w:pPr>
            <w:r w:rsidRPr="00A66DDF">
              <w:t>NZ.</w:t>
            </w:r>
            <w:r>
              <w:t>HazardArea</w:t>
            </w:r>
            <w:r w:rsidRPr="001A2F5F">
              <w:rPr>
                <w:rFonts w:eastAsia="Times New Roman"/>
                <w:b/>
              </w:rPr>
              <w:t xml:space="preserve"> </w:t>
            </w:r>
          </w:p>
        </w:tc>
      </w:tr>
      <w:tr w:rsidR="00766FA1" w:rsidRPr="001A2F5F" w:rsidTr="009D69F6">
        <w:tc>
          <w:tcPr>
            <w:tcW w:w="1294" w:type="dxa"/>
          </w:tcPr>
          <w:p w:rsidR="00766FA1" w:rsidRPr="001A2F5F" w:rsidRDefault="00766FA1" w:rsidP="00C267EB">
            <w:pPr>
              <w:spacing w:before="120" w:after="120"/>
              <w:jc w:val="left"/>
              <w:rPr>
                <w:rFonts w:eastAsia="Times New Roman" w:cs="Arial"/>
                <w:b/>
              </w:rPr>
            </w:pPr>
            <w:r w:rsidRPr="001A2F5F">
              <w:rPr>
                <w:rFonts w:eastAsia="Times New Roman" w:cs="Arial"/>
                <w:b/>
              </w:rPr>
              <w:t>Style Title</w:t>
            </w:r>
          </w:p>
        </w:tc>
        <w:tc>
          <w:tcPr>
            <w:tcW w:w="7864" w:type="dxa"/>
          </w:tcPr>
          <w:p w:rsidR="00766FA1" w:rsidRPr="001A2F5F" w:rsidRDefault="00766FA1" w:rsidP="00C267EB">
            <w:pPr>
              <w:rPr>
                <w:rFonts w:eastAsia="Times New Roman"/>
                <w:i/>
                <w:color w:val="008000"/>
              </w:rPr>
            </w:pPr>
            <w:r>
              <w:rPr>
                <w:rFonts w:eastAsia="Times New Roman"/>
              </w:rPr>
              <w:t>“m</w:t>
            </w:r>
            <w:r w:rsidRPr="00A57D05">
              <w:rPr>
                <w:rFonts w:eastAsia="Times New Roman"/>
              </w:rPr>
              <w:t>agnitudeOrIntensity"</w:t>
            </w:r>
            <w:r>
              <w:rPr>
                <w:rFonts w:eastAsia="Times New Roman"/>
              </w:rPr>
              <w:t xml:space="preserve"> of the type of hazard</w:t>
            </w:r>
          </w:p>
        </w:tc>
      </w:tr>
      <w:tr w:rsidR="00766FA1" w:rsidRPr="001A2F5F" w:rsidTr="009D69F6">
        <w:tc>
          <w:tcPr>
            <w:tcW w:w="1294" w:type="dxa"/>
          </w:tcPr>
          <w:p w:rsidR="00766FA1" w:rsidRPr="001A2F5F" w:rsidRDefault="00766FA1" w:rsidP="00C267EB">
            <w:pPr>
              <w:spacing w:before="120" w:after="120"/>
              <w:jc w:val="left"/>
              <w:rPr>
                <w:rFonts w:eastAsia="Times New Roman" w:cs="Arial"/>
                <w:b/>
              </w:rPr>
            </w:pPr>
            <w:r w:rsidRPr="001A2F5F">
              <w:rPr>
                <w:rFonts w:eastAsia="Times New Roman" w:cs="Arial"/>
                <w:b/>
              </w:rPr>
              <w:t>Style Abstract</w:t>
            </w:r>
          </w:p>
        </w:tc>
        <w:tc>
          <w:tcPr>
            <w:tcW w:w="7864" w:type="dxa"/>
          </w:tcPr>
          <w:p w:rsidR="00766FA1" w:rsidRPr="00A57D05" w:rsidRDefault="00766FA1" w:rsidP="00C267EB">
            <w:pPr>
              <w:spacing w:before="120" w:after="120"/>
              <w:rPr>
                <w:rFonts w:eastAsia="Times New Roman"/>
              </w:rPr>
            </w:pPr>
            <w:r w:rsidRPr="00A57D05">
              <w:rPr>
                <w:rFonts w:eastAsia="Times New Roman"/>
              </w:rPr>
              <w:t>This style is for the representation of hazard levels data as polygons or grid cells (coverage). The hazard categories are usually represented using a colour ramp from clear to darker (low to high hazard) depending on the attribute included in "magnitudeOrIntensity". The example below shows a forest fire hazard map (coverage) and a flood hazard map (feature).</w:t>
            </w:r>
          </w:p>
        </w:tc>
      </w:tr>
      <w:tr w:rsidR="00766FA1" w:rsidRPr="00A57D05" w:rsidTr="009D69F6">
        <w:tc>
          <w:tcPr>
            <w:tcW w:w="1294" w:type="dxa"/>
          </w:tcPr>
          <w:p w:rsidR="00766FA1" w:rsidRPr="001A2F5F" w:rsidRDefault="00766FA1" w:rsidP="00C267EB">
            <w:pPr>
              <w:spacing w:before="120" w:after="120"/>
              <w:jc w:val="left"/>
              <w:rPr>
                <w:rFonts w:eastAsia="Times New Roman" w:cs="Arial"/>
                <w:b/>
              </w:rPr>
            </w:pPr>
            <w:r w:rsidRPr="001A2F5F">
              <w:rPr>
                <w:rFonts w:eastAsia="Times New Roman" w:cs="Arial"/>
                <w:b/>
              </w:rPr>
              <w:t>Symbology</w:t>
            </w:r>
          </w:p>
        </w:tc>
        <w:tc>
          <w:tcPr>
            <w:tcW w:w="7864" w:type="dxa"/>
          </w:tcPr>
          <w:p w:rsidR="00766FA1" w:rsidRDefault="00766FA1" w:rsidP="00C267EB">
            <w:pPr>
              <w:spacing w:before="120" w:after="120"/>
              <w:rPr>
                <w:rFonts w:eastAsia="Times New Roman"/>
              </w:rPr>
            </w:pPr>
            <w:r w:rsidRPr="00A57D05">
              <w:rPr>
                <w:rFonts w:eastAsia="Times New Roman"/>
              </w:rPr>
              <w:t xml:space="preserve">Example of portrayal of layer for the "typeOfHazard" forest fire (source: European Forest Fire Information System: Forest danger forecast. </w:t>
            </w:r>
            <w:r w:rsidRPr="00E772A7">
              <w:rPr>
                <w:rFonts w:eastAsia="Times New Roman"/>
                <w:i/>
              </w:rPr>
              <w:t>http://effis.jrc.ec.europa.eu/current-situation</w:t>
            </w:r>
            <w:r w:rsidRPr="00A57D05">
              <w:rPr>
                <w:rFonts w:eastAsia="Times New Roman"/>
              </w:rPr>
              <w:t>)</w:t>
            </w:r>
          </w:p>
          <w:p w:rsidR="00766FA1" w:rsidRDefault="002E751E" w:rsidP="00C267EB">
            <w:pPr>
              <w:spacing w:before="120" w:after="120"/>
              <w:rPr>
                <w:rFonts w:eastAsia="Times New Roman"/>
                <w:i/>
                <w:color w:val="008000"/>
                <w:lang w:val="en-US"/>
              </w:rPr>
            </w:pPr>
            <w:r>
              <w:rPr>
                <w:rFonts w:eastAsia="Times New Roman"/>
                <w:i/>
                <w:noProof/>
                <w:color w:val="008000"/>
                <w:lang w:val="en-US" w:eastAsia="en-US"/>
              </w:rPr>
              <w:drawing>
                <wp:inline distT="0" distB="0" distL="0" distR="0" wp14:anchorId="032CB58E" wp14:editId="653DAA01">
                  <wp:extent cx="5753100" cy="4541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4541520"/>
                          </a:xfrm>
                          <a:prstGeom prst="rect">
                            <a:avLst/>
                          </a:prstGeom>
                          <a:noFill/>
                          <a:ln>
                            <a:noFill/>
                          </a:ln>
                        </pic:spPr>
                      </pic:pic>
                    </a:graphicData>
                  </a:graphic>
                </wp:inline>
              </w:drawing>
            </w:r>
          </w:p>
          <w:p w:rsidR="00766FA1" w:rsidRDefault="00766FA1" w:rsidP="00C267EB">
            <w:pPr>
              <w:spacing w:before="120" w:after="120"/>
              <w:rPr>
                <w:rFonts w:eastAsia="Times New Roman"/>
              </w:rPr>
            </w:pPr>
            <w:r w:rsidRPr="00A57D05">
              <w:rPr>
                <w:rFonts w:eastAsia="Times New Roman"/>
              </w:rPr>
              <w:t>Example of portrayal of layer for the "typeOfHazard" flood: water depth and velocity (source: LAWA, 2010, Recommendations for the Establishment of Flood Hazard Maps and Flood Risk Maps. German Working Group on Water Issues of the Federal States and the Federal Government, Dresden)</w:t>
            </w:r>
          </w:p>
          <w:p w:rsidR="00766FA1" w:rsidRDefault="002E751E" w:rsidP="00C267EB">
            <w:pPr>
              <w:spacing w:before="120" w:after="120"/>
              <w:rPr>
                <w:rFonts w:eastAsia="Times New Roman"/>
                <w:i/>
                <w:color w:val="008000"/>
                <w:lang w:val="en-US"/>
              </w:rPr>
            </w:pPr>
            <w:r>
              <w:rPr>
                <w:rFonts w:eastAsia="Times New Roman"/>
                <w:i/>
                <w:noProof/>
                <w:color w:val="008000"/>
                <w:lang w:val="en-US" w:eastAsia="en-US"/>
              </w:rPr>
              <w:drawing>
                <wp:inline distT="0" distB="0" distL="0" distR="0" wp14:anchorId="09AFC2A8" wp14:editId="36CB6CCA">
                  <wp:extent cx="5760720" cy="304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3048000"/>
                          </a:xfrm>
                          <a:prstGeom prst="rect">
                            <a:avLst/>
                          </a:prstGeom>
                          <a:noFill/>
                          <a:ln>
                            <a:noFill/>
                          </a:ln>
                        </pic:spPr>
                      </pic:pic>
                    </a:graphicData>
                  </a:graphic>
                </wp:inline>
              </w:drawing>
            </w:r>
          </w:p>
          <w:p w:rsidR="00766FA1" w:rsidRDefault="00766FA1" w:rsidP="00C267EB">
            <w:pPr>
              <w:spacing w:before="120" w:after="120"/>
              <w:rPr>
                <w:rFonts w:eastAsia="Times New Roman"/>
              </w:rPr>
            </w:pPr>
          </w:p>
          <w:p w:rsidR="00766FA1" w:rsidRDefault="00766FA1" w:rsidP="00C267EB">
            <w:pPr>
              <w:spacing w:before="120" w:after="120"/>
              <w:rPr>
                <w:rFonts w:eastAsia="Times New Roman"/>
                <w:lang w:val="de-DE"/>
              </w:rPr>
            </w:pPr>
            <w:r w:rsidRPr="00A57D05">
              <w:rPr>
                <w:rFonts w:eastAsia="Times New Roman"/>
              </w:rPr>
              <w:t xml:space="preserve">Example of portrayal of layer for the "typeOfHazard" landslide (source: Guzzetti, F. (2005) Landslide Hazard and Risk Assessment. </w:t>
            </w:r>
            <w:r w:rsidRPr="00A57D05">
              <w:rPr>
                <w:rFonts w:eastAsia="Times New Roman"/>
                <w:lang w:val="de-DE"/>
              </w:rPr>
              <w:t xml:space="preserve">PhD Thesis, Naturwissenschaftlichen Fakultät der Rheinischen Friedrich-Wilhelms-Universität, </w:t>
            </w:r>
          </w:p>
          <w:p w:rsidR="00766FA1" w:rsidRPr="00C75C91" w:rsidRDefault="00766FA1" w:rsidP="00C267EB">
            <w:pPr>
              <w:spacing w:before="120" w:after="120"/>
              <w:rPr>
                <w:rFonts w:eastAsia="Times New Roman"/>
                <w:lang w:val="de-DE"/>
              </w:rPr>
            </w:pPr>
            <w:r w:rsidRPr="00C75C91">
              <w:rPr>
                <w:rFonts w:eastAsia="Times New Roman"/>
                <w:lang w:val="de-DE"/>
              </w:rPr>
              <w:t>University of Bonn.http://geomorphology.irpi.cnr.it/Members/fausto/ph.d.-dissertation)</w:t>
            </w:r>
          </w:p>
          <w:p w:rsidR="00766FA1" w:rsidRPr="00A57D05" w:rsidRDefault="002E751E" w:rsidP="00C267EB">
            <w:pPr>
              <w:spacing w:before="120" w:after="120"/>
              <w:rPr>
                <w:rFonts w:eastAsia="Times New Roman"/>
                <w:i/>
                <w:color w:val="008000"/>
                <w:lang w:val="en-US"/>
              </w:rPr>
            </w:pPr>
            <w:r>
              <w:rPr>
                <w:rFonts w:eastAsia="Times New Roman"/>
                <w:i/>
                <w:noProof/>
                <w:color w:val="008000"/>
                <w:lang w:val="en-US" w:eastAsia="en-US"/>
              </w:rPr>
              <w:drawing>
                <wp:inline distT="0" distB="0" distL="0" distR="0" wp14:anchorId="35195F58" wp14:editId="296B8445">
                  <wp:extent cx="4747260" cy="33528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7260" cy="3352800"/>
                          </a:xfrm>
                          <a:prstGeom prst="rect">
                            <a:avLst/>
                          </a:prstGeom>
                          <a:noFill/>
                          <a:ln>
                            <a:noFill/>
                          </a:ln>
                        </pic:spPr>
                      </pic:pic>
                    </a:graphicData>
                  </a:graphic>
                </wp:inline>
              </w:drawing>
            </w:r>
          </w:p>
        </w:tc>
      </w:tr>
      <w:tr w:rsidR="00766FA1" w:rsidRPr="001A2F5F" w:rsidTr="009D69F6">
        <w:tc>
          <w:tcPr>
            <w:tcW w:w="1294" w:type="dxa"/>
          </w:tcPr>
          <w:p w:rsidR="00766FA1" w:rsidRDefault="00766FA1" w:rsidP="00C267EB">
            <w:pPr>
              <w:spacing w:before="120" w:after="120"/>
              <w:jc w:val="left"/>
              <w:rPr>
                <w:rFonts w:eastAsia="Times New Roman" w:cs="Arial"/>
                <w:b/>
                <w:lang w:eastAsia="fr-FR"/>
              </w:rPr>
            </w:pPr>
            <w:r>
              <w:rPr>
                <w:rFonts w:eastAsia="Times New Roman" w:cs="Arial"/>
                <w:b/>
                <w:lang w:eastAsia="fr-FR"/>
              </w:rPr>
              <w:t>Symbology</w:t>
            </w:r>
          </w:p>
          <w:p w:rsidR="00766FA1" w:rsidRPr="001A2F5F" w:rsidRDefault="00766FA1" w:rsidP="00C267EB">
            <w:pPr>
              <w:spacing w:before="120" w:after="120"/>
              <w:jc w:val="left"/>
              <w:rPr>
                <w:rFonts w:eastAsia="Times New Roman" w:cs="Arial"/>
                <w:b/>
                <w:lang w:eastAsia="fr-FR"/>
              </w:rPr>
            </w:pPr>
            <w:r>
              <w:rPr>
                <w:rFonts w:eastAsia="Times New Roman" w:cs="Arial"/>
                <w:b/>
                <w:lang w:eastAsia="fr-FR"/>
              </w:rPr>
              <w:t>SLD</w:t>
            </w:r>
          </w:p>
        </w:tc>
        <w:tc>
          <w:tcPr>
            <w:tcW w:w="7864" w:type="dxa"/>
          </w:tcPr>
          <w:p w:rsidR="00766FA1" w:rsidRPr="00E31BB1" w:rsidRDefault="00766FA1" w:rsidP="00C267EB">
            <w:pPr>
              <w:tabs>
                <w:tab w:val="clear" w:pos="284"/>
                <w:tab w:val="clear" w:pos="567"/>
                <w:tab w:val="clear" w:pos="851"/>
                <w:tab w:val="clear" w:pos="1134"/>
              </w:tabs>
              <w:autoSpaceDE w:val="0"/>
              <w:autoSpaceDN w:val="0"/>
              <w:adjustRightInd w:val="0"/>
              <w:jc w:val="left"/>
              <w:rPr>
                <w:rFonts w:cs="Arial"/>
                <w:color w:val="000000"/>
                <w:lang w:val="en-US"/>
              </w:rPr>
            </w:pPr>
            <w:r w:rsidRPr="00E31BB1">
              <w:rPr>
                <w:rFonts w:cs="Arial"/>
                <w:color w:val="000000"/>
                <w:lang w:val="en-US"/>
              </w:rPr>
              <w:t>The symbology is specified in the file:</w:t>
            </w:r>
          </w:p>
          <w:p w:rsidR="00766FA1" w:rsidRPr="001A2F5F" w:rsidRDefault="00766FA1" w:rsidP="00C267EB">
            <w:pPr>
              <w:tabs>
                <w:tab w:val="clear" w:pos="284"/>
                <w:tab w:val="clear" w:pos="567"/>
                <w:tab w:val="clear" w:pos="851"/>
                <w:tab w:val="clear" w:pos="1134"/>
              </w:tabs>
              <w:autoSpaceDE w:val="0"/>
              <w:autoSpaceDN w:val="0"/>
              <w:adjustRightInd w:val="0"/>
              <w:jc w:val="left"/>
              <w:rPr>
                <w:rFonts w:eastAsia="Times New Roman" w:cs="Arial"/>
                <w:lang w:eastAsia="fr-FR"/>
              </w:rPr>
            </w:pPr>
            <w:r w:rsidRPr="00E31BB1">
              <w:rPr>
                <w:rFonts w:cs="Arial"/>
                <w:color w:val="000000"/>
                <w:lang w:val="en-US"/>
              </w:rPr>
              <w:t>UserStyle_NZ_HazardArea.xml</w:t>
            </w:r>
          </w:p>
        </w:tc>
      </w:tr>
      <w:tr w:rsidR="00766FA1" w:rsidRPr="001A2F5F" w:rsidTr="009D69F6">
        <w:tc>
          <w:tcPr>
            <w:tcW w:w="1294" w:type="dxa"/>
          </w:tcPr>
          <w:p w:rsidR="00766FA1" w:rsidRPr="001A2F5F" w:rsidRDefault="00766FA1" w:rsidP="00C267EB">
            <w:pPr>
              <w:spacing w:before="120" w:after="120"/>
              <w:jc w:val="left"/>
              <w:rPr>
                <w:rFonts w:eastAsia="Times New Roman" w:cs="Arial"/>
                <w:b/>
              </w:rPr>
            </w:pPr>
            <w:r w:rsidRPr="001A2F5F">
              <w:rPr>
                <w:rFonts w:eastAsia="Times New Roman" w:cs="Arial"/>
                <w:b/>
                <w:lang w:eastAsia="fr-FR"/>
              </w:rPr>
              <w:t>Minimum &amp; maximum scales</w:t>
            </w:r>
          </w:p>
        </w:tc>
        <w:tc>
          <w:tcPr>
            <w:tcW w:w="7864" w:type="dxa"/>
          </w:tcPr>
          <w:p w:rsidR="00766FA1" w:rsidRDefault="00766FA1" w:rsidP="00C267EB">
            <w:pPr>
              <w:ind w:left="284"/>
              <w:rPr>
                <w:rStyle w:val="Instruction"/>
              </w:rPr>
            </w:pPr>
            <w:r>
              <w:rPr>
                <w:rFonts w:eastAsia="Times New Roman" w:cs="Arial"/>
                <w:lang w:eastAsia="fr-FR"/>
              </w:rPr>
              <w:t>No scale limits</w:t>
            </w:r>
            <w:r w:rsidRPr="001A2F5F">
              <w:rPr>
                <w:rFonts w:eastAsia="Times New Roman" w:cs="Arial"/>
                <w:lang w:eastAsia="fr-FR"/>
              </w:rPr>
              <w:t xml:space="preserve"> </w:t>
            </w:r>
          </w:p>
        </w:tc>
      </w:tr>
    </w:tbl>
    <w:p w:rsidR="00766FA1" w:rsidRPr="009A0A52" w:rsidRDefault="00766FA1" w:rsidP="009D69F6">
      <w:pPr>
        <w:rPr>
          <w:lang w:val="en-US"/>
        </w:rPr>
      </w:pPr>
    </w:p>
    <w:p w:rsidR="00766FA1" w:rsidRDefault="00766FA1" w:rsidP="009D69F6">
      <w:pPr>
        <w:pStyle w:val="Heading3"/>
        <w:tabs>
          <w:tab w:val="clear" w:pos="851"/>
          <w:tab w:val="num" w:pos="992"/>
        </w:tabs>
        <w:ind w:left="992" w:hanging="992"/>
      </w:pPr>
      <w:bookmarkStart w:id="444" w:name="_Toc374464130"/>
      <w:r>
        <w:t xml:space="preserve">Styles for the layer </w:t>
      </w:r>
      <w:r w:rsidRPr="00A66DDF">
        <w:t>NZ.</w:t>
      </w:r>
      <w:r>
        <w:t>ObservedEvent - type of hazard</w:t>
      </w:r>
      <w:bookmarkEnd w:id="444"/>
    </w:p>
    <w:p w:rsidR="00766FA1" w:rsidRPr="00737F0B" w:rsidRDefault="00766FA1" w:rsidP="009D69F6">
      <w:pPr>
        <w:tabs>
          <w:tab w:val="clear" w:pos="284"/>
          <w:tab w:val="clear" w:pos="567"/>
          <w:tab w:val="clear" w:pos="851"/>
          <w:tab w:val="clear" w:pos="1134"/>
        </w:tabs>
        <w:autoSpaceDE w:val="0"/>
        <w:autoSpaceDN w:val="0"/>
        <w:adjustRightInd w:val="0"/>
        <w:jc w:val="left"/>
        <w:rPr>
          <w:rFonts w:cs="Arial"/>
          <w:color w:val="000000"/>
          <w:lang w:val="en-US"/>
        </w:rPr>
      </w:pPr>
      <w:r w:rsidRPr="00737F0B">
        <w:rPr>
          <w:rFonts w:cs="Arial"/>
          <w:color w:val="000000"/>
          <w:lang w:val="en-US"/>
        </w:rPr>
        <w:t xml:space="preserve">This style is for the representation of observed events as polygons or grid cells (coverage). Observed events are usually represented using a single colour schema depending on the values taken from the attribute "typeOfHazard". There are different portrayal schemas depending on hazard types. Therefore in this section we propose generic recommendations for the portrayal of observed events. The example in the table below shows a Styled Layer Descriptor (SLD) Symbology for observed floods. </w:t>
      </w:r>
    </w:p>
    <w:p w:rsidR="00766FA1" w:rsidRPr="00737F0B" w:rsidRDefault="00766FA1" w:rsidP="009D69F6">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766FA1" w:rsidRPr="001A2F5F" w:rsidTr="00C267EB">
        <w:tc>
          <w:tcPr>
            <w:tcW w:w="1668" w:type="dxa"/>
            <w:shd w:val="pct15" w:color="auto" w:fill="auto"/>
          </w:tcPr>
          <w:p w:rsidR="00766FA1" w:rsidRPr="001A2F5F" w:rsidRDefault="00766FA1" w:rsidP="00C267EB">
            <w:pPr>
              <w:spacing w:before="120" w:after="120"/>
              <w:jc w:val="left"/>
              <w:rPr>
                <w:rFonts w:eastAsia="Times New Roman" w:cs="Arial"/>
                <w:b/>
              </w:rPr>
            </w:pPr>
            <w:r w:rsidRPr="001A2F5F">
              <w:rPr>
                <w:rFonts w:eastAsia="Times New Roman" w:cs="Arial"/>
                <w:b/>
              </w:rPr>
              <w:t>Style Name</w:t>
            </w:r>
          </w:p>
        </w:tc>
        <w:tc>
          <w:tcPr>
            <w:tcW w:w="7618" w:type="dxa"/>
            <w:shd w:val="pct15" w:color="auto" w:fill="auto"/>
          </w:tcPr>
          <w:p w:rsidR="00766FA1" w:rsidRPr="001A2F5F" w:rsidRDefault="00766FA1" w:rsidP="00C267EB">
            <w:pPr>
              <w:rPr>
                <w:rFonts w:eastAsia="Times New Roman"/>
                <w:i/>
                <w:color w:val="008000"/>
              </w:rPr>
            </w:pPr>
            <w:r w:rsidRPr="00A66DDF">
              <w:t>NZ.</w:t>
            </w:r>
            <w:r>
              <w:t>ObservedEvent - type</w:t>
            </w:r>
            <w:r w:rsidRPr="001A2F5F">
              <w:rPr>
                <w:rFonts w:eastAsia="Times New Roman"/>
                <w:b/>
              </w:rPr>
              <w:t xml:space="preserve"> </w:t>
            </w:r>
            <w:r w:rsidRPr="00737F0B">
              <w:rPr>
                <w:rFonts w:eastAsia="Times New Roman"/>
              </w:rPr>
              <w:t>of hazard</w:t>
            </w:r>
          </w:p>
        </w:tc>
      </w:tr>
      <w:tr w:rsidR="00766FA1" w:rsidRPr="001A2F5F" w:rsidTr="00C267EB">
        <w:tc>
          <w:tcPr>
            <w:tcW w:w="1668" w:type="dxa"/>
          </w:tcPr>
          <w:p w:rsidR="00766FA1" w:rsidRPr="001A2F5F" w:rsidRDefault="00766FA1" w:rsidP="00C267EB">
            <w:pPr>
              <w:spacing w:before="120" w:after="120"/>
              <w:jc w:val="left"/>
              <w:rPr>
                <w:rFonts w:eastAsia="Times New Roman" w:cs="Arial"/>
                <w:b/>
              </w:rPr>
            </w:pPr>
            <w:r w:rsidRPr="001A2F5F">
              <w:rPr>
                <w:rFonts w:eastAsia="Times New Roman" w:cs="Arial"/>
                <w:b/>
              </w:rPr>
              <w:t>Style Title</w:t>
            </w:r>
          </w:p>
        </w:tc>
        <w:tc>
          <w:tcPr>
            <w:tcW w:w="7618" w:type="dxa"/>
          </w:tcPr>
          <w:p w:rsidR="00766FA1" w:rsidRPr="001A2F5F" w:rsidRDefault="00766FA1" w:rsidP="00C267EB">
            <w:pPr>
              <w:rPr>
                <w:rFonts w:eastAsia="Times New Roman"/>
                <w:i/>
                <w:color w:val="008000"/>
              </w:rPr>
            </w:pPr>
            <w:r>
              <w:rPr>
                <w:rFonts w:eastAsia="Times New Roman"/>
              </w:rPr>
              <w:t>Observed Event</w:t>
            </w:r>
          </w:p>
        </w:tc>
      </w:tr>
      <w:tr w:rsidR="00766FA1" w:rsidRPr="001A2F5F" w:rsidTr="00C267EB">
        <w:tc>
          <w:tcPr>
            <w:tcW w:w="1668" w:type="dxa"/>
          </w:tcPr>
          <w:p w:rsidR="00766FA1" w:rsidRPr="001A2F5F" w:rsidRDefault="00766FA1" w:rsidP="00C267EB">
            <w:pPr>
              <w:spacing w:before="120" w:after="120"/>
              <w:jc w:val="left"/>
              <w:rPr>
                <w:rFonts w:eastAsia="Times New Roman" w:cs="Arial"/>
                <w:b/>
              </w:rPr>
            </w:pPr>
            <w:r w:rsidRPr="001A2F5F">
              <w:rPr>
                <w:rFonts w:eastAsia="Times New Roman" w:cs="Arial"/>
                <w:b/>
              </w:rPr>
              <w:t>Style Abstract</w:t>
            </w:r>
          </w:p>
        </w:tc>
        <w:tc>
          <w:tcPr>
            <w:tcW w:w="7618" w:type="dxa"/>
          </w:tcPr>
          <w:p w:rsidR="00766FA1" w:rsidRPr="001A2F5F" w:rsidRDefault="00766FA1" w:rsidP="00C267EB">
            <w:pPr>
              <w:spacing w:before="120" w:after="120"/>
              <w:rPr>
                <w:rFonts w:eastAsia="Times New Roman"/>
                <w:i/>
                <w:color w:val="008000"/>
              </w:rPr>
            </w:pPr>
            <w:r w:rsidRPr="00737F0B">
              <w:rPr>
                <w:rFonts w:eastAsia="Times New Roman"/>
              </w:rPr>
              <w:t>This style is for the representation of observed events as polygons or grid cells (coverage). Observed events are usually represented using a single colour scheme depending on the "typeOfHazard". The example below shows a Styled Layer Descriptor (SLD) symbology for floods.</w:t>
            </w:r>
            <w:r w:rsidRPr="001A2F5F">
              <w:rPr>
                <w:rFonts w:eastAsia="Times New Roman"/>
              </w:rPr>
              <w:t xml:space="preserve"> </w:t>
            </w:r>
          </w:p>
        </w:tc>
      </w:tr>
      <w:tr w:rsidR="00766FA1" w:rsidRPr="001A2F5F" w:rsidTr="00C267EB">
        <w:tc>
          <w:tcPr>
            <w:tcW w:w="1668" w:type="dxa"/>
          </w:tcPr>
          <w:p w:rsidR="00766FA1" w:rsidRPr="001A2F5F" w:rsidRDefault="00766FA1" w:rsidP="00C267EB">
            <w:pPr>
              <w:spacing w:before="120" w:after="120"/>
              <w:jc w:val="left"/>
              <w:rPr>
                <w:rFonts w:eastAsia="Times New Roman" w:cs="Arial"/>
                <w:b/>
              </w:rPr>
            </w:pPr>
            <w:r w:rsidRPr="001A2F5F">
              <w:rPr>
                <w:rFonts w:eastAsia="Times New Roman" w:cs="Arial"/>
                <w:b/>
              </w:rPr>
              <w:t>Symbology</w:t>
            </w:r>
            <w:r>
              <w:rPr>
                <w:rFonts w:eastAsia="Times New Roman" w:cs="Arial"/>
                <w:b/>
              </w:rPr>
              <w:t xml:space="preserve"> SLD</w:t>
            </w:r>
          </w:p>
        </w:tc>
        <w:tc>
          <w:tcPr>
            <w:tcW w:w="7618" w:type="dxa"/>
          </w:tcPr>
          <w:p w:rsidR="00766FA1" w:rsidRPr="00E31BB1" w:rsidRDefault="00766FA1" w:rsidP="00C267EB">
            <w:pPr>
              <w:spacing w:before="120" w:after="120"/>
              <w:rPr>
                <w:rFonts w:eastAsia="Times New Roman"/>
              </w:rPr>
            </w:pPr>
            <w:r w:rsidRPr="00E31BB1">
              <w:rPr>
                <w:rFonts w:eastAsia="Times New Roman"/>
              </w:rPr>
              <w:t xml:space="preserve">This example </w:t>
            </w:r>
            <w:r>
              <w:rPr>
                <w:rFonts w:eastAsia="Times New Roman"/>
              </w:rPr>
              <w:t xml:space="preserve">of </w:t>
            </w:r>
            <w:r w:rsidRPr="00E31BB1">
              <w:rPr>
                <w:rFonts w:eastAsia="Times New Roman"/>
              </w:rPr>
              <w:t>symbology applies to floods feature Observed Event according to the scheme in</w:t>
            </w:r>
            <w:r w:rsidR="00E426B8">
              <w:rPr>
                <w:rFonts w:eastAsia="Times New Roman"/>
              </w:rPr>
              <w:t xml:space="preserve"> </w:t>
            </w:r>
            <w:r w:rsidR="00B9269E">
              <w:t xml:space="preserve">Figure </w:t>
            </w:r>
            <w:r w:rsidR="00B9269E">
              <w:rPr>
                <w:noProof/>
              </w:rPr>
              <w:t>10</w:t>
            </w:r>
            <w:r w:rsidRPr="00E31BB1">
              <w:rPr>
                <w:rFonts w:eastAsia="Times New Roman"/>
              </w:rPr>
              <w:t xml:space="preserve">. </w:t>
            </w:r>
          </w:p>
          <w:p w:rsidR="00766FA1" w:rsidRPr="00E31BB1" w:rsidRDefault="00766FA1" w:rsidP="00C267EB">
            <w:pPr>
              <w:spacing w:before="120" w:after="120"/>
              <w:rPr>
                <w:rFonts w:eastAsia="Times New Roman"/>
              </w:rPr>
            </w:pPr>
            <w:r w:rsidRPr="00E31BB1">
              <w:rPr>
                <w:rFonts w:eastAsia="Times New Roman"/>
              </w:rPr>
              <w:t>The symbology is specified in the file:</w:t>
            </w:r>
          </w:p>
          <w:p w:rsidR="00766FA1" w:rsidRPr="00E31BB1" w:rsidRDefault="00766FA1" w:rsidP="00C267EB">
            <w:pPr>
              <w:spacing w:before="120" w:after="120"/>
              <w:rPr>
                <w:rFonts w:eastAsia="Times New Roman"/>
              </w:rPr>
            </w:pPr>
            <w:r w:rsidRPr="00E31BB1">
              <w:rPr>
                <w:rFonts w:eastAsia="Times New Roman"/>
              </w:rPr>
              <w:t>UserStyle_NZ_ObservedEvent.xml</w:t>
            </w:r>
          </w:p>
          <w:p w:rsidR="00766FA1" w:rsidRPr="00E31BB1" w:rsidRDefault="00766FA1" w:rsidP="00C267EB">
            <w:pPr>
              <w:spacing w:before="120" w:after="120"/>
              <w:rPr>
                <w:rFonts w:eastAsia="Times New Roman"/>
              </w:rPr>
            </w:pPr>
          </w:p>
          <w:p w:rsidR="00766FA1" w:rsidRPr="00E31BB1" w:rsidRDefault="00766FA1" w:rsidP="00C267EB">
            <w:pPr>
              <w:spacing w:before="120" w:after="120"/>
              <w:rPr>
                <w:rFonts w:eastAsia="Times New Roman"/>
              </w:rPr>
            </w:pPr>
          </w:p>
        </w:tc>
      </w:tr>
      <w:tr w:rsidR="00766FA1" w:rsidRPr="001A2F5F" w:rsidTr="00C267EB">
        <w:tc>
          <w:tcPr>
            <w:tcW w:w="1668" w:type="dxa"/>
          </w:tcPr>
          <w:p w:rsidR="00766FA1" w:rsidRPr="001A2F5F" w:rsidRDefault="00766FA1" w:rsidP="00C267EB">
            <w:pPr>
              <w:spacing w:before="120" w:after="120"/>
              <w:jc w:val="left"/>
              <w:rPr>
                <w:rFonts w:eastAsia="Times New Roman" w:cs="Arial"/>
                <w:b/>
              </w:rPr>
            </w:pPr>
            <w:r w:rsidRPr="001A2F5F">
              <w:rPr>
                <w:rFonts w:eastAsia="Times New Roman" w:cs="Arial"/>
                <w:b/>
                <w:lang w:eastAsia="fr-FR"/>
              </w:rPr>
              <w:t>Minimum &amp; maximum scales</w:t>
            </w:r>
          </w:p>
        </w:tc>
        <w:tc>
          <w:tcPr>
            <w:tcW w:w="7618" w:type="dxa"/>
          </w:tcPr>
          <w:p w:rsidR="00766FA1" w:rsidRDefault="00766FA1" w:rsidP="00C267EB">
            <w:pPr>
              <w:ind w:left="284"/>
              <w:rPr>
                <w:rStyle w:val="Instruction"/>
              </w:rPr>
            </w:pPr>
            <w:r>
              <w:rPr>
                <w:rFonts w:eastAsia="Times New Roman" w:cs="Arial"/>
                <w:lang w:eastAsia="fr-FR"/>
              </w:rPr>
              <w:t>No scale limits</w:t>
            </w:r>
            <w:r w:rsidRPr="001A2F5F">
              <w:rPr>
                <w:rFonts w:eastAsia="Times New Roman" w:cs="Arial"/>
                <w:lang w:eastAsia="fr-FR"/>
              </w:rPr>
              <w:t xml:space="preserve"> </w:t>
            </w:r>
          </w:p>
        </w:tc>
      </w:tr>
    </w:tbl>
    <w:p w:rsidR="00766FA1" w:rsidRDefault="00766FA1" w:rsidP="009D69F6">
      <w:pPr>
        <w:pStyle w:val="Heading3"/>
        <w:tabs>
          <w:tab w:val="clear" w:pos="851"/>
          <w:tab w:val="num" w:pos="992"/>
        </w:tabs>
        <w:ind w:left="992" w:hanging="992"/>
      </w:pPr>
      <w:bookmarkStart w:id="445" w:name="_Toc374464131"/>
      <w:r>
        <w:t xml:space="preserve">Styles for the layer </w:t>
      </w:r>
      <w:r w:rsidRPr="00A66DDF">
        <w:t>NZ.</w:t>
      </w:r>
      <w:r>
        <w:t>ExposedElement</w:t>
      </w:r>
      <w:bookmarkEnd w:id="445"/>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766FA1" w:rsidRPr="001A2F5F" w:rsidTr="00C267EB">
        <w:tc>
          <w:tcPr>
            <w:tcW w:w="1668" w:type="dxa"/>
            <w:shd w:val="pct15" w:color="auto" w:fill="auto"/>
          </w:tcPr>
          <w:p w:rsidR="00766FA1" w:rsidRPr="001A2F5F" w:rsidRDefault="00766FA1" w:rsidP="00C267EB">
            <w:pPr>
              <w:spacing w:before="120" w:after="120"/>
              <w:jc w:val="left"/>
              <w:rPr>
                <w:rFonts w:eastAsia="Times New Roman" w:cs="Arial"/>
                <w:b/>
              </w:rPr>
            </w:pPr>
            <w:r w:rsidRPr="001A2F5F">
              <w:rPr>
                <w:rFonts w:eastAsia="Times New Roman" w:cs="Arial"/>
                <w:b/>
              </w:rPr>
              <w:t>Style Name</w:t>
            </w:r>
          </w:p>
        </w:tc>
        <w:tc>
          <w:tcPr>
            <w:tcW w:w="7618" w:type="dxa"/>
            <w:shd w:val="pct15" w:color="auto" w:fill="auto"/>
          </w:tcPr>
          <w:p w:rsidR="00766FA1" w:rsidRPr="001A2F5F" w:rsidRDefault="00766FA1" w:rsidP="00C267EB">
            <w:pPr>
              <w:rPr>
                <w:rFonts w:eastAsia="Times New Roman"/>
                <w:i/>
                <w:color w:val="008000"/>
              </w:rPr>
            </w:pPr>
            <w:r w:rsidRPr="00A66DDF">
              <w:t>NZ.</w:t>
            </w:r>
            <w:r>
              <w:t>ExposedElement</w:t>
            </w:r>
            <w:r w:rsidRPr="001A2F5F">
              <w:rPr>
                <w:rFonts w:eastAsia="Times New Roman"/>
                <w:b/>
              </w:rPr>
              <w:t xml:space="preserve"> </w:t>
            </w:r>
          </w:p>
        </w:tc>
      </w:tr>
      <w:tr w:rsidR="00766FA1" w:rsidRPr="001A2F5F" w:rsidTr="00C267EB">
        <w:tc>
          <w:tcPr>
            <w:tcW w:w="1668" w:type="dxa"/>
          </w:tcPr>
          <w:p w:rsidR="00766FA1" w:rsidRPr="001A2F5F" w:rsidRDefault="00766FA1" w:rsidP="00C267EB">
            <w:pPr>
              <w:spacing w:before="120" w:after="120"/>
              <w:jc w:val="left"/>
              <w:rPr>
                <w:rFonts w:eastAsia="Times New Roman" w:cs="Arial"/>
                <w:b/>
              </w:rPr>
            </w:pPr>
            <w:r w:rsidRPr="001A2F5F">
              <w:rPr>
                <w:rFonts w:eastAsia="Times New Roman" w:cs="Arial"/>
                <w:b/>
              </w:rPr>
              <w:t>Style Title</w:t>
            </w:r>
          </w:p>
        </w:tc>
        <w:tc>
          <w:tcPr>
            <w:tcW w:w="7618" w:type="dxa"/>
          </w:tcPr>
          <w:p w:rsidR="00766FA1" w:rsidRPr="001A2F5F" w:rsidRDefault="00766FA1" w:rsidP="00C267EB">
            <w:pPr>
              <w:rPr>
                <w:rFonts w:eastAsia="Times New Roman"/>
                <w:i/>
                <w:color w:val="008000"/>
              </w:rPr>
            </w:pPr>
            <w:r>
              <w:rPr>
                <w:rFonts w:eastAsia="Times New Roman"/>
              </w:rPr>
              <w:t>Exposed element</w:t>
            </w:r>
          </w:p>
        </w:tc>
      </w:tr>
      <w:tr w:rsidR="00766FA1" w:rsidRPr="001A2F5F" w:rsidTr="00C267EB">
        <w:tc>
          <w:tcPr>
            <w:tcW w:w="1668" w:type="dxa"/>
          </w:tcPr>
          <w:p w:rsidR="00766FA1" w:rsidRPr="001A2F5F" w:rsidRDefault="00766FA1" w:rsidP="00C267EB">
            <w:pPr>
              <w:spacing w:before="120" w:after="120"/>
              <w:jc w:val="left"/>
              <w:rPr>
                <w:rFonts w:eastAsia="Times New Roman" w:cs="Arial"/>
                <w:b/>
              </w:rPr>
            </w:pPr>
            <w:r w:rsidRPr="001A2F5F">
              <w:rPr>
                <w:rFonts w:eastAsia="Times New Roman" w:cs="Arial"/>
                <w:b/>
              </w:rPr>
              <w:t>Style Abstract</w:t>
            </w:r>
          </w:p>
        </w:tc>
        <w:tc>
          <w:tcPr>
            <w:tcW w:w="7618" w:type="dxa"/>
          </w:tcPr>
          <w:p w:rsidR="00766FA1" w:rsidRDefault="00766FA1" w:rsidP="00C267EB">
            <w:pPr>
              <w:spacing w:before="120" w:after="120"/>
              <w:rPr>
                <w:rFonts w:eastAsia="Times New Roman"/>
              </w:rPr>
            </w:pPr>
            <w:r>
              <w:rPr>
                <w:rFonts w:eastAsia="Times New Roman"/>
              </w:rPr>
              <w:t>This style is for the representation of exposed elements data as points, lines, polygons or grid cells (coverage). Exposed elements are usually represented using a single colour coding. The example of exposed buildings in the figure of LAWA (2010:</w:t>
            </w:r>
            <w:r w:rsidRPr="00361DC6">
              <w:rPr>
                <w:rFonts w:eastAsia="Times New Roman"/>
              </w:rPr>
              <w:t xml:space="preserve"> Recommendations for the Establishment of Flood Hazard Maps and Flood Risk Maps. German Working Group on Water Issues of the Federal States and the Federal Government, Dresden)</w:t>
            </w:r>
            <w:r>
              <w:rPr>
                <w:rFonts w:eastAsia="Times New Roman"/>
              </w:rPr>
              <w:t xml:space="preserve"> shows buildings exposed to floods in grey fill and bold blue contour line. Buildings not exposed follow the same filling without the bold contour line.</w:t>
            </w:r>
          </w:p>
          <w:p w:rsidR="00766FA1" w:rsidRPr="001A2F5F" w:rsidRDefault="00766FA1" w:rsidP="00C267EB">
            <w:pPr>
              <w:spacing w:before="120" w:after="120"/>
              <w:rPr>
                <w:rFonts w:eastAsia="Times New Roman"/>
                <w:i/>
                <w:color w:val="008000"/>
              </w:rPr>
            </w:pPr>
          </w:p>
        </w:tc>
      </w:tr>
      <w:tr w:rsidR="00766FA1" w:rsidRPr="001A2F5F" w:rsidTr="00C267EB">
        <w:tc>
          <w:tcPr>
            <w:tcW w:w="1668" w:type="dxa"/>
          </w:tcPr>
          <w:p w:rsidR="00766FA1" w:rsidRPr="001A2F5F" w:rsidRDefault="00766FA1" w:rsidP="00C267EB">
            <w:pPr>
              <w:spacing w:before="120" w:after="120"/>
              <w:jc w:val="left"/>
              <w:rPr>
                <w:rFonts w:eastAsia="Times New Roman" w:cs="Arial"/>
                <w:b/>
              </w:rPr>
            </w:pPr>
            <w:r w:rsidRPr="001A2F5F">
              <w:rPr>
                <w:rFonts w:eastAsia="Times New Roman" w:cs="Arial"/>
                <w:b/>
              </w:rPr>
              <w:t>Symbology</w:t>
            </w:r>
            <w:r>
              <w:rPr>
                <w:rFonts w:eastAsia="Times New Roman" w:cs="Arial"/>
                <w:b/>
              </w:rPr>
              <w:t xml:space="preserve"> SLD</w:t>
            </w:r>
          </w:p>
        </w:tc>
        <w:tc>
          <w:tcPr>
            <w:tcW w:w="7618" w:type="dxa"/>
          </w:tcPr>
          <w:p w:rsidR="00766FA1" w:rsidRPr="00E31BB1" w:rsidRDefault="00766FA1" w:rsidP="00C267EB">
            <w:pPr>
              <w:spacing w:before="120" w:after="120"/>
              <w:rPr>
                <w:rFonts w:eastAsia="Times New Roman"/>
              </w:rPr>
            </w:pPr>
            <w:r w:rsidRPr="00E31BB1">
              <w:rPr>
                <w:rFonts w:eastAsia="Times New Roman"/>
              </w:rPr>
              <w:t>The symbology is specified in the file:</w:t>
            </w:r>
          </w:p>
          <w:p w:rsidR="00766FA1" w:rsidRPr="00E31BB1" w:rsidRDefault="00766FA1" w:rsidP="00C267EB">
            <w:pPr>
              <w:spacing w:before="120" w:after="120"/>
              <w:rPr>
                <w:rFonts w:eastAsia="Times New Roman"/>
              </w:rPr>
            </w:pPr>
            <w:r w:rsidRPr="00E31BB1">
              <w:rPr>
                <w:rFonts w:eastAsia="Times New Roman"/>
              </w:rPr>
              <w:t>UserStyle_NZ_ExposedElement.xml</w:t>
            </w:r>
          </w:p>
          <w:p w:rsidR="00766FA1" w:rsidRPr="00E31BB1" w:rsidRDefault="00766FA1" w:rsidP="00C267EB">
            <w:pPr>
              <w:spacing w:before="120" w:after="120"/>
              <w:rPr>
                <w:rFonts w:eastAsia="Times New Roman"/>
              </w:rPr>
            </w:pPr>
          </w:p>
          <w:p w:rsidR="00766FA1" w:rsidRPr="001A2F5F" w:rsidRDefault="00766FA1" w:rsidP="00C267EB">
            <w:pPr>
              <w:rPr>
                <w:rFonts w:eastAsia="Times New Roman"/>
                <w:i/>
                <w:color w:val="008000"/>
              </w:rPr>
            </w:pPr>
          </w:p>
        </w:tc>
      </w:tr>
      <w:tr w:rsidR="00766FA1" w:rsidRPr="001A2F5F" w:rsidTr="00C267EB">
        <w:tc>
          <w:tcPr>
            <w:tcW w:w="1668" w:type="dxa"/>
          </w:tcPr>
          <w:p w:rsidR="00766FA1" w:rsidRPr="001A2F5F" w:rsidRDefault="00766FA1" w:rsidP="00C267EB">
            <w:pPr>
              <w:spacing w:before="120" w:after="120"/>
              <w:jc w:val="left"/>
              <w:rPr>
                <w:rFonts w:eastAsia="Times New Roman" w:cs="Arial"/>
                <w:b/>
              </w:rPr>
            </w:pPr>
            <w:r w:rsidRPr="001A2F5F">
              <w:rPr>
                <w:rFonts w:eastAsia="Times New Roman" w:cs="Arial"/>
                <w:b/>
                <w:lang w:eastAsia="fr-FR"/>
              </w:rPr>
              <w:t>Minimum &amp; maximum scales</w:t>
            </w:r>
          </w:p>
        </w:tc>
        <w:tc>
          <w:tcPr>
            <w:tcW w:w="7618" w:type="dxa"/>
          </w:tcPr>
          <w:p w:rsidR="00766FA1" w:rsidRDefault="00766FA1" w:rsidP="00C267EB">
            <w:pPr>
              <w:ind w:left="284"/>
              <w:rPr>
                <w:rStyle w:val="Instruction"/>
              </w:rPr>
            </w:pPr>
            <w:r>
              <w:rPr>
                <w:rFonts w:eastAsia="Times New Roman" w:cs="Arial"/>
                <w:lang w:eastAsia="fr-FR"/>
              </w:rPr>
              <w:t>No scale limits</w:t>
            </w:r>
            <w:r w:rsidRPr="001A2F5F">
              <w:rPr>
                <w:rFonts w:eastAsia="Times New Roman" w:cs="Arial"/>
                <w:lang w:eastAsia="fr-FR"/>
              </w:rPr>
              <w:t xml:space="preserve"> </w:t>
            </w:r>
          </w:p>
        </w:tc>
      </w:tr>
    </w:tbl>
    <w:p w:rsidR="00766FA1" w:rsidRDefault="00766FA1" w:rsidP="00E63FA6"/>
    <w:p w:rsidR="00766FA1" w:rsidRDefault="00766FA1" w:rsidP="009D69F6">
      <w:pPr>
        <w:tabs>
          <w:tab w:val="left" w:pos="2268"/>
        </w:tabs>
        <w:ind w:left="1701" w:hanging="1701"/>
      </w:pPr>
      <w:r>
        <w:br w:type="page"/>
      </w:r>
    </w:p>
    <w:p w:rsidR="00766FA1" w:rsidRDefault="00766FA1" w:rsidP="00B547BF">
      <w:pPr>
        <w:tabs>
          <w:tab w:val="left" w:pos="2268"/>
        </w:tabs>
        <w:ind w:left="1701" w:hanging="1701"/>
      </w:pPr>
    </w:p>
    <w:p w:rsidR="00766FA1" w:rsidRPr="008B3241" w:rsidRDefault="00766FA1" w:rsidP="00964F98">
      <w:pPr>
        <w:pStyle w:val="Heading1"/>
        <w:numPr>
          <w:ilvl w:val="0"/>
          <w:numId w:val="0"/>
        </w:numPr>
      </w:pPr>
      <w:bookmarkStart w:id="446" w:name="_Toc202867270"/>
      <w:bookmarkStart w:id="447" w:name="_Toc202872598"/>
      <w:bookmarkStart w:id="448" w:name="_Toc203821287"/>
      <w:bookmarkStart w:id="449" w:name="_Toc204079990"/>
      <w:bookmarkStart w:id="450" w:name="_Toc204080398"/>
      <w:bookmarkStart w:id="451" w:name="_Toc202873583"/>
      <w:bookmarkStart w:id="452" w:name="_Toc207684650"/>
      <w:bookmarkStart w:id="453" w:name="_Toc254191122"/>
      <w:bookmarkStart w:id="454" w:name="_Toc339566098"/>
      <w:bookmarkStart w:id="455" w:name="_Toc346533008"/>
      <w:bookmarkStart w:id="456" w:name="_Toc346799603"/>
      <w:bookmarkStart w:id="457" w:name="_Toc374464132"/>
      <w:bookmarkStart w:id="458" w:name="_Toc202867265"/>
      <w:bookmarkStart w:id="459" w:name="_Toc202872593"/>
      <w:bookmarkStart w:id="460" w:name="_Toc203821282"/>
      <w:bookmarkStart w:id="461" w:name="_Toc204079985"/>
      <w:bookmarkStart w:id="462" w:name="_Toc204080393"/>
      <w:bookmarkStart w:id="463" w:name="_Toc202873578"/>
      <w:bookmarkStart w:id="464" w:name="_Toc207684645"/>
      <w:bookmarkEnd w:id="405"/>
      <w:bookmarkEnd w:id="406"/>
      <w:bookmarkEnd w:id="407"/>
      <w:bookmarkEnd w:id="408"/>
      <w:bookmarkEnd w:id="409"/>
      <w:bookmarkEnd w:id="410"/>
      <w:bookmarkEnd w:id="411"/>
      <w:r w:rsidRPr="008B3241">
        <w:t>Bibliography</w:t>
      </w:r>
      <w:bookmarkEnd w:id="446"/>
      <w:bookmarkEnd w:id="447"/>
      <w:bookmarkEnd w:id="448"/>
      <w:bookmarkEnd w:id="449"/>
      <w:bookmarkEnd w:id="450"/>
      <w:bookmarkEnd w:id="451"/>
      <w:bookmarkEnd w:id="452"/>
      <w:bookmarkEnd w:id="453"/>
      <w:bookmarkEnd w:id="454"/>
      <w:bookmarkEnd w:id="455"/>
      <w:bookmarkEnd w:id="456"/>
      <w:bookmarkEnd w:id="457"/>
    </w:p>
    <w:p w:rsidR="00766FA1" w:rsidRPr="008B3241" w:rsidRDefault="00766FA1" w:rsidP="00FB3D9F"/>
    <w:p w:rsidR="00766FA1" w:rsidRPr="008B3241" w:rsidRDefault="00766FA1" w:rsidP="006A0653">
      <w:pPr>
        <w:suppressAutoHyphens/>
        <w:autoSpaceDE w:val="0"/>
        <w:autoSpaceDN w:val="0"/>
        <w:adjustRightInd w:val="0"/>
        <w:ind w:left="1134" w:hanging="1134"/>
        <w:rPr>
          <w:rFonts w:cs="Arial"/>
        </w:rPr>
      </w:pPr>
      <w:r w:rsidRPr="008B3241">
        <w:rPr>
          <w:rFonts w:cs="Arial"/>
        </w:rPr>
        <w:t>[DS-D2.3]</w:t>
      </w:r>
      <w:r w:rsidRPr="008B3241">
        <w:rPr>
          <w:rFonts w:cs="Arial"/>
        </w:rPr>
        <w:tab/>
        <w:t xml:space="preserve">INSPIRE DS-D2.3, Definition of Annex Themes and Scope, v3.0, </w:t>
      </w:r>
      <w:r w:rsidRPr="006A0653">
        <w:rPr>
          <w:rFonts w:cs="Arial"/>
        </w:rPr>
        <w:t>http://inspire.jrc.ec.europa.eu/reports/ImplementingRules/DataSpecifications/D2.3_Definition_of_Annex_Themes_and_scope_v3.0.pdf</w:t>
      </w:r>
      <w:r w:rsidRPr="008B3241">
        <w:rPr>
          <w:rFonts w:cs="Arial"/>
        </w:rPr>
        <w:t xml:space="preserve"> </w:t>
      </w:r>
    </w:p>
    <w:p w:rsidR="00766FA1" w:rsidRPr="008B3241" w:rsidRDefault="00766FA1" w:rsidP="006A0653">
      <w:pPr>
        <w:suppressAutoHyphens/>
        <w:autoSpaceDE w:val="0"/>
        <w:autoSpaceDN w:val="0"/>
        <w:adjustRightInd w:val="0"/>
        <w:ind w:left="1134" w:hanging="1134"/>
        <w:rPr>
          <w:rFonts w:cs="Arial"/>
        </w:rPr>
      </w:pPr>
    </w:p>
    <w:p w:rsidR="00766FA1" w:rsidRPr="008B3241" w:rsidRDefault="00766FA1" w:rsidP="006A0653">
      <w:pPr>
        <w:suppressAutoHyphens/>
        <w:autoSpaceDE w:val="0"/>
        <w:autoSpaceDN w:val="0"/>
        <w:adjustRightInd w:val="0"/>
        <w:ind w:left="1134" w:hanging="1134"/>
        <w:rPr>
          <w:rFonts w:cs="Arial"/>
        </w:rPr>
      </w:pPr>
      <w:r w:rsidRPr="008B3241">
        <w:rPr>
          <w:rFonts w:cs="Arial"/>
        </w:rPr>
        <w:t>[DS-D2.5]</w:t>
      </w:r>
      <w:r w:rsidRPr="008B3241">
        <w:rPr>
          <w:rFonts w:cs="Arial"/>
        </w:rPr>
        <w:tab/>
        <w:t>INSPIRE DS-D2.5</w:t>
      </w:r>
      <w:r>
        <w:rPr>
          <w:rFonts w:cs="Arial"/>
        </w:rPr>
        <w:t>, Generic Conceptual Model, v3.4rc2</w:t>
      </w:r>
      <w:r w:rsidRPr="008B3241">
        <w:rPr>
          <w:rFonts w:cs="Arial"/>
        </w:rPr>
        <w:t>,</w:t>
      </w:r>
      <w:r>
        <w:rPr>
          <w:rFonts w:cs="Arial"/>
        </w:rPr>
        <w:t xml:space="preserve"> </w:t>
      </w:r>
      <w:r w:rsidRPr="006A0653">
        <w:rPr>
          <w:i/>
        </w:rPr>
        <w:t>http://inspire.jrc.ec.europa.eu/documents/Data_Specifications/D2.5_v3.4rc2.pdf</w:t>
      </w:r>
      <w:r>
        <w:rPr>
          <w:rFonts w:cs="Arial"/>
        </w:rPr>
        <w:t xml:space="preserve">  </w:t>
      </w:r>
      <w:r w:rsidRPr="008B3241">
        <w:rPr>
          <w:rFonts w:cs="Arial"/>
        </w:rPr>
        <w:t xml:space="preserve"> </w:t>
      </w:r>
    </w:p>
    <w:p w:rsidR="00766FA1" w:rsidRPr="008B3241" w:rsidRDefault="00766FA1" w:rsidP="006A0653">
      <w:pPr>
        <w:suppressAutoHyphens/>
        <w:autoSpaceDE w:val="0"/>
        <w:autoSpaceDN w:val="0"/>
        <w:adjustRightInd w:val="0"/>
        <w:ind w:left="1134" w:hanging="1134"/>
        <w:rPr>
          <w:rFonts w:cs="Arial"/>
        </w:rPr>
      </w:pPr>
    </w:p>
    <w:p w:rsidR="00766FA1" w:rsidRPr="008B3241" w:rsidRDefault="00766FA1" w:rsidP="006A0653">
      <w:pPr>
        <w:suppressAutoHyphens/>
        <w:autoSpaceDE w:val="0"/>
        <w:autoSpaceDN w:val="0"/>
        <w:adjustRightInd w:val="0"/>
        <w:ind w:left="1134" w:hanging="1134"/>
        <w:rPr>
          <w:rFonts w:cs="Arial"/>
        </w:rPr>
      </w:pPr>
      <w:r w:rsidRPr="008B3241">
        <w:rPr>
          <w:rFonts w:cs="Arial"/>
        </w:rPr>
        <w:t>[DS-D2.6]</w:t>
      </w:r>
      <w:r w:rsidRPr="008B3241">
        <w:rPr>
          <w:rFonts w:cs="Arial"/>
        </w:rPr>
        <w:tab/>
        <w:t xml:space="preserve">INSPIRE DS-D2.6, Methodology for the development of data specifications, v3.0, </w:t>
      </w:r>
      <w:r w:rsidRPr="006A0653">
        <w:rPr>
          <w:rFonts w:cs="Arial"/>
        </w:rPr>
        <w:t>http://inspire.jrc.ec.europa.eu/reports/ImplementingRules/DataSpecifications/D2.6_v3.0.pdf</w:t>
      </w:r>
      <w:r w:rsidRPr="008B3241">
        <w:rPr>
          <w:rFonts w:cs="Arial"/>
        </w:rPr>
        <w:t xml:space="preserve"> </w:t>
      </w:r>
    </w:p>
    <w:p w:rsidR="00766FA1" w:rsidRPr="008B3241" w:rsidRDefault="00766FA1" w:rsidP="006A0653">
      <w:pPr>
        <w:suppressAutoHyphens/>
        <w:autoSpaceDE w:val="0"/>
        <w:autoSpaceDN w:val="0"/>
        <w:adjustRightInd w:val="0"/>
        <w:ind w:left="1134" w:hanging="1134"/>
        <w:rPr>
          <w:rFonts w:cs="Arial"/>
        </w:rPr>
      </w:pPr>
    </w:p>
    <w:p w:rsidR="00766FA1" w:rsidRPr="008B3241" w:rsidRDefault="00766FA1" w:rsidP="006A0653">
      <w:pPr>
        <w:suppressAutoHyphens/>
        <w:autoSpaceDE w:val="0"/>
        <w:autoSpaceDN w:val="0"/>
        <w:adjustRightInd w:val="0"/>
        <w:ind w:left="1134" w:hanging="1134"/>
        <w:rPr>
          <w:rFonts w:cs="Arial"/>
        </w:rPr>
      </w:pPr>
      <w:r w:rsidRPr="008B3241">
        <w:rPr>
          <w:rFonts w:cs="Arial"/>
        </w:rPr>
        <w:t>[DS-D2.7]</w:t>
      </w:r>
      <w:r w:rsidRPr="008B3241">
        <w:rPr>
          <w:rFonts w:cs="Arial"/>
        </w:rPr>
        <w:tab/>
        <w:t>INSPIRE DS-D2.7, Guidelines for th</w:t>
      </w:r>
      <w:r>
        <w:rPr>
          <w:rFonts w:cs="Arial"/>
        </w:rPr>
        <w:t>e encoding of spatial data, v3.3rc2</w:t>
      </w:r>
      <w:r w:rsidRPr="008B3241">
        <w:rPr>
          <w:rFonts w:cs="Arial"/>
        </w:rPr>
        <w:t xml:space="preserve">, </w:t>
      </w:r>
      <w:r w:rsidRPr="006A0653">
        <w:rPr>
          <w:i/>
        </w:rPr>
        <w:t>http://inspire.jrc.ec.europa.eu/documents/Data_Specifications/D2.7_v3.3rc2.pdf</w:t>
      </w:r>
      <w:r>
        <w:rPr>
          <w:rFonts w:cs="Arial"/>
        </w:rPr>
        <w:t xml:space="preserve">  </w:t>
      </w:r>
    </w:p>
    <w:p w:rsidR="00766FA1" w:rsidRPr="008B3241" w:rsidRDefault="00766FA1" w:rsidP="00FB3D9F">
      <w:pPr>
        <w:suppressAutoHyphens/>
        <w:autoSpaceDE w:val="0"/>
        <w:autoSpaceDN w:val="0"/>
        <w:adjustRightInd w:val="0"/>
        <w:ind w:left="1134" w:hanging="1134"/>
        <w:rPr>
          <w:rFonts w:cs="Arial"/>
        </w:rPr>
      </w:pPr>
    </w:p>
    <w:p w:rsidR="00766FA1" w:rsidRPr="008B3241" w:rsidRDefault="00766FA1" w:rsidP="00FB3D9F">
      <w:pPr>
        <w:suppressAutoHyphens/>
        <w:autoSpaceDE w:val="0"/>
        <w:autoSpaceDN w:val="0"/>
        <w:adjustRightInd w:val="0"/>
        <w:ind w:left="1134" w:hanging="1134"/>
        <w:rPr>
          <w:rFonts w:cs="Arial"/>
        </w:rPr>
      </w:pPr>
      <w:r w:rsidRPr="008B3241">
        <w:rPr>
          <w:rFonts w:cs="Arial"/>
        </w:rPr>
        <w:t>[ISO 19101]</w:t>
      </w:r>
      <w:r w:rsidRPr="008B3241">
        <w:rPr>
          <w:rFonts w:cs="Arial"/>
        </w:rPr>
        <w:tab/>
      </w:r>
      <w:r w:rsidRPr="008B3241">
        <w:t>EN ISO 19101:2005 Geographic information – Reference model (ISO 19101:2002)</w:t>
      </w:r>
    </w:p>
    <w:p w:rsidR="00766FA1" w:rsidRPr="008B3241" w:rsidRDefault="00766FA1" w:rsidP="00FB3D9F">
      <w:pPr>
        <w:suppressAutoHyphens/>
        <w:autoSpaceDE w:val="0"/>
        <w:autoSpaceDN w:val="0"/>
        <w:adjustRightInd w:val="0"/>
        <w:ind w:left="1134" w:hanging="1134"/>
        <w:rPr>
          <w:rFonts w:cs="Arial"/>
        </w:rPr>
      </w:pPr>
    </w:p>
    <w:p w:rsidR="00766FA1" w:rsidRPr="008B3241" w:rsidRDefault="00766FA1" w:rsidP="00FB3D9F">
      <w:pPr>
        <w:suppressAutoHyphens/>
        <w:autoSpaceDE w:val="0"/>
        <w:autoSpaceDN w:val="0"/>
        <w:adjustRightInd w:val="0"/>
        <w:ind w:left="1134" w:hanging="1134"/>
        <w:rPr>
          <w:rFonts w:cs="Arial"/>
        </w:rPr>
      </w:pPr>
      <w:r w:rsidRPr="008B3241">
        <w:rPr>
          <w:rFonts w:cs="Arial"/>
        </w:rPr>
        <w:t>[ISO 19103]</w:t>
      </w:r>
      <w:r w:rsidRPr="008B3241">
        <w:rPr>
          <w:rFonts w:cs="Arial"/>
        </w:rPr>
        <w:tab/>
        <w:t>ISO/TS 19103:2005, Geographic information – Conceptual schema language</w:t>
      </w:r>
    </w:p>
    <w:p w:rsidR="00766FA1" w:rsidRPr="008B3241" w:rsidRDefault="00766FA1" w:rsidP="00FB3D9F">
      <w:pPr>
        <w:suppressAutoHyphens/>
        <w:autoSpaceDE w:val="0"/>
        <w:autoSpaceDN w:val="0"/>
        <w:adjustRightInd w:val="0"/>
        <w:ind w:left="1134" w:hanging="1134"/>
        <w:rPr>
          <w:rFonts w:cs="Arial"/>
        </w:rPr>
      </w:pPr>
    </w:p>
    <w:p w:rsidR="00766FA1" w:rsidRPr="00073268" w:rsidRDefault="00766FA1" w:rsidP="00FB3D9F">
      <w:pPr>
        <w:suppressAutoHyphens/>
        <w:autoSpaceDE w:val="0"/>
        <w:autoSpaceDN w:val="0"/>
        <w:adjustRightInd w:val="0"/>
        <w:ind w:left="1134" w:hanging="1134"/>
        <w:rPr>
          <w:rFonts w:cs="Arial"/>
        </w:rPr>
      </w:pPr>
      <w:r w:rsidRPr="00073268">
        <w:rPr>
          <w:rFonts w:cs="Arial"/>
        </w:rPr>
        <w:t xml:space="preserve">[ISO 19107] </w:t>
      </w:r>
      <w:r w:rsidRPr="00073268">
        <w:rPr>
          <w:rFonts w:cs="Arial"/>
        </w:rPr>
        <w:tab/>
        <w:t>EN ISO 19107:2005, Geographic information – Spatial schema (ISO 19107:2003)</w:t>
      </w:r>
    </w:p>
    <w:p w:rsidR="00766FA1" w:rsidRPr="00073268" w:rsidRDefault="00766FA1" w:rsidP="00FB3D9F">
      <w:pPr>
        <w:suppressAutoHyphens/>
        <w:autoSpaceDE w:val="0"/>
        <w:autoSpaceDN w:val="0"/>
        <w:adjustRightInd w:val="0"/>
        <w:ind w:left="1134" w:hanging="1134"/>
        <w:rPr>
          <w:rFonts w:cs="Arial"/>
        </w:rPr>
      </w:pPr>
    </w:p>
    <w:p w:rsidR="00766FA1" w:rsidRPr="001C23E2" w:rsidRDefault="00766FA1" w:rsidP="00FB3D9F">
      <w:pPr>
        <w:suppressAutoHyphens/>
        <w:autoSpaceDE w:val="0"/>
        <w:autoSpaceDN w:val="0"/>
        <w:adjustRightInd w:val="0"/>
        <w:ind w:left="1134" w:hanging="1134"/>
      </w:pPr>
      <w:r w:rsidRPr="001C23E2">
        <w:rPr>
          <w:rFonts w:cs="Arial"/>
        </w:rPr>
        <w:t xml:space="preserve">[ISO 19108] </w:t>
      </w:r>
      <w:r w:rsidRPr="001C23E2">
        <w:rPr>
          <w:rFonts w:cs="Arial"/>
        </w:rPr>
        <w:tab/>
      </w:r>
      <w:r w:rsidRPr="001C23E2">
        <w:t>EN ISO 19108:2005 Geographic information - Temporal schema (ISO 19108:2002)</w:t>
      </w:r>
    </w:p>
    <w:p w:rsidR="00766FA1" w:rsidRPr="001C23E2" w:rsidRDefault="00766FA1" w:rsidP="00FB3D9F">
      <w:pPr>
        <w:suppressAutoHyphens/>
        <w:autoSpaceDE w:val="0"/>
        <w:autoSpaceDN w:val="0"/>
        <w:adjustRightInd w:val="0"/>
        <w:ind w:left="1134" w:hanging="1134"/>
      </w:pPr>
    </w:p>
    <w:p w:rsidR="00766FA1" w:rsidRPr="008B3241" w:rsidRDefault="00766FA1" w:rsidP="00FB3D9F">
      <w:pPr>
        <w:suppressAutoHyphens/>
        <w:autoSpaceDE w:val="0"/>
        <w:autoSpaceDN w:val="0"/>
        <w:adjustRightInd w:val="0"/>
        <w:ind w:left="1134" w:hanging="1134"/>
      </w:pPr>
      <w:r w:rsidRPr="008B3241">
        <w:t>[ISO 19111]</w:t>
      </w:r>
      <w:r w:rsidRPr="008B3241">
        <w:tab/>
        <w:t>EN ISO 19111:2007 Geographic information - Spatial referencing by coordinates (ISO 19111:2007)</w:t>
      </w:r>
    </w:p>
    <w:p w:rsidR="00766FA1" w:rsidRPr="008B3241" w:rsidRDefault="00766FA1" w:rsidP="00FB3D9F">
      <w:pPr>
        <w:suppressAutoHyphens/>
        <w:autoSpaceDE w:val="0"/>
        <w:autoSpaceDN w:val="0"/>
        <w:adjustRightInd w:val="0"/>
        <w:ind w:left="1134" w:hanging="1134"/>
      </w:pPr>
    </w:p>
    <w:p w:rsidR="00766FA1" w:rsidRPr="00C05254" w:rsidRDefault="00766FA1" w:rsidP="00FB3D9F">
      <w:pPr>
        <w:suppressAutoHyphens/>
        <w:autoSpaceDE w:val="0"/>
        <w:autoSpaceDN w:val="0"/>
        <w:adjustRightInd w:val="0"/>
        <w:ind w:left="1134" w:hanging="1134"/>
        <w:rPr>
          <w:lang w:val="es-ES_tradnl"/>
        </w:rPr>
      </w:pPr>
      <w:r w:rsidRPr="00C05254">
        <w:rPr>
          <w:rFonts w:cs="Arial"/>
          <w:lang w:val="es-ES_tradnl"/>
        </w:rPr>
        <w:t>[ISO 19115]</w:t>
      </w:r>
      <w:r w:rsidRPr="00C05254">
        <w:rPr>
          <w:rFonts w:cs="Arial"/>
          <w:lang w:val="es-ES_tradnl"/>
        </w:rPr>
        <w:tab/>
      </w:r>
      <w:r w:rsidRPr="00C05254">
        <w:rPr>
          <w:lang w:val="es-ES_tradnl"/>
        </w:rPr>
        <w:t>EN ISO 19115:2005, Geographic information – Metadata (ISO 19115:2003)</w:t>
      </w:r>
    </w:p>
    <w:p w:rsidR="00766FA1" w:rsidRPr="00C05254" w:rsidRDefault="00766FA1" w:rsidP="00FB3D9F">
      <w:pPr>
        <w:suppressAutoHyphens/>
        <w:autoSpaceDE w:val="0"/>
        <w:autoSpaceDN w:val="0"/>
        <w:adjustRightInd w:val="0"/>
        <w:ind w:left="1134" w:hanging="1134"/>
        <w:rPr>
          <w:lang w:val="es-ES_tradnl"/>
        </w:rPr>
      </w:pPr>
    </w:p>
    <w:p w:rsidR="00766FA1" w:rsidRPr="001C23E2" w:rsidRDefault="00766FA1" w:rsidP="00FB3D9F">
      <w:pPr>
        <w:suppressAutoHyphens/>
        <w:autoSpaceDE w:val="0"/>
        <w:autoSpaceDN w:val="0"/>
        <w:adjustRightInd w:val="0"/>
        <w:ind w:left="1134" w:hanging="1134"/>
      </w:pPr>
      <w:r w:rsidRPr="001C23E2">
        <w:t>[ISO 19118]</w:t>
      </w:r>
      <w:r w:rsidRPr="001C23E2">
        <w:tab/>
        <w:t>EN ISO 19118:2006, Geographic information – Encoding (ISO 19118:2005)</w:t>
      </w:r>
    </w:p>
    <w:p w:rsidR="00766FA1" w:rsidRPr="001C23E2" w:rsidRDefault="00766FA1" w:rsidP="00FB3D9F">
      <w:pPr>
        <w:suppressAutoHyphens/>
        <w:autoSpaceDE w:val="0"/>
        <w:autoSpaceDN w:val="0"/>
        <w:adjustRightInd w:val="0"/>
        <w:ind w:left="1134" w:hanging="1134"/>
      </w:pPr>
    </w:p>
    <w:p w:rsidR="00766FA1" w:rsidRPr="001C23E2" w:rsidRDefault="00766FA1" w:rsidP="00FB3D9F">
      <w:pPr>
        <w:suppressAutoHyphens/>
        <w:autoSpaceDE w:val="0"/>
        <w:autoSpaceDN w:val="0"/>
        <w:adjustRightInd w:val="0"/>
        <w:ind w:left="1134" w:hanging="1134"/>
      </w:pPr>
      <w:r w:rsidRPr="001C23E2">
        <w:t>[ISO 19135]</w:t>
      </w:r>
      <w:r w:rsidRPr="001C23E2">
        <w:tab/>
        <w:t>EN ISO 19135:2007 Geographic information – Procedures for item registration (ISO 19135:2005)</w:t>
      </w:r>
    </w:p>
    <w:p w:rsidR="00766FA1" w:rsidRPr="001C23E2" w:rsidRDefault="00766FA1" w:rsidP="00FB3D9F">
      <w:pPr>
        <w:suppressAutoHyphens/>
        <w:autoSpaceDE w:val="0"/>
        <w:autoSpaceDN w:val="0"/>
        <w:adjustRightInd w:val="0"/>
        <w:ind w:left="1134" w:hanging="1134"/>
      </w:pPr>
    </w:p>
    <w:p w:rsidR="00766FA1" w:rsidRPr="001C23E2" w:rsidRDefault="00766FA1" w:rsidP="00FB3D9F">
      <w:pPr>
        <w:suppressAutoHyphens/>
        <w:autoSpaceDE w:val="0"/>
        <w:autoSpaceDN w:val="0"/>
        <w:adjustRightInd w:val="0"/>
        <w:ind w:left="1134" w:hanging="1134"/>
        <w:rPr>
          <w:rFonts w:cs="Arial"/>
        </w:rPr>
      </w:pPr>
      <w:r w:rsidRPr="001C23E2">
        <w:rPr>
          <w:rFonts w:cs="Arial"/>
        </w:rPr>
        <w:t>[ISO 19139]</w:t>
      </w:r>
      <w:r w:rsidRPr="001C23E2">
        <w:rPr>
          <w:rFonts w:cs="Arial"/>
        </w:rPr>
        <w:tab/>
        <w:t>ISO/TS 19139:2007, Geographic information – Metadata – XML schema implementation</w:t>
      </w:r>
    </w:p>
    <w:p w:rsidR="00766FA1" w:rsidRPr="001C23E2" w:rsidRDefault="00766FA1" w:rsidP="00FB3D9F">
      <w:pPr>
        <w:suppressAutoHyphens/>
        <w:autoSpaceDE w:val="0"/>
        <w:autoSpaceDN w:val="0"/>
        <w:adjustRightInd w:val="0"/>
        <w:ind w:left="1134" w:hanging="1134"/>
        <w:rPr>
          <w:rFonts w:cs="Arial"/>
        </w:rPr>
      </w:pPr>
    </w:p>
    <w:p w:rsidR="00766FA1" w:rsidRPr="001C23E2" w:rsidRDefault="00766FA1" w:rsidP="00FB3D9F">
      <w:pPr>
        <w:suppressAutoHyphens/>
        <w:autoSpaceDE w:val="0"/>
        <w:autoSpaceDN w:val="0"/>
        <w:adjustRightInd w:val="0"/>
        <w:ind w:left="1134" w:hanging="1134"/>
        <w:rPr>
          <w:rFonts w:cs="Arial"/>
        </w:rPr>
      </w:pPr>
      <w:r w:rsidRPr="001C23E2">
        <w:rPr>
          <w:rFonts w:cs="Arial"/>
        </w:rPr>
        <w:t>[ISO 19157]</w:t>
      </w:r>
      <w:r w:rsidRPr="001C23E2">
        <w:rPr>
          <w:rFonts w:cs="Arial"/>
        </w:rPr>
        <w:tab/>
        <w:t>ISO/DIS 19157, Geographic information – Data quality</w:t>
      </w:r>
    </w:p>
    <w:p w:rsidR="00766FA1" w:rsidRPr="001C23E2" w:rsidRDefault="00766FA1" w:rsidP="00FB3D9F">
      <w:pPr>
        <w:tabs>
          <w:tab w:val="left" w:pos="1629"/>
        </w:tabs>
        <w:suppressAutoHyphens/>
        <w:autoSpaceDE w:val="0"/>
        <w:autoSpaceDN w:val="0"/>
        <w:adjustRightInd w:val="0"/>
        <w:ind w:left="1629" w:hanging="1629"/>
        <w:rPr>
          <w:rFonts w:cs="Arial"/>
        </w:rPr>
      </w:pPr>
    </w:p>
    <w:p w:rsidR="00766FA1" w:rsidRPr="008B3241" w:rsidRDefault="00766FA1" w:rsidP="00FB3D9F">
      <w:pPr>
        <w:tabs>
          <w:tab w:val="left" w:pos="1629"/>
        </w:tabs>
        <w:suppressAutoHyphens/>
        <w:autoSpaceDE w:val="0"/>
        <w:autoSpaceDN w:val="0"/>
        <w:adjustRightInd w:val="0"/>
        <w:ind w:left="1629" w:hanging="1629"/>
        <w:rPr>
          <w:rFonts w:cs="Arial"/>
        </w:rPr>
      </w:pPr>
      <w:r w:rsidRPr="008B3241">
        <w:rPr>
          <w:rFonts w:cs="Arial"/>
        </w:rPr>
        <w:t>[OGC 06-103r3]</w:t>
      </w:r>
      <w:r w:rsidRPr="008B3241">
        <w:rPr>
          <w:rFonts w:cs="Arial"/>
        </w:rPr>
        <w:tab/>
        <w:t xml:space="preserve">Implementation Specification for Geographic Information - Simple feature access – Part 1: Common Architecture v1.2.0 </w:t>
      </w:r>
    </w:p>
    <w:p w:rsidR="00766FA1" w:rsidRPr="008B3241" w:rsidRDefault="00766FA1" w:rsidP="00FB3D9F">
      <w:pPr>
        <w:suppressAutoHyphens/>
        <w:autoSpaceDE w:val="0"/>
        <w:autoSpaceDN w:val="0"/>
        <w:adjustRightInd w:val="0"/>
        <w:ind w:left="1276" w:hanging="1276"/>
        <w:rPr>
          <w:rFonts w:cs="Arial"/>
        </w:rPr>
      </w:pPr>
    </w:p>
    <w:p w:rsidR="00766FA1" w:rsidRPr="008B3241" w:rsidRDefault="00766FA1" w:rsidP="00FB3D9F">
      <w:pPr>
        <w:suppressAutoHyphens/>
        <w:autoSpaceDE w:val="0"/>
        <w:autoSpaceDN w:val="0"/>
        <w:adjustRightInd w:val="0"/>
        <w:ind w:left="1276" w:hanging="1276"/>
        <w:rPr>
          <w:rFonts w:cs="Arial"/>
        </w:rPr>
      </w:pPr>
    </w:p>
    <w:p w:rsidR="00766FA1" w:rsidRDefault="00766FA1" w:rsidP="00FB3D9F"/>
    <w:p w:rsidR="00766FA1" w:rsidRDefault="00766FA1" w:rsidP="006A03F1"/>
    <w:p w:rsidR="00766FA1" w:rsidRDefault="00766FA1" w:rsidP="00853D31">
      <w:pPr>
        <w:pStyle w:val="ANNEX"/>
      </w:pPr>
      <w:bookmarkStart w:id="465" w:name="_Toc231119449"/>
      <w:bookmarkStart w:id="466" w:name="_Toc231123770"/>
      <w:bookmarkStart w:id="467" w:name="_Toc232663668"/>
      <w:bookmarkEnd w:id="2"/>
      <w:bookmarkEnd w:id="3"/>
      <w:bookmarkEnd w:id="4"/>
      <w:bookmarkEnd w:id="458"/>
      <w:bookmarkEnd w:id="459"/>
      <w:bookmarkEnd w:id="460"/>
      <w:bookmarkEnd w:id="461"/>
      <w:bookmarkEnd w:id="462"/>
      <w:bookmarkEnd w:id="463"/>
      <w:bookmarkEnd w:id="464"/>
      <w:bookmarkEnd w:id="465"/>
      <w:bookmarkEnd w:id="466"/>
      <w:bookmarkEnd w:id="467"/>
      <w:r>
        <w:br/>
      </w:r>
      <w:bookmarkStart w:id="468" w:name="_Toc342909807"/>
      <w:bookmarkStart w:id="469" w:name="_Toc346799604"/>
      <w:bookmarkStart w:id="470" w:name="_Toc374464133"/>
      <w:r w:rsidRPr="00CA0593">
        <w:rPr>
          <w:b w:val="0"/>
        </w:rPr>
        <w:t>(normative)</w:t>
      </w:r>
      <w:r>
        <w:br/>
        <w:t>Abstract Test Suite</w:t>
      </w:r>
      <w:bookmarkEnd w:id="468"/>
      <w:bookmarkEnd w:id="469"/>
      <w:bookmarkEnd w:id="470"/>
    </w:p>
    <w:p w:rsidR="000A2821" w:rsidRPr="00551A3E" w:rsidRDefault="000A2821" w:rsidP="000A2821">
      <w:bookmarkStart w:id="471" w:name="ATS"/>
      <w:bookmarkStart w:id="472" w:name="ATS_Common_1"/>
    </w:p>
    <w:p w:rsidR="000A2821" w:rsidRPr="00CA0593" w:rsidRDefault="000A2821" w:rsidP="000A2821">
      <w:pPr>
        <w:pBdr>
          <w:top w:val="single" w:sz="4" w:space="1" w:color="auto"/>
          <w:left w:val="single" w:sz="4" w:space="4" w:color="auto"/>
          <w:bottom w:val="single" w:sz="4" w:space="1" w:color="auto"/>
          <w:right w:val="single" w:sz="4" w:space="4" w:color="auto"/>
        </w:pBdr>
        <w:shd w:val="clear" w:color="auto" w:fill="E6E6E6"/>
        <w:ind w:left="113" w:right="113"/>
        <w:rPr>
          <w:b/>
          <w:lang w:eastAsia="ja-JP"/>
        </w:rPr>
      </w:pPr>
      <w:r w:rsidRPr="00CA0593">
        <w:rPr>
          <w:b/>
          <w:lang w:eastAsia="ja-JP"/>
        </w:rPr>
        <w:t>Disclaimer</w:t>
      </w:r>
    </w:p>
    <w:p w:rsidR="000A2821" w:rsidRDefault="000A2821" w:rsidP="000A2821">
      <w:pPr>
        <w:pBdr>
          <w:top w:val="single" w:sz="4" w:space="1" w:color="auto"/>
          <w:left w:val="single" w:sz="4" w:space="4" w:color="auto"/>
          <w:bottom w:val="single" w:sz="4" w:space="1" w:color="auto"/>
          <w:right w:val="single" w:sz="4" w:space="4" w:color="auto"/>
        </w:pBdr>
        <w:shd w:val="clear" w:color="auto" w:fill="E6E6E6"/>
        <w:ind w:left="113" w:right="113"/>
        <w:rPr>
          <w:lang w:eastAsia="ja-JP"/>
        </w:rPr>
      </w:pPr>
      <w:r>
        <w:rPr>
          <w:lang w:eastAsia="ja-JP"/>
        </w:rPr>
        <w:t>While this Annex refers to the Commission Regulation (EU) No 1089/2010 of 23 November 2010 implementing Directive 2007/2/EC of the European Parliament and of the Council as regards interoperability of spatial data sets and services, it does not replace the legal act or any part of it.</w:t>
      </w:r>
    </w:p>
    <w:p w:rsidR="000A2821" w:rsidRDefault="000A2821" w:rsidP="000A2821">
      <w:pPr>
        <w:shd w:val="clear" w:color="auto" w:fill="E6E6E6"/>
      </w:pPr>
    </w:p>
    <w:p w:rsidR="000A2821" w:rsidRDefault="000A2821" w:rsidP="000A2821">
      <w:pPr>
        <w:shd w:val="clear" w:color="auto" w:fill="E6E6E6"/>
      </w:pPr>
      <w:r>
        <w:t>The objective of the Abstract Test Suite (ATS) included in this Annex is to help the conformance testing process. It includes a set of tests to be applied on a data set to evaluate whether it fulfils the requirements included in</w:t>
      </w:r>
      <w:r w:rsidRPr="001C1252">
        <w:t xml:space="preserve"> </w:t>
      </w:r>
      <w:r>
        <w:t xml:space="preserve">this data specification and the corresponding parts of </w:t>
      </w:r>
      <w:r w:rsidRPr="001C1252">
        <w:t>Commission Regulation No 1089/2010</w:t>
      </w:r>
      <w:r>
        <w:t xml:space="preserve"> (implementing rule as regards interoperability of spatial datasets and services, further referred to as ISDSS Regulation). This is to help data providers in declaring the conformity of a data set to the “</w:t>
      </w:r>
      <w:r w:rsidRPr="00A31067">
        <w:t>degree of conformity, with implementing rules adopted under Article 7(1) of Directive 2007/2/EC</w:t>
      </w:r>
      <w:r>
        <w:t xml:space="preserve">”, which is required to be provided in the data set metadata according to Commission Regulation (EC) No 2008/1205 (the Metadata Regulation). </w:t>
      </w:r>
    </w:p>
    <w:p w:rsidR="000A2821" w:rsidRDefault="000A2821" w:rsidP="000A2821">
      <w:pPr>
        <w:shd w:val="clear" w:color="auto" w:fill="E6E6E6"/>
        <w:rPr>
          <w:b/>
        </w:rPr>
      </w:pPr>
    </w:p>
    <w:p w:rsidR="000A2821" w:rsidRDefault="000A2821" w:rsidP="000A2821">
      <w:pPr>
        <w:shd w:val="clear" w:color="auto" w:fill="E6E6E6"/>
      </w:pPr>
      <w:r w:rsidRPr="002D1A9B">
        <w:rPr>
          <w:b/>
        </w:rPr>
        <w:t xml:space="preserve">Part 1 </w:t>
      </w:r>
      <w:r>
        <w:t xml:space="preserve">of this ATS includes tests that provide </w:t>
      </w:r>
      <w:r w:rsidRPr="002D1A9B">
        <w:rPr>
          <w:b/>
        </w:rPr>
        <w:t xml:space="preserve">input for assessing conformity with </w:t>
      </w:r>
      <w:r>
        <w:rPr>
          <w:b/>
        </w:rPr>
        <w:t>the ISDSS regulation.</w:t>
      </w:r>
      <w:r w:rsidRPr="00617B36">
        <w:rPr>
          <w:b/>
        </w:rPr>
        <w:t xml:space="preserve"> </w:t>
      </w:r>
      <w:r w:rsidRPr="00C65105">
        <w:t>In order to</w:t>
      </w:r>
      <w:r>
        <w:t xml:space="preserve"> make visible which requirements are addressed by a specific test, references to the corresponding articles of the legal act are given. The way how the cited requirements apply to nz specification is described </w:t>
      </w:r>
      <w:r>
        <w:rPr>
          <w:lang w:val="en-US"/>
        </w:rPr>
        <w:t>under the</w:t>
      </w:r>
      <w:r>
        <w:t xml:space="preserve"> testing method.</w:t>
      </w:r>
    </w:p>
    <w:p w:rsidR="000A2821" w:rsidRDefault="000A2821" w:rsidP="000A2821">
      <w:pPr>
        <w:shd w:val="clear" w:color="auto" w:fill="E6E6E6"/>
      </w:pPr>
    </w:p>
    <w:p w:rsidR="000A2821" w:rsidRDefault="000A2821" w:rsidP="000A2821">
      <w:pPr>
        <w:shd w:val="clear" w:color="auto" w:fill="E6E6E6"/>
      </w:pPr>
      <w:r>
        <w:t xml:space="preserve">In addition to the requirements included in ISDSS Regulation this Technical guideline contains TG requirements too. TG requirements are technical provisions that need to be fulfilled in order to be conformant with the corresponding IR requirement </w:t>
      </w:r>
      <w:r w:rsidRPr="00FF4632">
        <w:t>when the specific technical implementation proposed in this document is used.</w:t>
      </w:r>
      <w:r>
        <w:t xml:space="preserve"> Such requirements relate for example to the default encoding described in section 9. </w:t>
      </w:r>
      <w:r w:rsidRPr="002D1A9B">
        <w:rPr>
          <w:b/>
        </w:rPr>
        <w:t>Part 2</w:t>
      </w:r>
      <w:r>
        <w:t xml:space="preserve"> of the ATS presents tests necessary for assessing the </w:t>
      </w:r>
      <w:r w:rsidRPr="002D1A9B">
        <w:rPr>
          <w:b/>
        </w:rPr>
        <w:t>conformity with TG requirements</w:t>
      </w:r>
      <w:r>
        <w:t>.</w:t>
      </w:r>
    </w:p>
    <w:p w:rsidR="000A2821" w:rsidRDefault="000A2821" w:rsidP="000A2821">
      <w:pPr>
        <w:shd w:val="clear" w:color="auto" w:fill="E6E6E6"/>
      </w:pPr>
    </w:p>
    <w:p w:rsidR="000A2821" w:rsidRDefault="000A2821" w:rsidP="000A2821">
      <w:pPr>
        <w:pStyle w:val="Header"/>
        <w:shd w:val="clear" w:color="auto" w:fill="E6E6E6"/>
        <w:tabs>
          <w:tab w:val="left" w:pos="851"/>
        </w:tabs>
        <w:spacing w:line="240" w:lineRule="auto"/>
      </w:pPr>
      <w:r>
        <w:t>NOTE</w:t>
      </w:r>
      <w:r>
        <w:tab/>
        <w:t>Conformance of a data set with the TG requirement(s) included in this ATS implies conformance with the corresponding IR requirement(s).</w:t>
      </w:r>
    </w:p>
    <w:p w:rsidR="000A2821" w:rsidRDefault="000A2821" w:rsidP="000A2821">
      <w:pPr>
        <w:shd w:val="clear" w:color="auto" w:fill="E6E6E6"/>
      </w:pPr>
    </w:p>
    <w:p w:rsidR="000A2821" w:rsidRDefault="000A2821" w:rsidP="000A2821">
      <w:pPr>
        <w:shd w:val="clear" w:color="auto" w:fill="E6E6E6"/>
        <w:tabs>
          <w:tab w:val="clear" w:pos="284"/>
          <w:tab w:val="clear" w:pos="567"/>
        </w:tabs>
      </w:pPr>
      <w:r>
        <w:t xml:space="preserve">The </w:t>
      </w:r>
      <w:r w:rsidRPr="005543A6">
        <w:rPr>
          <w:b/>
        </w:rPr>
        <w:t>ATS is applicable to the data sets that</w:t>
      </w:r>
      <w:r>
        <w:t xml:space="preserve"> </w:t>
      </w:r>
      <w:r w:rsidRPr="005543A6">
        <w:rPr>
          <w:b/>
        </w:rPr>
        <w:t>have been transformed</w:t>
      </w:r>
      <w:r>
        <w:t xml:space="preserve"> to be made available through INSPIRE download services (i.e. the data returned as a response to the mandatory “Get Spatial Dataset” operation) rather than the original “source” data sets.</w:t>
      </w:r>
    </w:p>
    <w:p w:rsidR="000A2821" w:rsidRDefault="000A2821" w:rsidP="000A2821">
      <w:pPr>
        <w:shd w:val="clear" w:color="auto" w:fill="E6E6E6"/>
        <w:tabs>
          <w:tab w:val="clear" w:pos="284"/>
          <w:tab w:val="clear" w:pos="567"/>
        </w:tabs>
      </w:pPr>
    </w:p>
    <w:p w:rsidR="000A2821" w:rsidRDefault="000A2821" w:rsidP="00676E28">
      <w:pPr>
        <w:shd w:val="clear" w:color="auto" w:fill="E6E6E6"/>
        <w:tabs>
          <w:tab w:val="clear" w:pos="284"/>
          <w:tab w:val="clear" w:pos="567"/>
        </w:tabs>
      </w:pPr>
      <w:r>
        <w:t xml:space="preserve">The requirements to be tested are grouped in several </w:t>
      </w:r>
      <w:r>
        <w:rPr>
          <w:i/>
        </w:rPr>
        <w:t>conformance classes</w:t>
      </w:r>
      <w:r>
        <w:t xml:space="preserve">. Each of these classes covers a specific aspect: one conformance class contains tests reflecting the requirements on the application schema, another on the reference systems, etc. </w:t>
      </w:r>
      <w:r w:rsidRPr="00676E28">
        <w:rPr>
          <w:b/>
        </w:rPr>
        <w:t>Each conformance class is identified by a URI</w:t>
      </w:r>
      <w:r>
        <w:t xml:space="preserve"> (uniform resource identifier) according to the following pattern:</w:t>
      </w:r>
    </w:p>
    <w:p w:rsidR="000A2821" w:rsidRDefault="000A2821" w:rsidP="00676E28">
      <w:pPr>
        <w:shd w:val="clear" w:color="auto" w:fill="E6E6E6"/>
        <w:tabs>
          <w:tab w:val="clear" w:pos="284"/>
          <w:tab w:val="clear" w:pos="567"/>
        </w:tabs>
      </w:pPr>
    </w:p>
    <w:p w:rsidR="000A2821" w:rsidRDefault="000A2821" w:rsidP="00676E28">
      <w:pPr>
        <w:shd w:val="clear" w:color="auto" w:fill="E6E6E6"/>
        <w:tabs>
          <w:tab w:val="clear" w:pos="284"/>
          <w:tab w:val="clear" w:pos="567"/>
        </w:tabs>
      </w:pPr>
      <w:r>
        <w:t>http://inspire.ec.europa.eu/conformance-class/</w:t>
      </w:r>
      <w:r w:rsidRPr="00043C42">
        <w:t>ir</w:t>
      </w:r>
      <w:r>
        <w:t>/nz/&lt;conformance class identifier&gt;</w:t>
      </w:r>
    </w:p>
    <w:p w:rsidR="000A2821" w:rsidRDefault="000A2821" w:rsidP="000A2821">
      <w:pPr>
        <w:shd w:val="clear" w:color="auto" w:fill="E6E6E6"/>
      </w:pPr>
    </w:p>
    <w:p w:rsidR="000A2821" w:rsidRDefault="000A2821" w:rsidP="00676E28">
      <w:pPr>
        <w:pStyle w:val="CommentText"/>
        <w:shd w:val="clear" w:color="auto" w:fill="E6E6E6"/>
        <w:rPr>
          <w:iCs/>
          <w:lang w:val="en-US"/>
        </w:rPr>
      </w:pPr>
      <w:r>
        <w:t>EXAMPLE 1</w:t>
      </w:r>
      <w:r>
        <w:tab/>
        <w:t xml:space="preserve">The URI </w:t>
      </w:r>
      <w:r>
        <w:rPr>
          <w:i/>
        </w:rPr>
        <w:t>http://inspire.ec.europa.eu/conformance-class/ir/ef/rs</w:t>
      </w:r>
      <w:r>
        <w:rPr>
          <w:iCs/>
        </w:rPr>
        <w:t xml:space="preserve"> identifies the Reference Systems ISDSS conformance class of the Environmental Monitoring Facilities (EF) data theme.</w:t>
      </w:r>
    </w:p>
    <w:p w:rsidR="000A2821" w:rsidRPr="00A13245" w:rsidRDefault="000A2821" w:rsidP="00676E28">
      <w:pPr>
        <w:pStyle w:val="CommentText"/>
        <w:shd w:val="clear" w:color="auto" w:fill="E6E6E6"/>
        <w:rPr>
          <w:iCs/>
          <w:lang w:val="en-US"/>
        </w:rPr>
      </w:pPr>
    </w:p>
    <w:p w:rsidR="000A2821" w:rsidRDefault="000A2821" w:rsidP="00676E28">
      <w:pPr>
        <w:shd w:val="clear" w:color="auto" w:fill="E6E6E6"/>
        <w:tabs>
          <w:tab w:val="clear" w:pos="284"/>
          <w:tab w:val="clear" w:pos="567"/>
        </w:tabs>
      </w:pPr>
      <w:r>
        <w:t>The results of the tests should be published referring to the relevant conformance class (using its URI).</w:t>
      </w:r>
    </w:p>
    <w:p w:rsidR="000A2821" w:rsidRDefault="000A2821" w:rsidP="000A2821">
      <w:pPr>
        <w:shd w:val="clear" w:color="auto" w:fill="E6E6E6"/>
        <w:tabs>
          <w:tab w:val="clear" w:pos="284"/>
          <w:tab w:val="clear" w:pos="567"/>
        </w:tabs>
      </w:pPr>
      <w:r>
        <w:t xml:space="preserve"> </w:t>
      </w:r>
    </w:p>
    <w:p w:rsidR="000A2821" w:rsidRDefault="000A2821" w:rsidP="000A2821">
      <w:pPr>
        <w:shd w:val="clear" w:color="auto" w:fill="E6E6E6"/>
        <w:tabs>
          <w:tab w:val="clear" w:pos="284"/>
          <w:tab w:val="clear" w:pos="567"/>
        </w:tabs>
      </w:pPr>
      <w:r>
        <w:t xml:space="preserve">When an INSPIRE data specification contains </w:t>
      </w:r>
      <w:r w:rsidRPr="00B92519">
        <w:rPr>
          <w:b/>
        </w:rPr>
        <w:t xml:space="preserve">more </w:t>
      </w:r>
      <w:r>
        <w:rPr>
          <w:b/>
        </w:rPr>
        <w:t xml:space="preserve">than one application schema, </w:t>
      </w:r>
      <w:r>
        <w:t>the requirements tested in a conformance class may differ depending on the application schema used as a target for the transformation of the data set. This will always be the case for the application schema conformance class. However, also other conformance classes could have different requirements for different application schemas. In such cases, a separate conformance class is defined for each application schema, and they are distinguished by specific URIs according to the following pattern:</w:t>
      </w:r>
    </w:p>
    <w:p w:rsidR="000A2821" w:rsidRDefault="000A2821" w:rsidP="000A2821">
      <w:pPr>
        <w:shd w:val="clear" w:color="auto" w:fill="E6E6E6"/>
        <w:tabs>
          <w:tab w:val="clear" w:pos="284"/>
          <w:tab w:val="clear" w:pos="567"/>
        </w:tabs>
      </w:pPr>
    </w:p>
    <w:p w:rsidR="000A2821" w:rsidRDefault="000A2821" w:rsidP="000A2821">
      <w:pPr>
        <w:shd w:val="clear" w:color="auto" w:fill="E6E6E6"/>
        <w:tabs>
          <w:tab w:val="clear" w:pos="284"/>
          <w:tab w:val="clear" w:pos="567"/>
        </w:tabs>
      </w:pPr>
      <w:r>
        <w:t>http://inspire.ec.europa.eu/conformance-class/</w:t>
      </w:r>
      <w:r w:rsidRPr="00043C42">
        <w:t>ir</w:t>
      </w:r>
      <w:r>
        <w:t>/nz/&lt;conformance class identifier&gt;/</w:t>
      </w:r>
      <w:r>
        <w:br/>
        <w:t>&lt;application schema namespace prefix&gt;</w:t>
      </w:r>
    </w:p>
    <w:p w:rsidR="000A2821" w:rsidRDefault="000A2821" w:rsidP="000A2821">
      <w:pPr>
        <w:shd w:val="clear" w:color="auto" w:fill="E6E6E6"/>
        <w:tabs>
          <w:tab w:val="clear" w:pos="284"/>
          <w:tab w:val="clear" w:pos="567"/>
        </w:tabs>
      </w:pPr>
    </w:p>
    <w:p w:rsidR="000A2821" w:rsidRDefault="000A2821" w:rsidP="00676E28">
      <w:pPr>
        <w:shd w:val="clear" w:color="auto" w:fill="E6E6E6"/>
        <w:tabs>
          <w:tab w:val="clear" w:pos="284"/>
          <w:tab w:val="clear" w:pos="567"/>
        </w:tabs>
      </w:pPr>
      <w:r>
        <w:rPr>
          <w:iCs/>
        </w:rPr>
        <w:t>EXAMPLE 2</w:t>
      </w:r>
      <w:r>
        <w:rPr>
          <w:iCs/>
        </w:rPr>
        <w:tab/>
        <w:t xml:space="preserve">The URI </w:t>
      </w:r>
      <w:r w:rsidRPr="00E74174">
        <w:rPr>
          <w:i/>
        </w:rPr>
        <w:t>http://inspire.ec.europa.eu/</w:t>
      </w:r>
      <w:r>
        <w:rPr>
          <w:i/>
        </w:rPr>
        <w:t>conformance-class</w:t>
      </w:r>
      <w:r w:rsidRPr="00E74174">
        <w:rPr>
          <w:i/>
        </w:rPr>
        <w:t>/ir/el/</w:t>
      </w:r>
      <w:r>
        <w:rPr>
          <w:i/>
        </w:rPr>
        <w:t xml:space="preserve">as/el-vec </w:t>
      </w:r>
      <w:r w:rsidRPr="0013042A">
        <w:t>identifies the conform</w:t>
      </w:r>
      <w:r>
        <w:t>ity</w:t>
      </w:r>
      <w:r w:rsidRPr="0013042A">
        <w:t xml:space="preserve"> </w:t>
      </w:r>
      <w:r>
        <w:t>with the application schema (</w:t>
      </w:r>
      <w:r w:rsidRPr="00676E28">
        <w:rPr>
          <w:i/>
        </w:rPr>
        <w:t>as</w:t>
      </w:r>
      <w:r>
        <w:t>) conformance class for the</w:t>
      </w:r>
      <w:r w:rsidRPr="0013042A">
        <w:t xml:space="preserve"> Elevation Vector Elements</w:t>
      </w:r>
      <w:r>
        <w:t xml:space="preserve"> (</w:t>
      </w:r>
      <w:r w:rsidRPr="00676E28">
        <w:rPr>
          <w:i/>
        </w:rPr>
        <w:t>el-vec</w:t>
      </w:r>
      <w:r>
        <w:t>)</w:t>
      </w:r>
      <w:r w:rsidRPr="0013042A">
        <w:t xml:space="preserve"> application schema</w:t>
      </w:r>
      <w:r>
        <w:t>.</w:t>
      </w:r>
    </w:p>
    <w:p w:rsidR="000A2821" w:rsidRPr="00C01071" w:rsidRDefault="000A2821" w:rsidP="000A2821">
      <w:pPr>
        <w:shd w:val="clear" w:color="auto" w:fill="E6E6E6"/>
        <w:tabs>
          <w:tab w:val="clear" w:pos="284"/>
          <w:tab w:val="clear" w:pos="567"/>
        </w:tabs>
        <w:rPr>
          <w:lang w:val="x-none"/>
        </w:rPr>
      </w:pPr>
    </w:p>
    <w:p w:rsidR="000A2821" w:rsidRDefault="000A2821" w:rsidP="000A2821">
      <w:pPr>
        <w:shd w:val="clear" w:color="auto" w:fill="E6E6E6"/>
      </w:pPr>
      <w:r>
        <w:t>An overview of the conformance classes and the associated tests is given in the table below.</w:t>
      </w:r>
    </w:p>
    <w:p w:rsidR="000A2821" w:rsidRPr="00810819" w:rsidRDefault="000A2821" w:rsidP="000A2821"/>
    <w:bookmarkEnd w:id="472"/>
    <w:p w:rsidR="00766FA1" w:rsidRDefault="00766FA1" w:rsidP="00853D31"/>
    <w:p w:rsidR="00766FA1" w:rsidRPr="00E63FA6" w:rsidRDefault="00766FA1" w:rsidP="00E63FA6">
      <w:pPr>
        <w:rPr>
          <w:b/>
          <w:sz w:val="24"/>
          <w:szCs w:val="24"/>
        </w:rPr>
      </w:pPr>
      <w:bookmarkStart w:id="473" w:name="_Toc307565980"/>
      <w:bookmarkStart w:id="474" w:name="_Toc303673485"/>
      <w:bookmarkStart w:id="475" w:name="_Toc303673174"/>
      <w:bookmarkStart w:id="476" w:name="_Toc303672962"/>
      <w:bookmarkStart w:id="477" w:name="_Toc303672150"/>
      <w:bookmarkStart w:id="478" w:name="_Ref297890730"/>
      <w:r w:rsidRPr="00E63FA6">
        <w:rPr>
          <w:b/>
          <w:sz w:val="24"/>
          <w:szCs w:val="24"/>
        </w:rPr>
        <w:t xml:space="preserve">Table </w:t>
      </w:r>
      <w:r w:rsidR="00B9269E">
        <w:rPr>
          <w:b/>
          <w:noProof/>
          <w:sz w:val="24"/>
          <w:szCs w:val="24"/>
        </w:rPr>
        <w:t>6</w:t>
      </w:r>
      <w:r w:rsidRPr="00E63FA6">
        <w:rPr>
          <w:b/>
          <w:sz w:val="24"/>
          <w:szCs w:val="24"/>
        </w:rPr>
        <w:t>. Overview of the tests within this Abstract Test Suite.</w:t>
      </w:r>
    </w:p>
    <w:p w:rsidR="00B125BE" w:rsidRPr="000569E7" w:rsidRDefault="00B125BE">
      <w:pPr>
        <w:pStyle w:val="TOC1"/>
        <w:tabs>
          <w:tab w:val="left" w:pos="600"/>
          <w:tab w:val="right" w:leader="dot" w:pos="9061"/>
        </w:tabs>
        <w:rPr>
          <w:rFonts w:ascii="Calibri" w:hAnsi="Calibri"/>
          <w:noProof/>
          <w:sz w:val="22"/>
          <w:szCs w:val="22"/>
          <w:lang w:val="en-US" w:eastAsia="en-US"/>
        </w:rPr>
      </w:pPr>
      <w:r w:rsidRPr="00E772A7">
        <w:rPr>
          <w:i/>
          <w:noProof/>
        </w:rPr>
        <w:t>A.1</w:t>
      </w:r>
      <w:r w:rsidRPr="000569E7">
        <w:rPr>
          <w:rFonts w:ascii="Calibri" w:hAnsi="Calibri"/>
          <w:noProof/>
          <w:sz w:val="22"/>
          <w:szCs w:val="22"/>
          <w:lang w:val="en-US" w:eastAsia="en-US"/>
        </w:rPr>
        <w:tab/>
      </w:r>
      <w:r w:rsidRPr="00E772A7">
        <w:rPr>
          <w:i/>
          <w:noProof/>
        </w:rPr>
        <w:t>Application Schema Conformance Class</w:t>
      </w:r>
      <w:r>
        <w:rPr>
          <w:noProof/>
          <w:webHidden/>
        </w:rPr>
        <w:tab/>
      </w:r>
      <w:r w:rsidR="00B9269E">
        <w:rPr>
          <w:noProof/>
          <w:webHidden/>
        </w:rPr>
        <w:t>88</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A.1.1</w:t>
      </w:r>
      <w:r w:rsidRPr="000569E7">
        <w:rPr>
          <w:rFonts w:ascii="Calibri" w:hAnsi="Calibri"/>
          <w:noProof/>
          <w:sz w:val="22"/>
          <w:szCs w:val="22"/>
          <w:lang w:val="en-US" w:eastAsia="en-US"/>
        </w:rPr>
        <w:tab/>
      </w:r>
      <w:r w:rsidRPr="00E772A7">
        <w:rPr>
          <w:i/>
          <w:noProof/>
        </w:rPr>
        <w:t>Schema element denomination test</w:t>
      </w:r>
      <w:r>
        <w:rPr>
          <w:noProof/>
          <w:webHidden/>
        </w:rPr>
        <w:tab/>
      </w:r>
      <w:r w:rsidR="00B9269E">
        <w:rPr>
          <w:noProof/>
          <w:webHidden/>
        </w:rPr>
        <w:t>88</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A.1.2</w:t>
      </w:r>
      <w:r w:rsidRPr="000569E7">
        <w:rPr>
          <w:rFonts w:ascii="Calibri" w:hAnsi="Calibri"/>
          <w:noProof/>
          <w:sz w:val="22"/>
          <w:szCs w:val="22"/>
          <w:lang w:val="en-US" w:eastAsia="en-US"/>
        </w:rPr>
        <w:tab/>
      </w:r>
      <w:r w:rsidRPr="00E772A7">
        <w:rPr>
          <w:i/>
          <w:noProof/>
        </w:rPr>
        <w:t>Value type test</w:t>
      </w:r>
      <w:r>
        <w:rPr>
          <w:noProof/>
          <w:webHidden/>
        </w:rPr>
        <w:tab/>
      </w:r>
      <w:r w:rsidR="00B9269E">
        <w:rPr>
          <w:noProof/>
          <w:webHidden/>
        </w:rPr>
        <w:t>88</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A.1.3</w:t>
      </w:r>
      <w:r w:rsidRPr="000569E7">
        <w:rPr>
          <w:rFonts w:ascii="Calibri" w:hAnsi="Calibri"/>
          <w:noProof/>
          <w:sz w:val="22"/>
          <w:szCs w:val="22"/>
          <w:lang w:val="en-US" w:eastAsia="en-US"/>
        </w:rPr>
        <w:tab/>
      </w:r>
      <w:r w:rsidRPr="00E772A7">
        <w:rPr>
          <w:i/>
          <w:noProof/>
        </w:rPr>
        <w:t>Value test</w:t>
      </w:r>
      <w:r>
        <w:rPr>
          <w:noProof/>
          <w:webHidden/>
        </w:rPr>
        <w:tab/>
      </w:r>
      <w:r w:rsidR="00B9269E">
        <w:rPr>
          <w:noProof/>
          <w:webHidden/>
        </w:rPr>
        <w:t>88</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A.1.4</w:t>
      </w:r>
      <w:r w:rsidRPr="000569E7">
        <w:rPr>
          <w:rFonts w:ascii="Calibri" w:hAnsi="Calibri"/>
          <w:noProof/>
          <w:sz w:val="22"/>
          <w:szCs w:val="22"/>
          <w:lang w:val="en-US" w:eastAsia="en-US"/>
        </w:rPr>
        <w:tab/>
      </w:r>
      <w:r w:rsidRPr="00E772A7">
        <w:rPr>
          <w:i/>
          <w:noProof/>
        </w:rPr>
        <w:t>Attributes/associations completeness test</w:t>
      </w:r>
      <w:r>
        <w:rPr>
          <w:noProof/>
          <w:webHidden/>
        </w:rPr>
        <w:tab/>
      </w:r>
      <w:r w:rsidR="00B9269E">
        <w:rPr>
          <w:noProof/>
          <w:webHidden/>
        </w:rPr>
        <w:t>89</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A.1.5</w:t>
      </w:r>
      <w:r w:rsidRPr="000569E7">
        <w:rPr>
          <w:rFonts w:ascii="Calibri" w:hAnsi="Calibri"/>
          <w:noProof/>
          <w:sz w:val="22"/>
          <w:szCs w:val="22"/>
          <w:lang w:val="en-US" w:eastAsia="en-US"/>
        </w:rPr>
        <w:tab/>
      </w:r>
      <w:r w:rsidRPr="00E772A7">
        <w:rPr>
          <w:i/>
          <w:noProof/>
        </w:rPr>
        <w:t>Abstract spatial object test</w:t>
      </w:r>
      <w:r>
        <w:rPr>
          <w:noProof/>
          <w:webHidden/>
        </w:rPr>
        <w:tab/>
      </w:r>
      <w:r w:rsidR="00B9269E">
        <w:rPr>
          <w:noProof/>
          <w:webHidden/>
        </w:rPr>
        <w:t>89</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A.1.6</w:t>
      </w:r>
      <w:r w:rsidRPr="000569E7">
        <w:rPr>
          <w:rFonts w:ascii="Calibri" w:hAnsi="Calibri"/>
          <w:noProof/>
          <w:sz w:val="22"/>
          <w:szCs w:val="22"/>
          <w:lang w:val="en-US" w:eastAsia="en-US"/>
        </w:rPr>
        <w:tab/>
      </w:r>
      <w:r w:rsidRPr="00E772A7">
        <w:rPr>
          <w:i/>
          <w:noProof/>
        </w:rPr>
        <w:t>Constraints test</w:t>
      </w:r>
      <w:r>
        <w:rPr>
          <w:noProof/>
          <w:webHidden/>
        </w:rPr>
        <w:tab/>
      </w:r>
      <w:r w:rsidR="00B9269E">
        <w:rPr>
          <w:noProof/>
          <w:webHidden/>
        </w:rPr>
        <w:t>89</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bCs/>
          <w:i/>
          <w:noProof/>
        </w:rPr>
        <w:t>A.1.7</w:t>
      </w:r>
      <w:r w:rsidRPr="000569E7">
        <w:rPr>
          <w:rFonts w:ascii="Calibri" w:hAnsi="Calibri"/>
          <w:noProof/>
          <w:sz w:val="22"/>
          <w:szCs w:val="22"/>
          <w:lang w:val="en-US" w:eastAsia="en-US"/>
        </w:rPr>
        <w:tab/>
      </w:r>
      <w:r w:rsidRPr="00E772A7">
        <w:rPr>
          <w:i/>
          <w:noProof/>
        </w:rPr>
        <w:t>Geometry representation test</w:t>
      </w:r>
      <w:r>
        <w:rPr>
          <w:noProof/>
          <w:webHidden/>
        </w:rPr>
        <w:tab/>
      </w:r>
      <w:r w:rsidR="00B9269E">
        <w:rPr>
          <w:noProof/>
          <w:webHidden/>
        </w:rPr>
        <w:t>90</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bCs/>
          <w:i/>
          <w:noProof/>
        </w:rPr>
        <w:t>A.1.8</w:t>
      </w:r>
      <w:r w:rsidRPr="000569E7">
        <w:rPr>
          <w:rFonts w:ascii="Calibri" w:hAnsi="Calibri"/>
          <w:noProof/>
          <w:sz w:val="22"/>
          <w:szCs w:val="22"/>
          <w:lang w:val="en-US" w:eastAsia="en-US"/>
        </w:rPr>
        <w:tab/>
      </w:r>
      <w:r w:rsidRPr="00E772A7">
        <w:rPr>
          <w:i/>
          <w:noProof/>
        </w:rPr>
        <w:t>Risk zone – theme specific test 1</w:t>
      </w:r>
      <w:r>
        <w:rPr>
          <w:noProof/>
          <w:webHidden/>
        </w:rPr>
        <w:tab/>
      </w:r>
      <w:r w:rsidR="00B9269E">
        <w:rPr>
          <w:noProof/>
          <w:webHidden/>
        </w:rPr>
        <w:t>90</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bCs/>
          <w:i/>
          <w:noProof/>
        </w:rPr>
        <w:t>A.1.9</w:t>
      </w:r>
      <w:r w:rsidRPr="000569E7">
        <w:rPr>
          <w:rFonts w:ascii="Calibri" w:hAnsi="Calibri"/>
          <w:noProof/>
          <w:sz w:val="22"/>
          <w:szCs w:val="22"/>
          <w:lang w:val="en-US" w:eastAsia="en-US"/>
        </w:rPr>
        <w:tab/>
      </w:r>
      <w:r w:rsidRPr="00E772A7">
        <w:rPr>
          <w:i/>
          <w:noProof/>
        </w:rPr>
        <w:t>Risk zone – theme specific test 2</w:t>
      </w:r>
      <w:r>
        <w:rPr>
          <w:noProof/>
          <w:webHidden/>
        </w:rPr>
        <w:tab/>
      </w:r>
      <w:r w:rsidR="00B9269E">
        <w:rPr>
          <w:noProof/>
          <w:webHidden/>
        </w:rPr>
        <w:t>90</w:t>
      </w:r>
    </w:p>
    <w:p w:rsidR="00B125BE" w:rsidRPr="000569E7" w:rsidRDefault="00B125BE">
      <w:pPr>
        <w:pStyle w:val="TOC1"/>
        <w:tabs>
          <w:tab w:val="left" w:pos="600"/>
          <w:tab w:val="right" w:leader="dot" w:pos="9061"/>
        </w:tabs>
        <w:rPr>
          <w:rFonts w:ascii="Calibri" w:hAnsi="Calibri"/>
          <w:noProof/>
          <w:sz w:val="22"/>
          <w:szCs w:val="22"/>
          <w:lang w:val="en-US" w:eastAsia="en-US"/>
        </w:rPr>
      </w:pPr>
      <w:r w:rsidRPr="00E772A7">
        <w:rPr>
          <w:i/>
          <w:noProof/>
        </w:rPr>
        <w:t>A.2</w:t>
      </w:r>
      <w:r w:rsidRPr="000569E7">
        <w:rPr>
          <w:rFonts w:ascii="Calibri" w:hAnsi="Calibri"/>
          <w:noProof/>
          <w:sz w:val="22"/>
          <w:szCs w:val="22"/>
          <w:lang w:val="en-US" w:eastAsia="en-US"/>
        </w:rPr>
        <w:tab/>
      </w:r>
      <w:r w:rsidRPr="00E772A7">
        <w:rPr>
          <w:i/>
          <w:noProof/>
        </w:rPr>
        <w:t>Reference Systems Conformance Class</w:t>
      </w:r>
      <w:r>
        <w:rPr>
          <w:noProof/>
          <w:webHidden/>
        </w:rPr>
        <w:tab/>
      </w:r>
      <w:r w:rsidR="00B9269E">
        <w:rPr>
          <w:noProof/>
          <w:webHidden/>
        </w:rPr>
        <w:t>90</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bCs/>
          <w:i/>
          <w:noProof/>
        </w:rPr>
        <w:t>A.2.1</w:t>
      </w:r>
      <w:r w:rsidRPr="000569E7">
        <w:rPr>
          <w:rFonts w:ascii="Calibri" w:hAnsi="Calibri"/>
          <w:noProof/>
          <w:sz w:val="22"/>
          <w:szCs w:val="22"/>
          <w:lang w:val="en-US" w:eastAsia="en-US"/>
        </w:rPr>
        <w:tab/>
      </w:r>
      <w:r w:rsidRPr="00E772A7">
        <w:rPr>
          <w:i/>
          <w:noProof/>
        </w:rPr>
        <w:t>Datum test</w:t>
      </w:r>
      <w:r>
        <w:rPr>
          <w:noProof/>
          <w:webHidden/>
        </w:rPr>
        <w:tab/>
      </w:r>
      <w:r w:rsidR="00B9269E">
        <w:rPr>
          <w:noProof/>
          <w:webHidden/>
        </w:rPr>
        <w:t>90</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bCs/>
          <w:i/>
          <w:noProof/>
        </w:rPr>
        <w:t>A.2.2</w:t>
      </w:r>
      <w:r w:rsidRPr="000569E7">
        <w:rPr>
          <w:rFonts w:ascii="Calibri" w:hAnsi="Calibri"/>
          <w:noProof/>
          <w:sz w:val="22"/>
          <w:szCs w:val="22"/>
          <w:lang w:val="en-US" w:eastAsia="en-US"/>
        </w:rPr>
        <w:tab/>
      </w:r>
      <w:r w:rsidRPr="00E772A7">
        <w:rPr>
          <w:i/>
          <w:noProof/>
        </w:rPr>
        <w:t>Coordinate reference system test</w:t>
      </w:r>
      <w:r>
        <w:rPr>
          <w:noProof/>
          <w:webHidden/>
        </w:rPr>
        <w:tab/>
      </w:r>
      <w:r w:rsidR="00B9269E">
        <w:rPr>
          <w:noProof/>
          <w:webHidden/>
        </w:rPr>
        <w:t>91</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bCs/>
          <w:i/>
          <w:noProof/>
        </w:rPr>
        <w:t>A.2.3</w:t>
      </w:r>
      <w:r w:rsidRPr="000569E7">
        <w:rPr>
          <w:rFonts w:ascii="Calibri" w:hAnsi="Calibri"/>
          <w:noProof/>
          <w:sz w:val="22"/>
          <w:szCs w:val="22"/>
          <w:lang w:val="en-US" w:eastAsia="en-US"/>
        </w:rPr>
        <w:tab/>
      </w:r>
      <w:r w:rsidRPr="00E772A7">
        <w:rPr>
          <w:i/>
          <w:noProof/>
        </w:rPr>
        <w:t>Grid test</w:t>
      </w:r>
      <w:r>
        <w:rPr>
          <w:noProof/>
          <w:webHidden/>
        </w:rPr>
        <w:tab/>
      </w:r>
      <w:r w:rsidR="00B9269E">
        <w:rPr>
          <w:noProof/>
          <w:webHidden/>
        </w:rPr>
        <w:t>91</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bCs/>
          <w:i/>
          <w:noProof/>
        </w:rPr>
        <w:t>A.2.4</w:t>
      </w:r>
      <w:r w:rsidRPr="000569E7">
        <w:rPr>
          <w:rFonts w:ascii="Calibri" w:hAnsi="Calibri"/>
          <w:noProof/>
          <w:sz w:val="22"/>
          <w:szCs w:val="22"/>
          <w:lang w:val="en-US" w:eastAsia="en-US"/>
        </w:rPr>
        <w:tab/>
      </w:r>
      <w:r w:rsidRPr="00E772A7">
        <w:rPr>
          <w:i/>
          <w:noProof/>
        </w:rPr>
        <w:t>View service coordinate reference system test</w:t>
      </w:r>
      <w:r>
        <w:rPr>
          <w:noProof/>
          <w:webHidden/>
        </w:rPr>
        <w:tab/>
      </w:r>
      <w:r w:rsidR="00B9269E">
        <w:rPr>
          <w:noProof/>
          <w:webHidden/>
        </w:rPr>
        <w:t>92</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bCs/>
          <w:i/>
          <w:noProof/>
        </w:rPr>
        <w:t>A.2.5</w:t>
      </w:r>
      <w:r w:rsidRPr="000569E7">
        <w:rPr>
          <w:rFonts w:ascii="Calibri" w:hAnsi="Calibri"/>
          <w:noProof/>
          <w:sz w:val="22"/>
          <w:szCs w:val="22"/>
          <w:lang w:val="en-US" w:eastAsia="en-US"/>
        </w:rPr>
        <w:tab/>
      </w:r>
      <w:r w:rsidRPr="00E772A7">
        <w:rPr>
          <w:i/>
          <w:noProof/>
        </w:rPr>
        <w:t>Temporal reference system test</w:t>
      </w:r>
      <w:r>
        <w:rPr>
          <w:noProof/>
          <w:webHidden/>
        </w:rPr>
        <w:tab/>
      </w:r>
      <w:r w:rsidR="00B9269E">
        <w:rPr>
          <w:noProof/>
          <w:webHidden/>
        </w:rPr>
        <w:t>92</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bCs/>
          <w:i/>
          <w:noProof/>
        </w:rPr>
        <w:t>A.2.6</w:t>
      </w:r>
      <w:r w:rsidRPr="000569E7">
        <w:rPr>
          <w:rFonts w:ascii="Calibri" w:hAnsi="Calibri"/>
          <w:noProof/>
          <w:sz w:val="22"/>
          <w:szCs w:val="22"/>
          <w:lang w:val="en-US" w:eastAsia="en-US"/>
        </w:rPr>
        <w:tab/>
      </w:r>
      <w:r w:rsidRPr="00E772A7">
        <w:rPr>
          <w:i/>
          <w:noProof/>
        </w:rPr>
        <w:t>Units of measurements test</w:t>
      </w:r>
      <w:r>
        <w:rPr>
          <w:noProof/>
          <w:webHidden/>
        </w:rPr>
        <w:tab/>
      </w:r>
      <w:r w:rsidR="00B9269E">
        <w:rPr>
          <w:noProof/>
          <w:webHidden/>
        </w:rPr>
        <w:t>92</w:t>
      </w:r>
    </w:p>
    <w:p w:rsidR="00B125BE" w:rsidRPr="000569E7" w:rsidRDefault="00B125BE">
      <w:pPr>
        <w:pStyle w:val="TOC1"/>
        <w:tabs>
          <w:tab w:val="left" w:pos="600"/>
          <w:tab w:val="right" w:leader="dot" w:pos="9061"/>
        </w:tabs>
        <w:rPr>
          <w:rFonts w:ascii="Calibri" w:hAnsi="Calibri"/>
          <w:noProof/>
          <w:sz w:val="22"/>
          <w:szCs w:val="22"/>
          <w:lang w:val="en-US" w:eastAsia="en-US"/>
        </w:rPr>
      </w:pPr>
      <w:r w:rsidRPr="00E772A7">
        <w:rPr>
          <w:i/>
          <w:noProof/>
        </w:rPr>
        <w:t>A.3</w:t>
      </w:r>
      <w:r w:rsidRPr="000569E7">
        <w:rPr>
          <w:rFonts w:ascii="Calibri" w:hAnsi="Calibri"/>
          <w:noProof/>
          <w:sz w:val="22"/>
          <w:szCs w:val="22"/>
          <w:lang w:val="en-US" w:eastAsia="en-US"/>
        </w:rPr>
        <w:tab/>
      </w:r>
      <w:r w:rsidRPr="00E772A7">
        <w:rPr>
          <w:i/>
          <w:noProof/>
        </w:rPr>
        <w:t>Data Consistency Conformance Class</w:t>
      </w:r>
      <w:r>
        <w:rPr>
          <w:noProof/>
          <w:webHidden/>
        </w:rPr>
        <w:tab/>
      </w:r>
      <w:r w:rsidR="00B9269E">
        <w:rPr>
          <w:noProof/>
          <w:webHidden/>
        </w:rPr>
        <w:t>93</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A.3.1</w:t>
      </w:r>
      <w:r w:rsidRPr="000569E7">
        <w:rPr>
          <w:rFonts w:ascii="Calibri" w:hAnsi="Calibri"/>
          <w:noProof/>
          <w:sz w:val="22"/>
          <w:szCs w:val="22"/>
          <w:lang w:val="en-US" w:eastAsia="en-US"/>
        </w:rPr>
        <w:tab/>
      </w:r>
      <w:r w:rsidRPr="00E772A7">
        <w:rPr>
          <w:i/>
          <w:noProof/>
        </w:rPr>
        <w:t>Unique identifier persistency test</w:t>
      </w:r>
      <w:r>
        <w:rPr>
          <w:noProof/>
          <w:webHidden/>
        </w:rPr>
        <w:tab/>
      </w:r>
      <w:r w:rsidR="00B9269E">
        <w:rPr>
          <w:noProof/>
          <w:webHidden/>
        </w:rPr>
        <w:t>93</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A.3.2</w:t>
      </w:r>
      <w:r w:rsidRPr="000569E7">
        <w:rPr>
          <w:rFonts w:ascii="Calibri" w:hAnsi="Calibri"/>
          <w:noProof/>
          <w:sz w:val="22"/>
          <w:szCs w:val="22"/>
          <w:lang w:val="en-US" w:eastAsia="en-US"/>
        </w:rPr>
        <w:tab/>
      </w:r>
      <w:r w:rsidRPr="00E772A7">
        <w:rPr>
          <w:i/>
          <w:noProof/>
        </w:rPr>
        <w:t>Version consistency test</w:t>
      </w:r>
      <w:r>
        <w:rPr>
          <w:noProof/>
          <w:webHidden/>
        </w:rPr>
        <w:tab/>
      </w:r>
      <w:r w:rsidR="00B9269E">
        <w:rPr>
          <w:noProof/>
          <w:webHidden/>
        </w:rPr>
        <w:t>93</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A.3.3</w:t>
      </w:r>
      <w:r w:rsidRPr="000569E7">
        <w:rPr>
          <w:rFonts w:ascii="Calibri" w:hAnsi="Calibri"/>
          <w:noProof/>
          <w:sz w:val="22"/>
          <w:szCs w:val="22"/>
          <w:lang w:val="en-US" w:eastAsia="en-US"/>
        </w:rPr>
        <w:tab/>
      </w:r>
      <w:r w:rsidRPr="00E772A7">
        <w:rPr>
          <w:i/>
          <w:noProof/>
        </w:rPr>
        <w:t>Life cycle time sequence test</w:t>
      </w:r>
      <w:r>
        <w:rPr>
          <w:noProof/>
          <w:webHidden/>
        </w:rPr>
        <w:tab/>
      </w:r>
      <w:r w:rsidR="00B9269E">
        <w:rPr>
          <w:noProof/>
          <w:webHidden/>
        </w:rPr>
        <w:t>93</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A.3.4</w:t>
      </w:r>
      <w:r w:rsidRPr="000569E7">
        <w:rPr>
          <w:rFonts w:ascii="Calibri" w:hAnsi="Calibri"/>
          <w:noProof/>
          <w:sz w:val="22"/>
          <w:szCs w:val="22"/>
          <w:lang w:val="en-US" w:eastAsia="en-US"/>
        </w:rPr>
        <w:tab/>
      </w:r>
      <w:r w:rsidRPr="00E772A7">
        <w:rPr>
          <w:i/>
          <w:noProof/>
        </w:rPr>
        <w:t>Validity time sequence test</w:t>
      </w:r>
      <w:r>
        <w:rPr>
          <w:noProof/>
          <w:webHidden/>
        </w:rPr>
        <w:tab/>
      </w:r>
      <w:r w:rsidR="00B9269E">
        <w:rPr>
          <w:noProof/>
          <w:webHidden/>
        </w:rPr>
        <w:t>94</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A.3.5</w:t>
      </w:r>
      <w:r w:rsidRPr="000569E7">
        <w:rPr>
          <w:rFonts w:ascii="Calibri" w:hAnsi="Calibri"/>
          <w:noProof/>
          <w:sz w:val="22"/>
          <w:szCs w:val="22"/>
          <w:lang w:val="en-US" w:eastAsia="en-US"/>
        </w:rPr>
        <w:tab/>
      </w:r>
      <w:r w:rsidRPr="00E772A7">
        <w:rPr>
          <w:i/>
          <w:noProof/>
        </w:rPr>
        <w:t>Update frequency test</w:t>
      </w:r>
      <w:r>
        <w:rPr>
          <w:noProof/>
          <w:webHidden/>
        </w:rPr>
        <w:tab/>
      </w:r>
      <w:r w:rsidR="00B9269E">
        <w:rPr>
          <w:noProof/>
          <w:webHidden/>
        </w:rPr>
        <w:t>94</w:t>
      </w:r>
    </w:p>
    <w:p w:rsidR="00B125BE" w:rsidRPr="000569E7" w:rsidRDefault="00B125BE">
      <w:pPr>
        <w:pStyle w:val="TOC1"/>
        <w:tabs>
          <w:tab w:val="left" w:pos="600"/>
          <w:tab w:val="right" w:leader="dot" w:pos="9061"/>
        </w:tabs>
        <w:rPr>
          <w:rFonts w:ascii="Calibri" w:hAnsi="Calibri"/>
          <w:noProof/>
          <w:sz w:val="22"/>
          <w:szCs w:val="22"/>
          <w:lang w:val="en-US" w:eastAsia="en-US"/>
        </w:rPr>
      </w:pPr>
      <w:r w:rsidRPr="00E772A7">
        <w:rPr>
          <w:i/>
          <w:noProof/>
        </w:rPr>
        <w:t>A.4</w:t>
      </w:r>
      <w:r w:rsidRPr="000569E7">
        <w:rPr>
          <w:rFonts w:ascii="Calibri" w:hAnsi="Calibri"/>
          <w:noProof/>
          <w:sz w:val="22"/>
          <w:szCs w:val="22"/>
          <w:lang w:val="en-US" w:eastAsia="en-US"/>
        </w:rPr>
        <w:tab/>
      </w:r>
      <w:r w:rsidRPr="00E772A7">
        <w:rPr>
          <w:i/>
          <w:noProof/>
        </w:rPr>
        <w:t>Metadata IR Conformance Class</w:t>
      </w:r>
      <w:r>
        <w:rPr>
          <w:noProof/>
          <w:webHidden/>
        </w:rPr>
        <w:tab/>
      </w:r>
      <w:r w:rsidR="00B9269E">
        <w:rPr>
          <w:noProof/>
          <w:webHidden/>
        </w:rPr>
        <w:t>94</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A.4.1</w:t>
      </w:r>
      <w:r w:rsidRPr="000569E7">
        <w:rPr>
          <w:rFonts w:ascii="Calibri" w:hAnsi="Calibri"/>
          <w:noProof/>
          <w:sz w:val="22"/>
          <w:szCs w:val="22"/>
          <w:lang w:val="en-US" w:eastAsia="en-US"/>
        </w:rPr>
        <w:tab/>
      </w:r>
      <w:r w:rsidRPr="00E772A7">
        <w:rPr>
          <w:i/>
          <w:noProof/>
        </w:rPr>
        <w:t>Metadata for interoperability test</w:t>
      </w:r>
      <w:r>
        <w:rPr>
          <w:noProof/>
          <w:webHidden/>
        </w:rPr>
        <w:tab/>
      </w:r>
      <w:r w:rsidR="00B9269E">
        <w:rPr>
          <w:noProof/>
          <w:webHidden/>
        </w:rPr>
        <w:t>94</w:t>
      </w:r>
    </w:p>
    <w:p w:rsidR="00B125BE" w:rsidRPr="000569E7" w:rsidRDefault="00B125BE">
      <w:pPr>
        <w:pStyle w:val="TOC1"/>
        <w:tabs>
          <w:tab w:val="left" w:pos="600"/>
          <w:tab w:val="right" w:leader="dot" w:pos="9061"/>
        </w:tabs>
        <w:rPr>
          <w:rFonts w:ascii="Calibri" w:hAnsi="Calibri"/>
          <w:noProof/>
          <w:sz w:val="22"/>
          <w:szCs w:val="22"/>
          <w:lang w:val="en-US" w:eastAsia="en-US"/>
        </w:rPr>
      </w:pPr>
      <w:r w:rsidRPr="00E772A7">
        <w:rPr>
          <w:i/>
          <w:noProof/>
        </w:rPr>
        <w:t>A.5</w:t>
      </w:r>
      <w:r w:rsidRPr="000569E7">
        <w:rPr>
          <w:rFonts w:ascii="Calibri" w:hAnsi="Calibri"/>
          <w:noProof/>
          <w:sz w:val="22"/>
          <w:szCs w:val="22"/>
          <w:lang w:val="en-US" w:eastAsia="en-US"/>
        </w:rPr>
        <w:tab/>
      </w:r>
      <w:r w:rsidRPr="00E772A7">
        <w:rPr>
          <w:i/>
          <w:noProof/>
        </w:rPr>
        <w:t>Information Accessibility Conformance Class</w:t>
      </w:r>
      <w:r>
        <w:rPr>
          <w:noProof/>
          <w:webHidden/>
        </w:rPr>
        <w:tab/>
      </w:r>
      <w:r w:rsidR="00B9269E">
        <w:rPr>
          <w:noProof/>
          <w:webHidden/>
        </w:rPr>
        <w:t>95</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A.5.1</w:t>
      </w:r>
      <w:r w:rsidRPr="000569E7">
        <w:rPr>
          <w:rFonts w:ascii="Calibri" w:hAnsi="Calibri"/>
          <w:noProof/>
          <w:sz w:val="22"/>
          <w:szCs w:val="22"/>
          <w:lang w:val="en-US" w:eastAsia="en-US"/>
        </w:rPr>
        <w:tab/>
      </w:r>
      <w:r w:rsidRPr="00E772A7">
        <w:rPr>
          <w:i/>
          <w:noProof/>
        </w:rPr>
        <w:t>Code list publication test</w:t>
      </w:r>
      <w:r>
        <w:rPr>
          <w:noProof/>
          <w:webHidden/>
        </w:rPr>
        <w:tab/>
      </w:r>
      <w:r w:rsidR="00B9269E">
        <w:rPr>
          <w:noProof/>
          <w:webHidden/>
        </w:rPr>
        <w:t>95</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A.5.2</w:t>
      </w:r>
      <w:r w:rsidRPr="000569E7">
        <w:rPr>
          <w:rFonts w:ascii="Calibri" w:hAnsi="Calibri"/>
          <w:noProof/>
          <w:sz w:val="22"/>
          <w:szCs w:val="22"/>
          <w:lang w:val="en-US" w:eastAsia="en-US"/>
        </w:rPr>
        <w:tab/>
      </w:r>
      <w:r w:rsidRPr="00E772A7">
        <w:rPr>
          <w:i/>
          <w:noProof/>
        </w:rPr>
        <w:t>CRS publication test</w:t>
      </w:r>
      <w:r>
        <w:rPr>
          <w:noProof/>
          <w:webHidden/>
        </w:rPr>
        <w:tab/>
      </w:r>
      <w:r w:rsidR="00B9269E">
        <w:rPr>
          <w:noProof/>
          <w:webHidden/>
        </w:rPr>
        <w:t>95</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A.5.3</w:t>
      </w:r>
      <w:r w:rsidRPr="000569E7">
        <w:rPr>
          <w:rFonts w:ascii="Calibri" w:hAnsi="Calibri"/>
          <w:noProof/>
          <w:sz w:val="22"/>
          <w:szCs w:val="22"/>
          <w:lang w:val="en-US" w:eastAsia="en-US"/>
        </w:rPr>
        <w:tab/>
      </w:r>
      <w:r w:rsidRPr="00E772A7">
        <w:rPr>
          <w:i/>
          <w:noProof/>
        </w:rPr>
        <w:t>CRS identification test</w:t>
      </w:r>
      <w:r>
        <w:rPr>
          <w:noProof/>
          <w:webHidden/>
        </w:rPr>
        <w:tab/>
      </w:r>
      <w:r w:rsidR="00B9269E">
        <w:rPr>
          <w:noProof/>
          <w:webHidden/>
        </w:rPr>
        <w:t>95</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A.5.4</w:t>
      </w:r>
      <w:r w:rsidRPr="000569E7">
        <w:rPr>
          <w:rFonts w:ascii="Calibri" w:hAnsi="Calibri"/>
          <w:noProof/>
          <w:sz w:val="22"/>
          <w:szCs w:val="22"/>
          <w:lang w:val="en-US" w:eastAsia="en-US"/>
        </w:rPr>
        <w:tab/>
      </w:r>
      <w:r w:rsidRPr="00E772A7">
        <w:rPr>
          <w:i/>
          <w:noProof/>
        </w:rPr>
        <w:t>Grid identification test</w:t>
      </w:r>
      <w:r>
        <w:rPr>
          <w:noProof/>
          <w:webHidden/>
        </w:rPr>
        <w:tab/>
      </w:r>
      <w:r w:rsidR="00B9269E">
        <w:rPr>
          <w:noProof/>
          <w:webHidden/>
        </w:rPr>
        <w:t>95</w:t>
      </w:r>
    </w:p>
    <w:p w:rsidR="00B125BE" w:rsidRPr="000569E7" w:rsidRDefault="00B125BE">
      <w:pPr>
        <w:pStyle w:val="TOC1"/>
        <w:tabs>
          <w:tab w:val="left" w:pos="600"/>
          <w:tab w:val="right" w:leader="dot" w:pos="9061"/>
        </w:tabs>
        <w:rPr>
          <w:rFonts w:ascii="Calibri" w:hAnsi="Calibri"/>
          <w:noProof/>
          <w:sz w:val="22"/>
          <w:szCs w:val="22"/>
          <w:lang w:val="en-US" w:eastAsia="en-US"/>
        </w:rPr>
      </w:pPr>
      <w:r w:rsidRPr="00E772A7">
        <w:rPr>
          <w:bCs/>
          <w:i/>
          <w:noProof/>
        </w:rPr>
        <w:t>A.6</w:t>
      </w:r>
      <w:r w:rsidRPr="000569E7">
        <w:rPr>
          <w:rFonts w:ascii="Calibri" w:hAnsi="Calibri"/>
          <w:noProof/>
          <w:sz w:val="22"/>
          <w:szCs w:val="22"/>
          <w:lang w:val="en-US" w:eastAsia="en-US"/>
        </w:rPr>
        <w:tab/>
      </w:r>
      <w:r w:rsidRPr="00E772A7">
        <w:rPr>
          <w:bCs/>
          <w:i/>
          <w:noProof/>
        </w:rPr>
        <w:t>Data Delivery Conformance Class</w:t>
      </w:r>
      <w:r>
        <w:rPr>
          <w:noProof/>
          <w:webHidden/>
        </w:rPr>
        <w:tab/>
      </w:r>
      <w:r w:rsidR="00B9269E">
        <w:rPr>
          <w:noProof/>
          <w:webHidden/>
        </w:rPr>
        <w:t>96</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A.6.1</w:t>
      </w:r>
      <w:r w:rsidRPr="000569E7">
        <w:rPr>
          <w:rFonts w:ascii="Calibri" w:hAnsi="Calibri"/>
          <w:noProof/>
          <w:sz w:val="22"/>
          <w:szCs w:val="22"/>
          <w:lang w:val="en-US" w:eastAsia="en-US"/>
        </w:rPr>
        <w:tab/>
      </w:r>
      <w:r w:rsidRPr="00E772A7">
        <w:rPr>
          <w:i/>
          <w:noProof/>
        </w:rPr>
        <w:t>Encoding compliance test</w:t>
      </w:r>
      <w:r>
        <w:rPr>
          <w:noProof/>
          <w:webHidden/>
        </w:rPr>
        <w:tab/>
      </w:r>
      <w:r w:rsidR="00B9269E">
        <w:rPr>
          <w:noProof/>
          <w:webHidden/>
        </w:rPr>
        <w:t>96</w:t>
      </w:r>
    </w:p>
    <w:p w:rsidR="00B125BE" w:rsidRPr="000569E7" w:rsidRDefault="00B125BE">
      <w:pPr>
        <w:pStyle w:val="TOC1"/>
        <w:tabs>
          <w:tab w:val="left" w:pos="600"/>
          <w:tab w:val="right" w:leader="dot" w:pos="9061"/>
        </w:tabs>
        <w:rPr>
          <w:rFonts w:ascii="Calibri" w:hAnsi="Calibri"/>
          <w:noProof/>
          <w:sz w:val="22"/>
          <w:szCs w:val="22"/>
          <w:lang w:val="en-US" w:eastAsia="en-US"/>
        </w:rPr>
      </w:pPr>
      <w:r w:rsidRPr="00E772A7">
        <w:rPr>
          <w:bCs/>
          <w:i/>
          <w:noProof/>
        </w:rPr>
        <w:t>A.7</w:t>
      </w:r>
      <w:r w:rsidRPr="000569E7">
        <w:rPr>
          <w:rFonts w:ascii="Calibri" w:hAnsi="Calibri"/>
          <w:noProof/>
          <w:sz w:val="22"/>
          <w:szCs w:val="22"/>
          <w:lang w:val="en-US" w:eastAsia="en-US"/>
        </w:rPr>
        <w:tab/>
      </w:r>
      <w:r w:rsidRPr="00E772A7">
        <w:rPr>
          <w:i/>
          <w:noProof/>
        </w:rPr>
        <w:t>Portrayal Conformance Class</w:t>
      </w:r>
      <w:r>
        <w:rPr>
          <w:noProof/>
          <w:webHidden/>
        </w:rPr>
        <w:tab/>
      </w:r>
      <w:r w:rsidR="00B9269E">
        <w:rPr>
          <w:noProof/>
          <w:webHidden/>
        </w:rPr>
        <w:t>96</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A.7.1</w:t>
      </w:r>
      <w:r w:rsidRPr="000569E7">
        <w:rPr>
          <w:rFonts w:ascii="Calibri" w:hAnsi="Calibri"/>
          <w:noProof/>
          <w:sz w:val="22"/>
          <w:szCs w:val="22"/>
          <w:lang w:val="en-US" w:eastAsia="en-US"/>
        </w:rPr>
        <w:tab/>
      </w:r>
      <w:r w:rsidRPr="00E772A7">
        <w:rPr>
          <w:i/>
          <w:noProof/>
        </w:rPr>
        <w:t>Layer designation test</w:t>
      </w:r>
      <w:r>
        <w:rPr>
          <w:noProof/>
          <w:webHidden/>
        </w:rPr>
        <w:tab/>
      </w:r>
      <w:r w:rsidR="00B9269E">
        <w:rPr>
          <w:noProof/>
          <w:webHidden/>
        </w:rPr>
        <w:t>96</w:t>
      </w:r>
    </w:p>
    <w:p w:rsidR="00B125BE" w:rsidRPr="000569E7" w:rsidRDefault="00B125BE">
      <w:pPr>
        <w:pStyle w:val="TOC1"/>
        <w:tabs>
          <w:tab w:val="left" w:pos="600"/>
          <w:tab w:val="right" w:leader="dot" w:pos="9061"/>
        </w:tabs>
        <w:rPr>
          <w:rFonts w:ascii="Calibri" w:hAnsi="Calibri"/>
          <w:noProof/>
          <w:sz w:val="22"/>
          <w:szCs w:val="22"/>
          <w:lang w:val="en-US" w:eastAsia="en-US"/>
        </w:rPr>
      </w:pPr>
      <w:r w:rsidRPr="00E772A7">
        <w:rPr>
          <w:i/>
          <w:noProof/>
        </w:rPr>
        <w:t>A.8</w:t>
      </w:r>
      <w:r w:rsidRPr="000569E7">
        <w:rPr>
          <w:rFonts w:ascii="Calibri" w:hAnsi="Calibri"/>
          <w:noProof/>
          <w:sz w:val="22"/>
          <w:szCs w:val="22"/>
          <w:lang w:val="en-US" w:eastAsia="en-US"/>
        </w:rPr>
        <w:tab/>
      </w:r>
      <w:r w:rsidRPr="00E772A7">
        <w:rPr>
          <w:i/>
          <w:noProof/>
        </w:rPr>
        <w:t>Technical Guideline Conformance Class</w:t>
      </w:r>
      <w:r>
        <w:rPr>
          <w:noProof/>
          <w:webHidden/>
        </w:rPr>
        <w:tab/>
      </w:r>
      <w:r w:rsidR="00B9269E">
        <w:rPr>
          <w:noProof/>
          <w:webHidden/>
        </w:rPr>
        <w:t>97</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A.8.1</w:t>
      </w:r>
      <w:r w:rsidRPr="000569E7">
        <w:rPr>
          <w:rFonts w:ascii="Calibri" w:hAnsi="Calibri"/>
          <w:noProof/>
          <w:sz w:val="22"/>
          <w:szCs w:val="22"/>
          <w:lang w:val="en-US" w:eastAsia="en-US"/>
        </w:rPr>
        <w:tab/>
      </w:r>
      <w:r w:rsidRPr="00E772A7">
        <w:rPr>
          <w:i/>
          <w:noProof/>
        </w:rPr>
        <w:t>Multiplicity test</w:t>
      </w:r>
      <w:r>
        <w:rPr>
          <w:noProof/>
          <w:webHidden/>
        </w:rPr>
        <w:tab/>
      </w:r>
      <w:r w:rsidR="00B9269E">
        <w:rPr>
          <w:noProof/>
          <w:webHidden/>
        </w:rPr>
        <w:t>97</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A.8.2</w:t>
      </w:r>
      <w:r w:rsidRPr="000569E7">
        <w:rPr>
          <w:rFonts w:ascii="Calibri" w:hAnsi="Calibri"/>
          <w:noProof/>
          <w:sz w:val="22"/>
          <w:szCs w:val="22"/>
          <w:lang w:val="en-US" w:eastAsia="en-US"/>
        </w:rPr>
        <w:tab/>
      </w:r>
      <w:r w:rsidRPr="00E772A7">
        <w:rPr>
          <w:i/>
          <w:noProof/>
        </w:rPr>
        <w:t>CRS http URI test</w:t>
      </w:r>
      <w:r>
        <w:rPr>
          <w:noProof/>
          <w:webHidden/>
        </w:rPr>
        <w:tab/>
      </w:r>
      <w:r w:rsidR="00B9269E">
        <w:rPr>
          <w:noProof/>
          <w:webHidden/>
        </w:rPr>
        <w:t>97</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A.8.3</w:t>
      </w:r>
      <w:r w:rsidRPr="000569E7">
        <w:rPr>
          <w:rFonts w:ascii="Calibri" w:hAnsi="Calibri"/>
          <w:noProof/>
          <w:sz w:val="22"/>
          <w:szCs w:val="22"/>
          <w:lang w:val="en-US" w:eastAsia="en-US"/>
        </w:rPr>
        <w:tab/>
      </w:r>
      <w:r w:rsidRPr="00E772A7">
        <w:rPr>
          <w:i/>
          <w:noProof/>
        </w:rPr>
        <w:t>Metadata encoding schema validation test</w:t>
      </w:r>
      <w:r>
        <w:rPr>
          <w:noProof/>
          <w:webHidden/>
        </w:rPr>
        <w:tab/>
      </w:r>
      <w:r w:rsidR="00B9269E">
        <w:rPr>
          <w:noProof/>
          <w:webHidden/>
        </w:rPr>
        <w:t>97</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A.8.4</w:t>
      </w:r>
      <w:r w:rsidRPr="000569E7">
        <w:rPr>
          <w:rFonts w:ascii="Calibri" w:hAnsi="Calibri"/>
          <w:noProof/>
          <w:sz w:val="22"/>
          <w:szCs w:val="22"/>
          <w:lang w:val="en-US" w:eastAsia="en-US"/>
        </w:rPr>
        <w:tab/>
      </w:r>
      <w:r w:rsidRPr="00E772A7">
        <w:rPr>
          <w:i/>
          <w:noProof/>
        </w:rPr>
        <w:t>Metadata occurrence test</w:t>
      </w:r>
      <w:r>
        <w:rPr>
          <w:noProof/>
          <w:webHidden/>
        </w:rPr>
        <w:tab/>
      </w:r>
      <w:r w:rsidR="00B9269E">
        <w:rPr>
          <w:noProof/>
          <w:webHidden/>
        </w:rPr>
        <w:t>97</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A.8.5</w:t>
      </w:r>
      <w:r w:rsidRPr="000569E7">
        <w:rPr>
          <w:rFonts w:ascii="Calibri" w:hAnsi="Calibri"/>
          <w:noProof/>
          <w:sz w:val="22"/>
          <w:szCs w:val="22"/>
          <w:lang w:val="en-US" w:eastAsia="en-US"/>
        </w:rPr>
        <w:tab/>
      </w:r>
      <w:r w:rsidRPr="00E772A7">
        <w:rPr>
          <w:i/>
          <w:noProof/>
        </w:rPr>
        <w:t>Metadata consistency test</w:t>
      </w:r>
      <w:r>
        <w:rPr>
          <w:noProof/>
          <w:webHidden/>
        </w:rPr>
        <w:tab/>
      </w:r>
      <w:r w:rsidR="00B9269E">
        <w:rPr>
          <w:noProof/>
          <w:webHidden/>
        </w:rPr>
        <w:t>98</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A.8.6</w:t>
      </w:r>
      <w:r w:rsidRPr="000569E7">
        <w:rPr>
          <w:rFonts w:ascii="Calibri" w:hAnsi="Calibri"/>
          <w:noProof/>
          <w:sz w:val="22"/>
          <w:szCs w:val="22"/>
          <w:lang w:val="en-US" w:eastAsia="en-US"/>
        </w:rPr>
        <w:tab/>
      </w:r>
      <w:r w:rsidRPr="00E772A7">
        <w:rPr>
          <w:i/>
          <w:noProof/>
        </w:rPr>
        <w:t>Encoding schema validation test</w:t>
      </w:r>
      <w:r>
        <w:rPr>
          <w:noProof/>
          <w:webHidden/>
        </w:rPr>
        <w:tab/>
      </w:r>
      <w:r w:rsidR="00B9269E">
        <w:rPr>
          <w:noProof/>
          <w:webHidden/>
        </w:rPr>
        <w:t>98</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A.8.7</w:t>
      </w:r>
      <w:r w:rsidRPr="000569E7">
        <w:rPr>
          <w:rFonts w:ascii="Calibri" w:hAnsi="Calibri"/>
          <w:noProof/>
          <w:sz w:val="22"/>
          <w:szCs w:val="22"/>
          <w:lang w:val="en-US" w:eastAsia="en-US"/>
        </w:rPr>
        <w:tab/>
      </w:r>
      <w:r w:rsidRPr="00E772A7">
        <w:rPr>
          <w:i/>
          <w:noProof/>
        </w:rPr>
        <w:t>Coverage multipart representation test</w:t>
      </w:r>
      <w:r>
        <w:rPr>
          <w:noProof/>
          <w:webHidden/>
        </w:rPr>
        <w:tab/>
      </w:r>
      <w:r w:rsidR="00B9269E">
        <w:rPr>
          <w:noProof/>
          <w:webHidden/>
        </w:rPr>
        <w:t>98</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A.8.8</w:t>
      </w:r>
      <w:r w:rsidRPr="000569E7">
        <w:rPr>
          <w:rFonts w:ascii="Calibri" w:hAnsi="Calibri"/>
          <w:noProof/>
          <w:sz w:val="22"/>
          <w:szCs w:val="22"/>
          <w:lang w:val="en-US" w:eastAsia="en-US"/>
        </w:rPr>
        <w:tab/>
      </w:r>
      <w:r w:rsidRPr="00E772A7">
        <w:rPr>
          <w:i/>
          <w:noProof/>
        </w:rPr>
        <w:t>Coverage domain consistency test</w:t>
      </w:r>
      <w:r>
        <w:rPr>
          <w:noProof/>
          <w:webHidden/>
        </w:rPr>
        <w:tab/>
      </w:r>
      <w:r w:rsidR="00B9269E">
        <w:rPr>
          <w:noProof/>
          <w:webHidden/>
        </w:rPr>
        <w:t>99</w:t>
      </w:r>
    </w:p>
    <w:p w:rsidR="00B125BE" w:rsidRPr="000569E7" w:rsidRDefault="00B125BE">
      <w:pPr>
        <w:pStyle w:val="TOC2"/>
        <w:tabs>
          <w:tab w:val="left" w:pos="1000"/>
          <w:tab w:val="right" w:leader="dot" w:pos="9061"/>
        </w:tabs>
        <w:rPr>
          <w:rFonts w:ascii="Calibri" w:hAnsi="Calibri"/>
          <w:noProof/>
          <w:sz w:val="22"/>
          <w:szCs w:val="22"/>
          <w:lang w:val="en-US" w:eastAsia="en-US"/>
        </w:rPr>
      </w:pPr>
      <w:r w:rsidRPr="00E772A7">
        <w:rPr>
          <w:i/>
          <w:noProof/>
        </w:rPr>
        <w:t>A.8.9</w:t>
      </w:r>
      <w:r w:rsidRPr="000569E7">
        <w:rPr>
          <w:rFonts w:ascii="Calibri" w:hAnsi="Calibri"/>
          <w:noProof/>
          <w:sz w:val="22"/>
          <w:szCs w:val="22"/>
          <w:lang w:val="en-US" w:eastAsia="en-US"/>
        </w:rPr>
        <w:tab/>
      </w:r>
      <w:r w:rsidRPr="00E772A7">
        <w:rPr>
          <w:i/>
          <w:noProof/>
        </w:rPr>
        <w:t>Style test</w:t>
      </w:r>
      <w:r>
        <w:rPr>
          <w:noProof/>
          <w:webHidden/>
        </w:rPr>
        <w:tab/>
      </w:r>
      <w:r w:rsidR="00B9269E">
        <w:rPr>
          <w:noProof/>
          <w:webHidden/>
        </w:rPr>
        <w:t>99</w:t>
      </w:r>
    </w:p>
    <w:p w:rsidR="00766FA1" w:rsidRDefault="00766FA1" w:rsidP="00853D31">
      <w:pPr>
        <w:tabs>
          <w:tab w:val="right" w:leader="dot" w:pos="8460"/>
        </w:tabs>
        <w:rPr>
          <w:sz w:val="18"/>
          <w:szCs w:val="18"/>
        </w:rPr>
      </w:pPr>
    </w:p>
    <w:p w:rsidR="00766FA1" w:rsidRPr="000509F7" w:rsidRDefault="00766FA1" w:rsidP="00853D31">
      <w:pPr>
        <w:tabs>
          <w:tab w:val="right" w:leader="dot" w:pos="8460"/>
        </w:tabs>
        <w:rPr>
          <w:sz w:val="18"/>
          <w:szCs w:val="18"/>
        </w:rPr>
      </w:pPr>
    </w:p>
    <w:p w:rsidR="000A2821" w:rsidRDefault="000A2821" w:rsidP="000A2821">
      <w:pPr>
        <w:shd w:val="clear" w:color="auto" w:fill="E6E6E6"/>
      </w:pPr>
      <w:bookmarkStart w:id="479" w:name="ATS_Common_2"/>
      <w:r>
        <w:t xml:space="preserve">In order to be conformant to a conformance class, a data set has to pass </w:t>
      </w:r>
      <w:r>
        <w:rPr>
          <w:b/>
        </w:rPr>
        <w:t>all</w:t>
      </w:r>
      <w:r>
        <w:t xml:space="preserve"> tests defined for that conformance class.</w:t>
      </w:r>
    </w:p>
    <w:p w:rsidR="000A2821" w:rsidRDefault="000A2821" w:rsidP="000A2821">
      <w:pPr>
        <w:shd w:val="clear" w:color="auto" w:fill="E6E6E6"/>
      </w:pPr>
    </w:p>
    <w:p w:rsidR="000A2821" w:rsidRDefault="000A2821" w:rsidP="000A2821">
      <w:pPr>
        <w:shd w:val="clear" w:color="auto" w:fill="E6E6E6"/>
        <w:rPr>
          <w:i/>
        </w:rPr>
      </w:pPr>
      <w:r>
        <w:t xml:space="preserve">In order to be conformant with the ISDSS regulation the inspected data set needs to be conformant to </w:t>
      </w:r>
      <w:r>
        <w:rPr>
          <w:b/>
        </w:rPr>
        <w:t>all</w:t>
      </w:r>
      <w:r>
        <w:t xml:space="preserve"> conformance classes in Part 1. The conformance class for overall conformity with the ISDSS regulation is identified by the URI </w:t>
      </w:r>
      <w:r w:rsidRPr="002A02C2">
        <w:rPr>
          <w:i/>
        </w:rPr>
        <w:t>http://inspire.ec.europa.eu/</w:t>
      </w:r>
      <w:r>
        <w:rPr>
          <w:i/>
        </w:rPr>
        <w:t>conformance-class</w:t>
      </w:r>
      <w:r w:rsidRPr="002A02C2">
        <w:rPr>
          <w:i/>
        </w:rPr>
        <w:t>/ir/</w:t>
      </w:r>
      <w:r>
        <w:rPr>
          <w:i/>
        </w:rPr>
        <w:t>nz</w:t>
      </w:r>
      <w:r w:rsidRPr="002A02C2">
        <w:rPr>
          <w:i/>
        </w:rPr>
        <w:t>/</w:t>
      </w:r>
      <w:r>
        <w:rPr>
          <w:i/>
        </w:rPr>
        <w:t>.</w:t>
      </w:r>
    </w:p>
    <w:p w:rsidR="000A2821" w:rsidRDefault="000A2821" w:rsidP="000A2821">
      <w:pPr>
        <w:shd w:val="clear" w:color="auto" w:fill="E6E6E6"/>
      </w:pPr>
      <w:r>
        <w:t xml:space="preserve"> </w:t>
      </w:r>
    </w:p>
    <w:p w:rsidR="000A2821" w:rsidRDefault="000A2821" w:rsidP="002A02C2">
      <w:pPr>
        <w:shd w:val="clear" w:color="auto" w:fill="E6E6E6"/>
        <w:rPr>
          <w:i/>
        </w:rPr>
      </w:pPr>
      <w:r>
        <w:t>In order to be conformant with the Technical Guidelines, the dataset under inspection needs to be conformant to all conformance classes included both in Part 1 and 2. Chapter 8 describes in detail how to publish the result of testing regarding overall conformity and conformity with the conformance classes as metadata.</w:t>
      </w:r>
      <w:r w:rsidRPr="002A02C2">
        <w:t xml:space="preserve"> </w:t>
      </w:r>
      <w:r>
        <w:t xml:space="preserve">The conformance class for overall conformity with the Technical Guidelines is identified by the URI </w:t>
      </w:r>
      <w:r w:rsidRPr="002A02C2">
        <w:rPr>
          <w:i/>
        </w:rPr>
        <w:t>http://inspire.ec.</w:t>
      </w:r>
      <w:r>
        <w:rPr>
          <w:i/>
        </w:rPr>
        <w:t>europa.eu/conformance-class/tg</w:t>
      </w:r>
      <w:r w:rsidRPr="002A02C2">
        <w:rPr>
          <w:i/>
        </w:rPr>
        <w:t>/</w:t>
      </w:r>
      <w:r>
        <w:rPr>
          <w:i/>
        </w:rPr>
        <w:t>nz</w:t>
      </w:r>
      <w:r w:rsidRPr="002A02C2">
        <w:rPr>
          <w:i/>
        </w:rPr>
        <w:t>/</w:t>
      </w:r>
      <w:r>
        <w:rPr>
          <w:i/>
        </w:rPr>
        <w:t>3.0.</w:t>
      </w:r>
    </w:p>
    <w:p w:rsidR="000A2821" w:rsidRDefault="000A2821" w:rsidP="000A2821">
      <w:pPr>
        <w:shd w:val="clear" w:color="auto" w:fill="E6E6E6"/>
      </w:pPr>
    </w:p>
    <w:p w:rsidR="000A2821" w:rsidRDefault="000A2821" w:rsidP="000A2821">
      <w:pPr>
        <w:shd w:val="clear" w:color="auto" w:fill="E6E6E6"/>
        <w:tabs>
          <w:tab w:val="clear" w:pos="284"/>
          <w:tab w:val="clear" w:pos="567"/>
          <w:tab w:val="left" w:pos="720"/>
        </w:tabs>
      </w:pPr>
      <w:r>
        <w:t>It should be noted that data providers are not obliged to integrate / decompose the original structure of the source data sets when they deliver them for INSPIRE. It means that a conformant dataset can contain less or more spatial object / data types than specified in the ISDSS Regulation.</w:t>
      </w:r>
    </w:p>
    <w:p w:rsidR="000A2821" w:rsidRDefault="000A2821" w:rsidP="000A2821">
      <w:pPr>
        <w:shd w:val="clear" w:color="auto" w:fill="E6E6E6"/>
        <w:tabs>
          <w:tab w:val="clear" w:pos="284"/>
          <w:tab w:val="clear" w:pos="567"/>
          <w:tab w:val="left" w:pos="720"/>
        </w:tabs>
      </w:pPr>
    </w:p>
    <w:p w:rsidR="000A2821" w:rsidRDefault="000A2821" w:rsidP="000A2821">
      <w:pPr>
        <w:shd w:val="clear" w:color="auto" w:fill="E6E6E6"/>
        <w:tabs>
          <w:tab w:val="clear" w:pos="284"/>
          <w:tab w:val="clear" w:pos="567"/>
          <w:tab w:val="left" w:pos="720"/>
        </w:tabs>
      </w:pPr>
      <w:r w:rsidRPr="0024634A">
        <w:rPr>
          <w:b/>
        </w:rPr>
        <w:t xml:space="preserve">A dataset that contains less spatial object </w:t>
      </w:r>
      <w:r>
        <w:rPr>
          <w:b/>
        </w:rPr>
        <w:t>and</w:t>
      </w:r>
      <w:r w:rsidRPr="0024634A">
        <w:rPr>
          <w:b/>
        </w:rPr>
        <w:t>/</w:t>
      </w:r>
      <w:r>
        <w:rPr>
          <w:b/>
        </w:rPr>
        <w:t>or</w:t>
      </w:r>
      <w:r w:rsidRPr="0024634A">
        <w:rPr>
          <w:b/>
        </w:rPr>
        <w:t xml:space="preserve"> data types</w:t>
      </w:r>
      <w:r>
        <w:t xml:space="preserve"> can be regarded conformant when the corresponding types of the source datasets after the necessary transformations fulfil the requirements set out in the ISDSS Regulation.</w:t>
      </w:r>
    </w:p>
    <w:p w:rsidR="000A2821" w:rsidRDefault="000A2821" w:rsidP="000A2821">
      <w:pPr>
        <w:shd w:val="clear" w:color="auto" w:fill="E6E6E6"/>
        <w:tabs>
          <w:tab w:val="clear" w:pos="284"/>
          <w:tab w:val="clear" w:pos="567"/>
          <w:tab w:val="left" w:pos="720"/>
        </w:tabs>
      </w:pPr>
    </w:p>
    <w:p w:rsidR="000A2821" w:rsidRDefault="000A2821" w:rsidP="000A2821">
      <w:pPr>
        <w:shd w:val="clear" w:color="auto" w:fill="E6E6E6"/>
        <w:tabs>
          <w:tab w:val="clear" w:pos="284"/>
          <w:tab w:val="clear" w:pos="567"/>
          <w:tab w:val="left" w:pos="720"/>
        </w:tabs>
      </w:pPr>
      <w:r>
        <w:t xml:space="preserve">A </w:t>
      </w:r>
      <w:r w:rsidRPr="0024634A">
        <w:rPr>
          <w:b/>
        </w:rPr>
        <w:t>dataset that contain more spatial object and/or data types</w:t>
      </w:r>
      <w:r>
        <w:t xml:space="preserve"> may be regarded as conformant when </w:t>
      </w:r>
    </w:p>
    <w:p w:rsidR="000A2821" w:rsidRDefault="000A2821" w:rsidP="000A2821">
      <w:pPr>
        <w:numPr>
          <w:ilvl w:val="0"/>
          <w:numId w:val="30"/>
        </w:numPr>
        <w:shd w:val="clear" w:color="auto" w:fill="E6E6E6"/>
        <w:tabs>
          <w:tab w:val="clear" w:pos="284"/>
          <w:tab w:val="clear" w:pos="567"/>
          <w:tab w:val="left" w:pos="720"/>
        </w:tabs>
      </w:pPr>
      <w:r>
        <w:t>all the spatial object / data types that have corresponding types in the source dataset after the necessary transformations fulfil the requirements set out in the ISDSS Regulation and</w:t>
      </w:r>
    </w:p>
    <w:p w:rsidR="000A2821" w:rsidRDefault="000A2821" w:rsidP="000A2821">
      <w:pPr>
        <w:numPr>
          <w:ilvl w:val="0"/>
          <w:numId w:val="30"/>
        </w:numPr>
        <w:shd w:val="clear" w:color="auto" w:fill="E6E6E6"/>
        <w:tabs>
          <w:tab w:val="clear" w:pos="284"/>
          <w:tab w:val="clear" w:pos="567"/>
          <w:tab w:val="left" w:pos="720"/>
        </w:tabs>
      </w:pPr>
      <w:r>
        <w:t xml:space="preserve">all additional elements of the source model (spatial object types, data types, attributes, constraints, code lists and enumerations together with their values) do not conflict with any rule defined in the interoperability target specifications defined for any theme within INSPIRE. </w:t>
      </w:r>
    </w:p>
    <w:p w:rsidR="000A2821" w:rsidRDefault="000A2821" w:rsidP="000A2821">
      <w:pPr>
        <w:shd w:val="clear" w:color="auto" w:fill="E6E6E6"/>
        <w:tabs>
          <w:tab w:val="clear" w:pos="284"/>
          <w:tab w:val="clear" w:pos="567"/>
          <w:tab w:val="left" w:pos="720"/>
        </w:tabs>
      </w:pPr>
    </w:p>
    <w:p w:rsidR="000A2821" w:rsidRDefault="000A2821" w:rsidP="000A2821">
      <w:pPr>
        <w:pStyle w:val="Openissue"/>
      </w:pPr>
      <w:r>
        <w:t>Even though the last condition can be derived from Art. 8(4) of the Directive, the ISDSS Regulation does not contain requirements concerning the above issue. Therefore, no specific tests have been included in this abstract suite for testing conformity of extended application schemas. Annex F of the Generic Conceptual Model (D2.5) provides an example how to extend INSPIRE application schemas in a compliant way.</w:t>
      </w:r>
    </w:p>
    <w:p w:rsidR="000A2821" w:rsidRDefault="000A2821" w:rsidP="000A2821">
      <w:pPr>
        <w:shd w:val="clear" w:color="auto" w:fill="E6E6E6"/>
        <w:tabs>
          <w:tab w:val="clear" w:pos="284"/>
          <w:tab w:val="clear" w:pos="567"/>
          <w:tab w:val="left" w:pos="720"/>
        </w:tabs>
      </w:pPr>
    </w:p>
    <w:p w:rsidR="000A2821" w:rsidRDefault="000A2821" w:rsidP="000A2821">
      <w:pPr>
        <w:shd w:val="clear" w:color="auto" w:fill="E6E6E6"/>
        <w:tabs>
          <w:tab w:val="clear" w:pos="284"/>
          <w:tab w:val="clear" w:pos="567"/>
          <w:tab w:val="left" w:pos="720"/>
        </w:tabs>
      </w:pPr>
      <w:r>
        <w:t xml:space="preserve">The ATS contains a detailed list of abstract tests. It should be noted that some tests in the Application schema conformance class can be automated by utilising xml </w:t>
      </w:r>
      <w:r w:rsidRPr="00726C97">
        <w:rPr>
          <w:b/>
        </w:rPr>
        <w:t>schema validation</w:t>
      </w:r>
      <w:r>
        <w:rPr>
          <w:b/>
        </w:rPr>
        <w:t xml:space="preserve"> tools.</w:t>
      </w:r>
      <w:r>
        <w:t xml:space="preserve"> It should be noted that failing such validation test does not necessary reflect non-compliance to the application schema; it may be the results of erroneous encoding. </w:t>
      </w:r>
    </w:p>
    <w:p w:rsidR="000A2821" w:rsidRDefault="000A2821" w:rsidP="000A2821">
      <w:pPr>
        <w:shd w:val="clear" w:color="auto" w:fill="E6E6E6"/>
        <w:tabs>
          <w:tab w:val="clear" w:pos="284"/>
          <w:tab w:val="clear" w:pos="567"/>
          <w:tab w:val="left" w:pos="720"/>
        </w:tabs>
      </w:pPr>
    </w:p>
    <w:p w:rsidR="000A2821" w:rsidRDefault="000A2821" w:rsidP="000A2821">
      <w:pPr>
        <w:shd w:val="clear" w:color="auto" w:fill="E6E6E6"/>
        <w:tabs>
          <w:tab w:val="clear" w:pos="284"/>
          <w:tab w:val="clear" w:pos="567"/>
          <w:tab w:val="left" w:pos="720"/>
        </w:tabs>
      </w:pPr>
      <w:r>
        <w:t>Each test in this suite follows the same structure:</w:t>
      </w:r>
    </w:p>
    <w:p w:rsidR="000A2821" w:rsidRDefault="000A2821" w:rsidP="00050052">
      <w:pPr>
        <w:numPr>
          <w:ilvl w:val="0"/>
          <w:numId w:val="60"/>
        </w:numPr>
        <w:shd w:val="clear" w:color="auto" w:fill="E6E6E6"/>
        <w:tabs>
          <w:tab w:val="clear" w:pos="284"/>
          <w:tab w:val="clear" w:pos="567"/>
          <w:tab w:val="left" w:pos="720"/>
        </w:tabs>
      </w:pPr>
      <w:r>
        <w:t>Requirement: citation from the legal texts (ISDSS requirements) or the Technical Guidelines (TG requirements);</w:t>
      </w:r>
    </w:p>
    <w:p w:rsidR="000A2821" w:rsidRDefault="000A2821" w:rsidP="00050052">
      <w:pPr>
        <w:numPr>
          <w:ilvl w:val="0"/>
          <w:numId w:val="60"/>
        </w:numPr>
        <w:shd w:val="clear" w:color="auto" w:fill="E6E6E6"/>
        <w:tabs>
          <w:tab w:val="clear" w:pos="284"/>
          <w:tab w:val="clear" w:pos="567"/>
          <w:tab w:val="left" w:pos="720"/>
        </w:tabs>
      </w:pPr>
      <w:r>
        <w:t>Purpose: definition of the scope of the test;</w:t>
      </w:r>
    </w:p>
    <w:p w:rsidR="000A2821" w:rsidRDefault="000A2821" w:rsidP="00050052">
      <w:pPr>
        <w:numPr>
          <w:ilvl w:val="0"/>
          <w:numId w:val="60"/>
        </w:numPr>
        <w:shd w:val="clear" w:color="auto" w:fill="E6E6E6"/>
        <w:tabs>
          <w:tab w:val="clear" w:pos="284"/>
          <w:tab w:val="clear" w:pos="567"/>
          <w:tab w:val="left" w:pos="720"/>
        </w:tabs>
      </w:pPr>
      <w:r>
        <w:t>Reference: link to any material that may be useful during the test;</w:t>
      </w:r>
    </w:p>
    <w:p w:rsidR="000A2821" w:rsidRDefault="000A2821" w:rsidP="00050052">
      <w:pPr>
        <w:numPr>
          <w:ilvl w:val="0"/>
          <w:numId w:val="60"/>
        </w:numPr>
        <w:shd w:val="clear" w:color="auto" w:fill="E6E6E6"/>
        <w:tabs>
          <w:tab w:val="clear" w:pos="284"/>
          <w:tab w:val="clear" w:pos="567"/>
          <w:tab w:val="left" w:pos="720"/>
        </w:tabs>
      </w:pPr>
      <w:r>
        <w:t>Test method: description of the testing procedure.</w:t>
      </w:r>
    </w:p>
    <w:p w:rsidR="000A2821" w:rsidRDefault="000A2821" w:rsidP="000A2821">
      <w:pPr>
        <w:shd w:val="clear" w:color="auto" w:fill="E6E6E6"/>
        <w:tabs>
          <w:tab w:val="clear" w:pos="284"/>
          <w:tab w:val="clear" w:pos="567"/>
          <w:tab w:val="left" w:pos="720"/>
        </w:tabs>
        <w:rPr>
          <w:iCs/>
        </w:rPr>
      </w:pPr>
    </w:p>
    <w:p w:rsidR="000A2821" w:rsidRPr="00B17090" w:rsidRDefault="000A2821" w:rsidP="000A2821">
      <w:pPr>
        <w:shd w:val="clear" w:color="auto" w:fill="E6E6E6"/>
        <w:tabs>
          <w:tab w:val="clear" w:pos="284"/>
          <w:tab w:val="clear" w:pos="567"/>
          <w:tab w:val="left" w:pos="720"/>
        </w:tabs>
        <w:rPr>
          <w:iCs/>
        </w:rPr>
      </w:pPr>
      <w:r>
        <w:rPr>
          <w:iCs/>
        </w:rPr>
        <w:t>According to ISO 19105:2000 all tests in this ATS are basic tests. Therefore, this statement is not repeated each time.</w:t>
      </w:r>
    </w:p>
    <w:bookmarkEnd w:id="479"/>
    <w:p w:rsidR="00766FA1" w:rsidRDefault="00766FA1" w:rsidP="00853D31">
      <w:pPr>
        <w:jc w:val="center"/>
        <w:rPr>
          <w:b/>
          <w:sz w:val="28"/>
          <w:szCs w:val="28"/>
        </w:rPr>
      </w:pPr>
      <w:r w:rsidRPr="00E05507">
        <w:br w:type="page"/>
      </w:r>
      <w:bookmarkStart w:id="480" w:name="_Ref315769608"/>
      <w:bookmarkStart w:id="481" w:name="_Ref315701495"/>
      <w:bookmarkStart w:id="482" w:name="_Ref319657627"/>
      <w:bookmarkStart w:id="483" w:name="_Ref329940457"/>
      <w:bookmarkStart w:id="484" w:name="_Ref329940335"/>
      <w:bookmarkStart w:id="485" w:name="_Ref329940332"/>
      <w:bookmarkStart w:id="486" w:name="_Ref329939924"/>
      <w:bookmarkStart w:id="487" w:name="_Ref329939921"/>
      <w:bookmarkStart w:id="488" w:name="_Ref329939287"/>
      <w:bookmarkStart w:id="489" w:name="_Ref329939282"/>
      <w:bookmarkStart w:id="490" w:name="_Ref315701684"/>
      <w:bookmarkStart w:id="491" w:name="_Ref315701680"/>
      <w:bookmarkStart w:id="492" w:name="_Ref315696862"/>
      <w:bookmarkStart w:id="493" w:name="_Ref314128967"/>
      <w:bookmarkStart w:id="494" w:name="_Toc307565992"/>
      <w:bookmarkStart w:id="495" w:name="_Ref307562111"/>
      <w:bookmarkStart w:id="496" w:name="_Toc303673497"/>
      <w:bookmarkStart w:id="497" w:name="_Toc303673186"/>
      <w:bookmarkStart w:id="498" w:name="_Toc303672974"/>
      <w:bookmarkStart w:id="499" w:name="_Toc303672162"/>
      <w:bookmarkEnd w:id="473"/>
      <w:bookmarkEnd w:id="474"/>
      <w:bookmarkEnd w:id="475"/>
      <w:bookmarkEnd w:id="476"/>
      <w:bookmarkEnd w:id="477"/>
      <w:bookmarkEnd w:id="478"/>
      <w:r w:rsidRPr="009530F5">
        <w:rPr>
          <w:b/>
          <w:sz w:val="28"/>
          <w:szCs w:val="28"/>
        </w:rPr>
        <w:t>Part 1</w:t>
      </w:r>
      <w:r>
        <w:rPr>
          <w:b/>
          <w:sz w:val="28"/>
          <w:szCs w:val="28"/>
        </w:rPr>
        <w:t xml:space="preserve"> </w:t>
      </w:r>
      <w:r>
        <w:rPr>
          <w:b/>
          <w:sz w:val="28"/>
          <w:szCs w:val="28"/>
        </w:rPr>
        <w:br/>
      </w:r>
      <w:r w:rsidRPr="009530F5">
        <w:rPr>
          <w:sz w:val="28"/>
          <w:szCs w:val="28"/>
        </w:rPr>
        <w:t>(normative)</w:t>
      </w:r>
    </w:p>
    <w:p w:rsidR="00766FA1" w:rsidRPr="009530F5" w:rsidRDefault="00766FA1" w:rsidP="00853D31">
      <w:pPr>
        <w:jc w:val="center"/>
        <w:rPr>
          <w:b/>
          <w:sz w:val="28"/>
          <w:szCs w:val="28"/>
        </w:rPr>
      </w:pPr>
      <w:r>
        <w:rPr>
          <w:b/>
          <w:sz w:val="28"/>
          <w:szCs w:val="28"/>
        </w:rPr>
        <w:br/>
      </w:r>
      <w:r w:rsidRPr="009530F5">
        <w:rPr>
          <w:b/>
          <w:sz w:val="28"/>
          <w:szCs w:val="28"/>
        </w:rPr>
        <w:t>Conformity with Commission Regulation No 1089/2010</w:t>
      </w:r>
    </w:p>
    <w:p w:rsidR="00766FA1" w:rsidRDefault="00766FA1" w:rsidP="00853D31">
      <w:pPr>
        <w:pStyle w:val="a2"/>
      </w:pPr>
      <w:bookmarkStart w:id="500" w:name="_Toc342909808"/>
      <w:bookmarkStart w:id="501" w:name="_Toc346799605"/>
      <w:bookmarkStart w:id="502" w:name="_Toc374363871"/>
      <w:bookmarkStart w:id="503" w:name="_Toc374464134"/>
      <w:r>
        <w:t>Application Schema Conformance Class</w:t>
      </w:r>
      <w:bookmarkEnd w:id="480"/>
      <w:bookmarkEnd w:id="481"/>
      <w:bookmarkEnd w:id="500"/>
      <w:bookmarkEnd w:id="501"/>
      <w:bookmarkEnd w:id="502"/>
      <w:bookmarkEnd w:id="503"/>
    </w:p>
    <w:p w:rsidR="00766FA1" w:rsidRDefault="00766FA1" w:rsidP="00853D31">
      <w:pPr>
        <w:rPr>
          <w:lang w:eastAsia="ja-JP"/>
        </w:rPr>
      </w:pPr>
    </w:p>
    <w:p w:rsidR="00766FA1" w:rsidRPr="00E63FA6" w:rsidRDefault="00766FA1" w:rsidP="00E63FA6">
      <w:pPr>
        <w:rPr>
          <w:b/>
        </w:rPr>
      </w:pPr>
      <w:r w:rsidRPr="00E63FA6">
        <w:rPr>
          <w:b/>
        </w:rPr>
        <w:t xml:space="preserve">Conformance class: </w:t>
      </w:r>
    </w:p>
    <w:p w:rsidR="00766FA1" w:rsidRPr="00F52368" w:rsidRDefault="00766FA1" w:rsidP="00853D31">
      <w:pPr>
        <w:rPr>
          <w:lang w:eastAsia="ja-JP"/>
        </w:rPr>
      </w:pPr>
      <w:r w:rsidRPr="00F52368">
        <w:rPr>
          <w:lang w:eastAsia="ja-JP"/>
        </w:rPr>
        <w:t>http://inspire.ec.europa.eu/</w:t>
      </w:r>
      <w:r>
        <w:rPr>
          <w:lang w:eastAsia="ja-JP"/>
        </w:rPr>
        <w:t>conformance-class</w:t>
      </w:r>
      <w:r w:rsidRPr="00F52368">
        <w:rPr>
          <w:lang w:eastAsia="ja-JP"/>
        </w:rPr>
        <w:t>/ir/</w:t>
      </w:r>
      <w:r>
        <w:rPr>
          <w:lang w:eastAsia="ja-JP"/>
        </w:rPr>
        <w:t>nz/as/nz</w:t>
      </w:r>
    </w:p>
    <w:p w:rsidR="00766FA1" w:rsidRPr="00E70778" w:rsidRDefault="00766FA1" w:rsidP="00853D31">
      <w:pPr>
        <w:rPr>
          <w:lang w:eastAsia="ja-JP"/>
        </w:rPr>
      </w:pPr>
    </w:p>
    <w:p w:rsidR="00766FA1" w:rsidRDefault="00766FA1" w:rsidP="00797415">
      <w:pPr>
        <w:pStyle w:val="a3"/>
        <w:numPr>
          <w:ilvl w:val="2"/>
          <w:numId w:val="32"/>
        </w:numPr>
        <w:tabs>
          <w:tab w:val="clear" w:pos="2160"/>
        </w:tabs>
      </w:pPr>
      <w:bookmarkStart w:id="504" w:name="_Ref333307071"/>
      <w:bookmarkStart w:id="505" w:name="_Ref318808476"/>
      <w:bookmarkStart w:id="506" w:name="_Ref315701624"/>
      <w:bookmarkStart w:id="507" w:name="_Ref315701544"/>
      <w:bookmarkStart w:id="508" w:name="_Toc307565982"/>
      <w:bookmarkStart w:id="509" w:name="_Toc303673487"/>
      <w:bookmarkStart w:id="510" w:name="_Toc303673176"/>
      <w:bookmarkStart w:id="511" w:name="_Toc303672964"/>
      <w:bookmarkStart w:id="512" w:name="_Toc303672152"/>
      <w:bookmarkStart w:id="513" w:name="_Toc342909809"/>
      <w:bookmarkStart w:id="514" w:name="_Toc346799606"/>
      <w:bookmarkStart w:id="515" w:name="_Toc374363872"/>
      <w:bookmarkStart w:id="516" w:name="_Toc374464135"/>
      <w:bookmarkStart w:id="517" w:name="_Ref332373046"/>
      <w:bookmarkStart w:id="518" w:name="as"/>
      <w:bookmarkEnd w:id="482"/>
      <w:r>
        <w:t>Schema element denomination test</w:t>
      </w:r>
      <w:bookmarkEnd w:id="504"/>
      <w:bookmarkEnd w:id="505"/>
      <w:bookmarkEnd w:id="506"/>
      <w:bookmarkEnd w:id="507"/>
      <w:bookmarkEnd w:id="508"/>
      <w:bookmarkEnd w:id="509"/>
      <w:bookmarkEnd w:id="510"/>
      <w:bookmarkEnd w:id="511"/>
      <w:bookmarkEnd w:id="512"/>
      <w:bookmarkEnd w:id="513"/>
      <w:bookmarkEnd w:id="514"/>
      <w:bookmarkEnd w:id="515"/>
      <w:bookmarkEnd w:id="516"/>
    </w:p>
    <w:p w:rsidR="00766FA1" w:rsidRDefault="00766FA1" w:rsidP="00853D31">
      <w:pPr>
        <w:shd w:val="clear" w:color="auto" w:fill="E6E6E6"/>
        <w:tabs>
          <w:tab w:val="left" w:pos="720"/>
        </w:tabs>
      </w:pPr>
      <w:r>
        <w:t xml:space="preserve">a) </w:t>
      </w:r>
      <w:r>
        <w:rPr>
          <w:u w:val="single"/>
        </w:rPr>
        <w:t>Purpose</w:t>
      </w:r>
      <w:r>
        <w:t>: Verification whether each element of the dataset under inspection carries a name specified in the target application schema(s).</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Reference</w:t>
      </w:r>
      <w:r>
        <w:t>: Art. 3 and Art.4 of Commission Regulation No 1089/2010</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c) </w:t>
      </w:r>
      <w:r>
        <w:rPr>
          <w:u w:val="single"/>
        </w:rPr>
        <w:t>Test Method</w:t>
      </w:r>
      <w:r>
        <w:t>: Examine whether the corresponding elements of the source schema (spatial object types, data types, attributes, association roles, code lists, and enumerations) are mapped to the target schema with the correct designation of mnemonic names.</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w:t>
      </w:r>
      <w:r>
        <w:tab/>
        <w:t>Further technical information is in the Feature catalogue and UML diagram of the application schema(s) in section 5.2.</w:t>
      </w:r>
    </w:p>
    <w:p w:rsidR="00766FA1" w:rsidRDefault="00766FA1" w:rsidP="00853D31">
      <w:pPr>
        <w:shd w:val="clear" w:color="auto" w:fill="E6E6E6"/>
        <w:tabs>
          <w:tab w:val="left" w:pos="720"/>
        </w:tabs>
      </w:pPr>
    </w:p>
    <w:p w:rsidR="00766FA1" w:rsidRDefault="00766FA1" w:rsidP="00853D31"/>
    <w:p w:rsidR="00766FA1" w:rsidRDefault="00766FA1" w:rsidP="00797415">
      <w:pPr>
        <w:pStyle w:val="a3"/>
        <w:numPr>
          <w:ilvl w:val="2"/>
          <w:numId w:val="32"/>
        </w:numPr>
        <w:tabs>
          <w:tab w:val="clear" w:pos="2160"/>
        </w:tabs>
      </w:pPr>
      <w:bookmarkStart w:id="519" w:name="_Ref333307111"/>
      <w:bookmarkStart w:id="520" w:name="_Ref318808588"/>
      <w:bookmarkStart w:id="521" w:name="_Ref315701636"/>
      <w:bookmarkStart w:id="522" w:name="_Ref315701549"/>
      <w:bookmarkStart w:id="523" w:name="_Toc307565984"/>
      <w:bookmarkStart w:id="524" w:name="_Toc303673489"/>
      <w:bookmarkStart w:id="525" w:name="_Toc303673178"/>
      <w:bookmarkStart w:id="526" w:name="_Toc303672966"/>
      <w:bookmarkStart w:id="527" w:name="_Toc303672154"/>
      <w:bookmarkStart w:id="528" w:name="_Toc342909810"/>
      <w:bookmarkStart w:id="529" w:name="_Toc346799607"/>
      <w:bookmarkStart w:id="530" w:name="_Toc374363873"/>
      <w:bookmarkStart w:id="531" w:name="_Toc374464136"/>
      <w:r>
        <w:t>Value type test</w:t>
      </w:r>
      <w:bookmarkEnd w:id="519"/>
      <w:bookmarkEnd w:id="520"/>
      <w:bookmarkEnd w:id="521"/>
      <w:bookmarkEnd w:id="522"/>
      <w:bookmarkEnd w:id="523"/>
      <w:bookmarkEnd w:id="524"/>
      <w:bookmarkEnd w:id="525"/>
      <w:bookmarkEnd w:id="526"/>
      <w:bookmarkEnd w:id="527"/>
      <w:bookmarkEnd w:id="528"/>
      <w:bookmarkEnd w:id="529"/>
      <w:bookmarkEnd w:id="530"/>
      <w:bookmarkEnd w:id="531"/>
    </w:p>
    <w:p w:rsidR="00766FA1" w:rsidRDefault="00766FA1" w:rsidP="00853D31">
      <w:pPr>
        <w:shd w:val="clear" w:color="auto" w:fill="E6E6E6"/>
        <w:tabs>
          <w:tab w:val="left" w:pos="720"/>
        </w:tabs>
      </w:pPr>
      <w:r>
        <w:t xml:space="preserve">a) </w:t>
      </w:r>
      <w:r>
        <w:rPr>
          <w:u w:val="single"/>
        </w:rPr>
        <w:t>Purpose</w:t>
      </w:r>
      <w:r>
        <w:t>: Verification whether all attributes or association roles use the corresponding value types specified in the application schema(s).</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Reference</w:t>
      </w:r>
      <w:r>
        <w:t>: Art. 3, Art.4, Art.6(1), Art.6(4), Art.6(5) and Art.9(1)of Commission Regulation No 1089/2010.</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c) </w:t>
      </w:r>
      <w:r>
        <w:rPr>
          <w:u w:val="single"/>
        </w:rPr>
        <w:t>Test Method</w:t>
      </w:r>
      <w:r>
        <w:t>: Examine whether the value type of each provided attribute or association role adheres to the corresponding value type specified in the target specification.</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 1</w:t>
      </w:r>
      <w:r>
        <w:tab/>
        <w:t xml:space="preserve">This test comprises testing the value types of INSPIRE identifiers, the value types of attributes and association roles that should be taken from enumeration and code lists, and the coverage domains. </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 2</w:t>
      </w:r>
      <w:r>
        <w:tab/>
        <w:t>Further technical information is in the Feature catalogue and UML diagram of the application schema(s) in section 5.2.</w:t>
      </w:r>
    </w:p>
    <w:p w:rsidR="00766FA1" w:rsidRDefault="00766FA1" w:rsidP="00853D31">
      <w:pPr>
        <w:shd w:val="clear" w:color="auto" w:fill="E6E6E6"/>
        <w:tabs>
          <w:tab w:val="left" w:pos="720"/>
        </w:tabs>
      </w:pPr>
    </w:p>
    <w:p w:rsidR="00766FA1" w:rsidRDefault="00766FA1" w:rsidP="00853D31"/>
    <w:p w:rsidR="00766FA1" w:rsidRDefault="00766FA1" w:rsidP="00797415">
      <w:pPr>
        <w:pStyle w:val="a3"/>
        <w:numPr>
          <w:ilvl w:val="2"/>
          <w:numId w:val="32"/>
        </w:numPr>
        <w:tabs>
          <w:tab w:val="clear" w:pos="2160"/>
        </w:tabs>
      </w:pPr>
      <w:bookmarkStart w:id="532" w:name="_Toc342909811"/>
      <w:bookmarkStart w:id="533" w:name="_Toc346799608"/>
      <w:bookmarkStart w:id="534" w:name="_Toc374363874"/>
      <w:bookmarkStart w:id="535" w:name="_Toc374464137"/>
      <w:r>
        <w:t>Value test</w:t>
      </w:r>
      <w:bookmarkEnd w:id="532"/>
      <w:bookmarkEnd w:id="533"/>
      <w:bookmarkEnd w:id="534"/>
      <w:bookmarkEnd w:id="535"/>
    </w:p>
    <w:p w:rsidR="00766FA1" w:rsidRDefault="00766FA1" w:rsidP="00853D31">
      <w:pPr>
        <w:shd w:val="clear" w:color="auto" w:fill="E6E6E6"/>
        <w:tabs>
          <w:tab w:val="left" w:pos="720"/>
        </w:tabs>
      </w:pPr>
      <w:r>
        <w:t xml:space="preserve">a) </w:t>
      </w:r>
      <w:r>
        <w:rPr>
          <w:u w:val="single"/>
        </w:rPr>
        <w:t>Purpose</w:t>
      </w:r>
      <w:r>
        <w:t>: Verify whether all attributes or association roles whose value type is a code list or enumeration take the values set out therein.</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Reference</w:t>
      </w:r>
      <w:r>
        <w:t>: Art.4 (3) of Commission Regulation No 1089/2010.</w:t>
      </w:r>
    </w:p>
    <w:p w:rsidR="00766FA1" w:rsidRDefault="00766FA1" w:rsidP="00853D31">
      <w:pPr>
        <w:shd w:val="clear" w:color="auto" w:fill="E6E6E6"/>
        <w:tabs>
          <w:tab w:val="left" w:pos="720"/>
        </w:tabs>
      </w:pPr>
    </w:p>
    <w:p w:rsidR="00766FA1" w:rsidRDefault="00766FA1" w:rsidP="00853D31">
      <w:pPr>
        <w:tabs>
          <w:tab w:val="left" w:pos="720"/>
        </w:tabs>
      </w:pPr>
      <w:r>
        <w:t xml:space="preserve">c) </w:t>
      </w:r>
      <w:r>
        <w:rPr>
          <w:u w:val="single"/>
        </w:rPr>
        <w:t>Test Method</w:t>
      </w:r>
      <w:r>
        <w:t>: When an</w:t>
      </w:r>
      <w:r w:rsidRPr="00E9151A">
        <w:t xml:space="preserve"> </w:t>
      </w:r>
      <w:r>
        <w:t>attribute / association role has an enumeration or code list as its type, compare the values of each instance with those provided in the application schema</w:t>
      </w:r>
      <w:r w:rsidRPr="00E9151A">
        <w:t>.</w:t>
      </w:r>
      <w:r>
        <w:t xml:space="preserve"> To pass this tests any instance of an attribute / association role</w:t>
      </w:r>
    </w:p>
    <w:p w:rsidR="00766FA1" w:rsidRDefault="00766FA1" w:rsidP="00797415">
      <w:pPr>
        <w:numPr>
          <w:ilvl w:val="0"/>
          <w:numId w:val="28"/>
        </w:numPr>
        <w:ind w:left="567" w:hanging="283"/>
      </w:pPr>
      <w:r>
        <w:t>shall not take any other value than defined in the enumeration table when its type is an enumeration.</w:t>
      </w:r>
    </w:p>
    <w:p w:rsidR="00766FA1" w:rsidRDefault="00766FA1" w:rsidP="00797415">
      <w:pPr>
        <w:numPr>
          <w:ilvl w:val="0"/>
          <w:numId w:val="28"/>
        </w:numPr>
        <w:ind w:left="567" w:hanging="283"/>
      </w:pPr>
      <w:r>
        <w:t>shall take only a value explicitly specified in the code list or shall take a value that is narrower (i.e. more specific) than those explicitly specified in the application schema when the code list’s extensibility is “narrower”.</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 1</w:t>
      </w:r>
      <w:r>
        <w:tab/>
        <w:t>This test is not applicable to code lists with extensibility “open” or “any”.</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 2</w:t>
      </w:r>
      <w:r>
        <w:tab/>
        <w:t>When a data provider only uses code lists with narrower (more specific values) this test can be fully performed based on internal information.</w:t>
      </w:r>
    </w:p>
    <w:p w:rsidR="00766FA1" w:rsidRDefault="00766FA1" w:rsidP="00853D31">
      <w:pPr>
        <w:shd w:val="clear" w:color="auto" w:fill="E6E6E6"/>
        <w:tabs>
          <w:tab w:val="left" w:pos="720"/>
        </w:tabs>
      </w:pPr>
    </w:p>
    <w:p w:rsidR="00766FA1" w:rsidRDefault="00766FA1" w:rsidP="00853D31">
      <w:r>
        <w:t xml:space="preserve">NOTE 3 The code list </w:t>
      </w:r>
      <w:r>
        <w:rPr>
          <w:b/>
          <w:bCs/>
        </w:rPr>
        <w:t>ExposedElementCategoryValue</w:t>
      </w:r>
      <w:r>
        <w:t xml:space="preserve"> is defined with the extensibility “open”. Before using a new or more detailed term the definitions of all values of a relevant code list should be checked (see Recommendation 4)</w:t>
      </w:r>
    </w:p>
    <w:p w:rsidR="00766FA1" w:rsidRDefault="00766FA1" w:rsidP="00853D31"/>
    <w:p w:rsidR="00766FA1" w:rsidRPr="00810819" w:rsidRDefault="00766FA1" w:rsidP="00797415">
      <w:pPr>
        <w:pStyle w:val="a3"/>
        <w:numPr>
          <w:ilvl w:val="2"/>
          <w:numId w:val="32"/>
        </w:numPr>
        <w:tabs>
          <w:tab w:val="clear" w:pos="2160"/>
        </w:tabs>
      </w:pPr>
      <w:bookmarkStart w:id="536" w:name="_Toc342909812"/>
      <w:bookmarkStart w:id="537" w:name="_Toc346799609"/>
      <w:bookmarkStart w:id="538" w:name="_Toc374363875"/>
      <w:bookmarkStart w:id="539" w:name="_Toc374464138"/>
      <w:r w:rsidRPr="00810819">
        <w:t>Attributes/associations completeness test</w:t>
      </w:r>
      <w:bookmarkEnd w:id="536"/>
      <w:bookmarkEnd w:id="537"/>
      <w:bookmarkEnd w:id="538"/>
      <w:bookmarkEnd w:id="539"/>
    </w:p>
    <w:p w:rsidR="00766FA1" w:rsidRDefault="00766FA1" w:rsidP="00853D31">
      <w:pPr>
        <w:shd w:val="clear" w:color="auto" w:fill="E6E6E6"/>
        <w:tabs>
          <w:tab w:val="left" w:pos="720"/>
        </w:tabs>
        <w:rPr>
          <w:rFonts w:cs="Arial"/>
        </w:rPr>
      </w:pPr>
      <w:r>
        <w:t xml:space="preserve">a) </w:t>
      </w:r>
      <w:r>
        <w:rPr>
          <w:u w:val="single"/>
        </w:rPr>
        <w:t>Purpose</w:t>
      </w:r>
      <w:r>
        <w:t>: Verification whether each instance of spatial object type and data types include all attributes and association roles as defined in the target application schema.</w:t>
      </w:r>
      <w:r>
        <w:rPr>
          <w:rFonts w:cs="Arial"/>
        </w:rPr>
        <w:t xml:space="preserve"> </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Reference</w:t>
      </w:r>
      <w:r>
        <w:t>: Art. 3, Art.4(1), Art.4(2), and Art.5(2) of Commission Regulation No 1089/2010.</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c) </w:t>
      </w:r>
      <w:r>
        <w:rPr>
          <w:u w:val="single"/>
        </w:rPr>
        <w:t>Test Method</w:t>
      </w:r>
      <w:r>
        <w:t>: Examine whether all attributes and association roles defined for a spatial object type or data type are present for each instance in the dataset.</w:t>
      </w:r>
    </w:p>
    <w:p w:rsidR="00766FA1" w:rsidRDefault="00766FA1" w:rsidP="00853D31">
      <w:pPr>
        <w:shd w:val="clear" w:color="auto" w:fill="E6E6E6"/>
      </w:pPr>
    </w:p>
    <w:p w:rsidR="00766FA1" w:rsidRDefault="00766FA1" w:rsidP="00853D31">
      <w:pPr>
        <w:shd w:val="clear" w:color="auto" w:fill="E6E6E6"/>
        <w:tabs>
          <w:tab w:val="left" w:pos="720"/>
        </w:tabs>
      </w:pPr>
      <w:r>
        <w:t>NOTE 1</w:t>
      </w:r>
      <w:r>
        <w:tab/>
        <w:t>Further technical information is in the Feature catalogue and UML diagram of the application schema(s) in section 5.2.</w:t>
      </w:r>
    </w:p>
    <w:p w:rsidR="00766FA1" w:rsidRDefault="00766FA1" w:rsidP="00853D31">
      <w:pPr>
        <w:shd w:val="clear" w:color="auto" w:fill="E6E6E6"/>
      </w:pPr>
    </w:p>
    <w:p w:rsidR="00766FA1" w:rsidRDefault="00766FA1" w:rsidP="00853D31">
      <w:pPr>
        <w:shd w:val="clear" w:color="auto" w:fill="E6E6E6"/>
        <w:tabs>
          <w:tab w:val="left" w:pos="720"/>
        </w:tabs>
      </w:pPr>
      <w:r>
        <w:t>NOTE 2</w:t>
      </w:r>
      <w:r>
        <w:tab/>
        <w:t xml:space="preserve"> For all </w:t>
      </w:r>
      <w:r w:rsidRPr="008B3241">
        <w:rPr>
          <w:rFonts w:cs="Arial"/>
        </w:rPr>
        <w:t>properties</w:t>
      </w:r>
      <w:r>
        <w:rPr>
          <w:rFonts w:cs="Arial"/>
        </w:rPr>
        <w:t xml:space="preserve"> defined for a spatial object, a value has </w:t>
      </w:r>
      <w:r w:rsidRPr="008B3241">
        <w:rPr>
          <w:rFonts w:cs="Arial"/>
        </w:rPr>
        <w:t xml:space="preserve">to be </w:t>
      </w:r>
      <w:r>
        <w:rPr>
          <w:rFonts w:cs="Arial"/>
        </w:rPr>
        <w:t xml:space="preserve">provided if it </w:t>
      </w:r>
      <w:r>
        <w:t>exists in or applies to the real world entity</w:t>
      </w:r>
      <w:r>
        <w:rPr>
          <w:rFonts w:cs="Arial"/>
        </w:rPr>
        <w:t xml:space="preserve"> – either the corresponding</w:t>
      </w:r>
      <w:r w:rsidRPr="008B3241">
        <w:rPr>
          <w:rFonts w:cs="Arial"/>
        </w:rPr>
        <w:t xml:space="preserve"> </w:t>
      </w:r>
      <w:r>
        <w:rPr>
          <w:rFonts w:cs="Arial"/>
        </w:rPr>
        <w:t xml:space="preserve">value (if available in the </w:t>
      </w:r>
      <w:r w:rsidRPr="008B3241">
        <w:rPr>
          <w:rFonts w:cs="Arial"/>
        </w:rPr>
        <w:t>data set</w:t>
      </w:r>
      <w:r w:rsidRPr="009C5E5C">
        <w:t xml:space="preserve"> </w:t>
      </w:r>
      <w:r w:rsidRPr="008B3241">
        <w:t>maintained by the data provider</w:t>
      </w:r>
      <w:r>
        <w:rPr>
          <w:rFonts w:cs="Arial"/>
        </w:rPr>
        <w:t>) or the</w:t>
      </w:r>
      <w:r w:rsidRPr="008B3241">
        <w:t xml:space="preserve"> value of </w:t>
      </w:r>
      <w:r w:rsidRPr="008B3241">
        <w:rPr>
          <w:i/>
        </w:rPr>
        <w:t>void</w:t>
      </w:r>
      <w:r>
        <w:rPr>
          <w:i/>
        </w:rPr>
        <w:t xml:space="preserve">. </w:t>
      </w:r>
      <w:r>
        <w:t>If the characteristic described by the attribute or association role does not exist in or apply to the real world entity, the attribute or association role does not need to be present in the data set.</w:t>
      </w:r>
    </w:p>
    <w:p w:rsidR="00766FA1" w:rsidRDefault="00766FA1" w:rsidP="00853D31">
      <w:pPr>
        <w:shd w:val="clear" w:color="auto" w:fill="E6E6E6"/>
        <w:tabs>
          <w:tab w:val="left" w:pos="720"/>
        </w:tabs>
      </w:pPr>
    </w:p>
    <w:p w:rsidR="00766FA1" w:rsidRDefault="00766FA1" w:rsidP="00853D31"/>
    <w:p w:rsidR="00766FA1" w:rsidRDefault="00766FA1" w:rsidP="00797415">
      <w:pPr>
        <w:pStyle w:val="a3"/>
        <w:numPr>
          <w:ilvl w:val="2"/>
          <w:numId w:val="32"/>
        </w:numPr>
        <w:tabs>
          <w:tab w:val="clear" w:pos="2160"/>
        </w:tabs>
      </w:pPr>
      <w:bookmarkStart w:id="540" w:name="_Ref322530872"/>
      <w:bookmarkStart w:id="541" w:name="_Toc342909813"/>
      <w:bookmarkStart w:id="542" w:name="_Toc346799610"/>
      <w:bookmarkStart w:id="543" w:name="_Toc374363876"/>
      <w:bookmarkStart w:id="544" w:name="_Toc374464139"/>
      <w:bookmarkEnd w:id="517"/>
      <w:r>
        <w:t>Abstract spatial object test</w:t>
      </w:r>
      <w:bookmarkEnd w:id="540"/>
      <w:bookmarkEnd w:id="541"/>
      <w:bookmarkEnd w:id="542"/>
      <w:bookmarkEnd w:id="543"/>
      <w:bookmarkEnd w:id="544"/>
    </w:p>
    <w:p w:rsidR="00766FA1" w:rsidRDefault="00766FA1" w:rsidP="00853D31">
      <w:pPr>
        <w:rPr>
          <w:lang w:eastAsia="ja-JP"/>
        </w:rPr>
      </w:pPr>
    </w:p>
    <w:p w:rsidR="00766FA1" w:rsidRDefault="00766FA1" w:rsidP="00853D31">
      <w:pPr>
        <w:shd w:val="clear" w:color="auto" w:fill="E6E6E6"/>
        <w:tabs>
          <w:tab w:val="left" w:pos="720"/>
        </w:tabs>
      </w:pPr>
      <w:r>
        <w:t xml:space="preserve">a) </w:t>
      </w:r>
      <w:r>
        <w:rPr>
          <w:u w:val="single"/>
        </w:rPr>
        <w:t>Purpose</w:t>
      </w:r>
      <w:r>
        <w:t>: Verification whether the dataset does NOT contain abstract spatial object / data types defined in the target application schema(s).</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Reference</w:t>
      </w:r>
      <w:r>
        <w:t>: Art.5(3) of Commission Regulation No 1089/2010</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c) </w:t>
      </w:r>
      <w:r>
        <w:rPr>
          <w:u w:val="single"/>
        </w:rPr>
        <w:t>Test Method</w:t>
      </w:r>
      <w:r>
        <w:t>: Examine that there are NO instances of abstract spatial object / data types in the dataset provided.</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NOTE </w:t>
      </w:r>
      <w:r>
        <w:tab/>
        <w:t>Further technical information is in the Feature catalogue and UML diagram of the application schema(s) in section 5.2.</w:t>
      </w:r>
    </w:p>
    <w:p w:rsidR="00766FA1" w:rsidRDefault="00766FA1" w:rsidP="00853D31">
      <w:pPr>
        <w:shd w:val="clear" w:color="auto" w:fill="E6E6E6"/>
        <w:tabs>
          <w:tab w:val="left" w:pos="720"/>
        </w:tabs>
      </w:pPr>
    </w:p>
    <w:p w:rsidR="00766FA1" w:rsidRDefault="00766FA1" w:rsidP="00797415">
      <w:pPr>
        <w:pStyle w:val="a3"/>
        <w:numPr>
          <w:ilvl w:val="2"/>
          <w:numId w:val="32"/>
        </w:numPr>
        <w:tabs>
          <w:tab w:val="clear" w:pos="2160"/>
        </w:tabs>
      </w:pPr>
      <w:bookmarkStart w:id="545" w:name="_Ref333307130"/>
      <w:bookmarkStart w:id="546" w:name="_Ref322531115"/>
      <w:bookmarkStart w:id="547" w:name="_Ref322531105"/>
      <w:bookmarkStart w:id="548" w:name="_Ref315701663"/>
      <w:bookmarkStart w:id="549" w:name="_Ref315701559"/>
      <w:bookmarkStart w:id="550" w:name="_Toc307565990"/>
      <w:bookmarkStart w:id="551" w:name="_Toc303673495"/>
      <w:bookmarkStart w:id="552" w:name="_Toc303673184"/>
      <w:bookmarkStart w:id="553" w:name="_Toc303672972"/>
      <w:bookmarkStart w:id="554" w:name="_Toc303672160"/>
      <w:bookmarkStart w:id="555" w:name="_Toc342909814"/>
      <w:bookmarkStart w:id="556" w:name="_Toc346799611"/>
      <w:bookmarkStart w:id="557" w:name="_Toc374363877"/>
      <w:bookmarkStart w:id="558" w:name="_Toc374464140"/>
      <w:r>
        <w:t>Constraints test</w:t>
      </w:r>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rsidR="00766FA1" w:rsidRDefault="00766FA1" w:rsidP="00853D31">
      <w:pPr>
        <w:shd w:val="clear" w:color="auto" w:fill="E6E6E6"/>
        <w:rPr>
          <w:rFonts w:cs="Arial"/>
        </w:rPr>
      </w:pPr>
      <w:r>
        <w:rPr>
          <w:rFonts w:cs="Arial"/>
        </w:rPr>
        <w:t xml:space="preserve">a) </w:t>
      </w:r>
      <w:r>
        <w:rPr>
          <w:rFonts w:cs="Arial"/>
          <w:u w:val="single"/>
        </w:rPr>
        <w:t>Purpose</w:t>
      </w:r>
      <w:r>
        <w:rPr>
          <w:rFonts w:cs="Arial"/>
        </w:rPr>
        <w:t>: Verification whether the instances of spatial object and/or data types provided in the dataset adhere to the constraints specified in the target application schema(s).</w:t>
      </w:r>
    </w:p>
    <w:p w:rsidR="00766FA1" w:rsidRDefault="00766FA1" w:rsidP="00853D31">
      <w:pPr>
        <w:shd w:val="clear" w:color="auto" w:fill="E6E6E6"/>
        <w:rPr>
          <w:rFonts w:cs="Arial"/>
        </w:rPr>
      </w:pPr>
    </w:p>
    <w:p w:rsidR="00766FA1" w:rsidRDefault="00766FA1" w:rsidP="00853D31">
      <w:pPr>
        <w:shd w:val="clear" w:color="auto" w:fill="E6E6E6"/>
        <w:rPr>
          <w:rFonts w:cs="Arial"/>
        </w:rPr>
      </w:pPr>
      <w:r>
        <w:rPr>
          <w:rFonts w:cs="Arial"/>
        </w:rPr>
        <w:t xml:space="preserve">b) </w:t>
      </w:r>
      <w:r>
        <w:rPr>
          <w:rFonts w:cs="Arial"/>
          <w:u w:val="single"/>
        </w:rPr>
        <w:t>Reference</w:t>
      </w:r>
      <w:r>
        <w:rPr>
          <w:rFonts w:cs="Arial"/>
        </w:rPr>
        <w:t xml:space="preserve">: </w:t>
      </w:r>
      <w:r>
        <w:t>Art. 3, Art.4(1), and Art.4(2) of Commission Regulation No 1089/2010.</w:t>
      </w:r>
    </w:p>
    <w:p w:rsidR="00766FA1" w:rsidRDefault="00766FA1" w:rsidP="00853D31">
      <w:pPr>
        <w:shd w:val="clear" w:color="auto" w:fill="E6E6E6"/>
        <w:rPr>
          <w:rFonts w:cs="Arial"/>
        </w:rPr>
      </w:pPr>
    </w:p>
    <w:p w:rsidR="00766FA1" w:rsidRDefault="00766FA1" w:rsidP="00853D31">
      <w:pPr>
        <w:shd w:val="clear" w:color="auto" w:fill="E6E6E6"/>
        <w:rPr>
          <w:rFonts w:cs="Arial"/>
        </w:rPr>
      </w:pPr>
      <w:r>
        <w:rPr>
          <w:rFonts w:cs="Arial"/>
        </w:rPr>
        <w:t xml:space="preserve">c) </w:t>
      </w:r>
      <w:r>
        <w:rPr>
          <w:rFonts w:cs="Arial"/>
          <w:u w:val="single"/>
        </w:rPr>
        <w:t>Test Method</w:t>
      </w:r>
      <w:r>
        <w:rPr>
          <w:rFonts w:cs="Arial"/>
        </w:rPr>
        <w:t>: Examine all instances of data for the constraints specified for the corresponding spatial object / data type. Each instance shall adhere to all constraints specified in the target application schema(s).</w:t>
      </w:r>
    </w:p>
    <w:p w:rsidR="00766FA1" w:rsidRDefault="00766FA1" w:rsidP="00853D31">
      <w:pPr>
        <w:shd w:val="clear" w:color="auto" w:fill="E6E6E6"/>
        <w:rPr>
          <w:rFonts w:cs="Arial"/>
        </w:rPr>
      </w:pPr>
    </w:p>
    <w:p w:rsidR="00766FA1" w:rsidRDefault="00766FA1" w:rsidP="00853D31">
      <w:pPr>
        <w:shd w:val="clear" w:color="auto" w:fill="E6E6E6"/>
        <w:tabs>
          <w:tab w:val="left" w:pos="720"/>
        </w:tabs>
      </w:pPr>
      <w:r>
        <w:t xml:space="preserve">NOTE </w:t>
      </w:r>
      <w:r>
        <w:tab/>
        <w:t>Further technical information is in the Feature catalogue and UML diagram of the application schema(s) in section 5.2.</w:t>
      </w:r>
    </w:p>
    <w:p w:rsidR="00766FA1" w:rsidRDefault="00766FA1" w:rsidP="00853D31">
      <w:pPr>
        <w:shd w:val="clear" w:color="auto" w:fill="E6E6E6"/>
        <w:tabs>
          <w:tab w:val="left" w:pos="720"/>
        </w:tabs>
      </w:pPr>
    </w:p>
    <w:p w:rsidR="00766FA1" w:rsidRPr="00810819" w:rsidRDefault="00766FA1" w:rsidP="00797415">
      <w:pPr>
        <w:pStyle w:val="a3"/>
        <w:numPr>
          <w:ilvl w:val="2"/>
          <w:numId w:val="32"/>
        </w:numPr>
        <w:tabs>
          <w:tab w:val="clear" w:pos="2160"/>
        </w:tabs>
        <w:rPr>
          <w:bCs/>
        </w:rPr>
      </w:pPr>
      <w:bookmarkStart w:id="559" w:name="_Ref326236461"/>
      <w:bookmarkStart w:id="560" w:name="_Ref333306914"/>
      <w:bookmarkStart w:id="561" w:name="_Ref333306893"/>
      <w:bookmarkStart w:id="562" w:name="_Toc342909815"/>
      <w:bookmarkStart w:id="563" w:name="_Toc346799612"/>
      <w:bookmarkStart w:id="564" w:name="_Toc374363878"/>
      <w:bookmarkStart w:id="565" w:name="_Toc374464141"/>
      <w:bookmarkStart w:id="566" w:name="ogc_sf"/>
      <w:bookmarkEnd w:id="518"/>
      <w:r>
        <w:t>Geometry representation test</w:t>
      </w:r>
      <w:bookmarkEnd w:id="559"/>
      <w:bookmarkEnd w:id="560"/>
      <w:bookmarkEnd w:id="561"/>
      <w:bookmarkEnd w:id="562"/>
      <w:bookmarkEnd w:id="563"/>
      <w:bookmarkEnd w:id="564"/>
      <w:bookmarkEnd w:id="565"/>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a) </w:t>
      </w:r>
      <w:r>
        <w:rPr>
          <w:u w:val="single"/>
        </w:rPr>
        <w:t>Purpose</w:t>
      </w:r>
      <w:r>
        <w:t>: Verification whether the value domain of spatial properties is restricted as specified in the Commission Regulation No 1089/2010.</w:t>
      </w:r>
    </w:p>
    <w:p w:rsidR="00766FA1" w:rsidRDefault="00766FA1" w:rsidP="00853D31">
      <w:pPr>
        <w:shd w:val="clear" w:color="auto" w:fill="E6E6E6"/>
        <w:tabs>
          <w:tab w:val="left" w:pos="720"/>
        </w:tabs>
      </w:pPr>
    </w:p>
    <w:p w:rsidR="00766FA1" w:rsidRPr="002601F8" w:rsidRDefault="00766FA1" w:rsidP="00853D31">
      <w:r w:rsidRPr="002601F8">
        <w:t xml:space="preserve">b) </w:t>
      </w:r>
      <w:r w:rsidRPr="002601F8">
        <w:rPr>
          <w:u w:val="single"/>
        </w:rPr>
        <w:t>Reference</w:t>
      </w:r>
      <w:r w:rsidRPr="002601F8">
        <w:t>: Art.12(1</w:t>
      </w:r>
      <w:r w:rsidRPr="00BD2619">
        <w:t>)</w:t>
      </w:r>
      <w:r>
        <w:t xml:space="preserve"> </w:t>
      </w:r>
      <w:r w:rsidRPr="002601F8">
        <w:t>of Commission Regulation No 1089/2010</w:t>
      </w:r>
    </w:p>
    <w:p w:rsidR="00766FA1" w:rsidRDefault="00766FA1" w:rsidP="00853D31">
      <w:pPr>
        <w:shd w:val="clear" w:color="auto" w:fill="E6E6E6"/>
        <w:tabs>
          <w:tab w:val="left" w:pos="720"/>
        </w:tabs>
        <w:rPr>
          <w:u w:val="single"/>
        </w:rPr>
      </w:pPr>
    </w:p>
    <w:p w:rsidR="00766FA1" w:rsidRDefault="00766FA1" w:rsidP="00853D31">
      <w:pPr>
        <w:shd w:val="clear" w:color="auto" w:fill="E6E6E6"/>
        <w:tabs>
          <w:tab w:val="left" w:pos="720"/>
        </w:tabs>
      </w:pPr>
      <w:r>
        <w:rPr>
          <w:u w:val="single"/>
        </w:rPr>
        <w:t>c) Test Method</w:t>
      </w:r>
      <w:r>
        <w:t>: Check whether all spatial properties only use 0, 1 and 2-dimensional geometric objects that exist in the right 2-, 3- or 4-dimensional coordinate space, and where all curve interpolations respect the rules specified in the reference documents.</w:t>
      </w:r>
    </w:p>
    <w:p w:rsidR="00766FA1" w:rsidRDefault="00766FA1" w:rsidP="00853D31">
      <w:pPr>
        <w:shd w:val="clear" w:color="auto" w:fill="E6E6E6"/>
        <w:tabs>
          <w:tab w:val="left" w:pos="720"/>
        </w:tabs>
      </w:pPr>
    </w:p>
    <w:p w:rsidR="00766FA1" w:rsidRDefault="00766FA1" w:rsidP="00853D31">
      <w:r>
        <w:t>NOTE</w:t>
      </w:r>
      <w:r>
        <w:tab/>
      </w:r>
      <w:r>
        <w:tab/>
        <w:t>Further technical information is in OGC Simple Feature spatial schema v1.2.1 [06-103r4].</w:t>
      </w:r>
    </w:p>
    <w:p w:rsidR="00766FA1" w:rsidRDefault="00766FA1" w:rsidP="00853D31"/>
    <w:p w:rsidR="00766FA1" w:rsidRPr="00810819" w:rsidRDefault="00766FA1" w:rsidP="00797415">
      <w:pPr>
        <w:pStyle w:val="a3"/>
        <w:numPr>
          <w:ilvl w:val="2"/>
          <w:numId w:val="32"/>
        </w:numPr>
        <w:tabs>
          <w:tab w:val="clear" w:pos="2160"/>
        </w:tabs>
        <w:rPr>
          <w:bCs/>
        </w:rPr>
      </w:pPr>
      <w:bookmarkStart w:id="567" w:name="_Toc346799613"/>
      <w:bookmarkStart w:id="568" w:name="_Toc374363879"/>
      <w:bookmarkStart w:id="569" w:name="_Toc374464142"/>
      <w:r>
        <w:t>Risk zone – theme specific test 1</w:t>
      </w:r>
      <w:bookmarkEnd w:id="567"/>
      <w:bookmarkEnd w:id="568"/>
      <w:bookmarkEnd w:id="569"/>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a) </w:t>
      </w:r>
      <w:r>
        <w:rPr>
          <w:u w:val="single"/>
        </w:rPr>
        <w:t>Purpose</w:t>
      </w:r>
      <w:r>
        <w:t>: Verification whether each Risk Zone and/or Risk Zone Coverage are spatially associated – overlap - with a spatial extent of a Hazard Area.</w:t>
      </w:r>
    </w:p>
    <w:p w:rsidR="00766FA1" w:rsidRDefault="00766FA1" w:rsidP="00853D31"/>
    <w:p w:rsidR="00766FA1" w:rsidRPr="002601F8" w:rsidRDefault="00766FA1" w:rsidP="00853D31">
      <w:r w:rsidRPr="002601F8">
        <w:t xml:space="preserve">b) </w:t>
      </w:r>
      <w:r w:rsidRPr="002601F8">
        <w:rPr>
          <w:u w:val="single"/>
        </w:rPr>
        <w:t>Reference</w:t>
      </w:r>
      <w:r w:rsidRPr="002601F8">
        <w:t xml:space="preserve">: </w:t>
      </w:r>
      <w:r>
        <w:t xml:space="preserve">Annex IV. Section 12.6. </w:t>
      </w:r>
      <w:r w:rsidRPr="002601F8">
        <w:t>(1</w:t>
      </w:r>
      <w:r w:rsidRPr="00BD2619">
        <w:t>)</w:t>
      </w:r>
      <w:r>
        <w:t xml:space="preserve"> </w:t>
      </w:r>
      <w:r w:rsidRPr="002601F8">
        <w:t>of Commission Regulation No 1089/2010</w:t>
      </w:r>
    </w:p>
    <w:p w:rsidR="00766FA1" w:rsidRDefault="00766FA1" w:rsidP="00853D31">
      <w:pPr>
        <w:shd w:val="clear" w:color="auto" w:fill="E6E6E6"/>
        <w:tabs>
          <w:tab w:val="left" w:pos="720"/>
        </w:tabs>
        <w:rPr>
          <w:u w:val="single"/>
        </w:rPr>
      </w:pPr>
    </w:p>
    <w:p w:rsidR="00766FA1" w:rsidRDefault="00766FA1" w:rsidP="00853D31">
      <w:pPr>
        <w:shd w:val="clear" w:color="auto" w:fill="E6E6E6"/>
        <w:tabs>
          <w:tab w:val="left" w:pos="720"/>
        </w:tabs>
      </w:pPr>
      <w:r>
        <w:rPr>
          <w:u w:val="single"/>
        </w:rPr>
        <w:t>c) Test Method</w:t>
      </w:r>
      <w:r>
        <w:t xml:space="preserve">: Check whether all instances of the RiskZone and/or RiskZoneCoverage spatial object types overlap with an instance of the  HazardArea spatial object type. </w:t>
      </w:r>
    </w:p>
    <w:p w:rsidR="00766FA1" w:rsidRDefault="00766FA1" w:rsidP="00853D31"/>
    <w:p w:rsidR="00766FA1" w:rsidRPr="00810819" w:rsidRDefault="00766FA1" w:rsidP="00797415">
      <w:pPr>
        <w:pStyle w:val="a3"/>
        <w:numPr>
          <w:ilvl w:val="2"/>
          <w:numId w:val="32"/>
        </w:numPr>
        <w:tabs>
          <w:tab w:val="clear" w:pos="2160"/>
        </w:tabs>
        <w:rPr>
          <w:bCs/>
        </w:rPr>
      </w:pPr>
      <w:bookmarkStart w:id="570" w:name="_Toc346799614"/>
      <w:bookmarkStart w:id="571" w:name="_Toc374363880"/>
      <w:bookmarkStart w:id="572" w:name="_Toc374464143"/>
      <w:r>
        <w:t>Risk zone – theme specific test 2</w:t>
      </w:r>
      <w:bookmarkEnd w:id="570"/>
      <w:bookmarkEnd w:id="571"/>
      <w:bookmarkEnd w:id="572"/>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a) </w:t>
      </w:r>
      <w:r>
        <w:rPr>
          <w:u w:val="single"/>
        </w:rPr>
        <w:t>Purpose</w:t>
      </w:r>
      <w:r>
        <w:t>: Verification whether each Risk Zone and/or Risk Zone Coverage are spatially associated – overlap - with at least one Exposed Element.</w:t>
      </w:r>
    </w:p>
    <w:p w:rsidR="00766FA1" w:rsidRDefault="00766FA1" w:rsidP="00853D31"/>
    <w:p w:rsidR="00766FA1" w:rsidRPr="002601F8" w:rsidRDefault="00766FA1" w:rsidP="00853D31">
      <w:r w:rsidRPr="002601F8">
        <w:t xml:space="preserve">b) </w:t>
      </w:r>
      <w:r w:rsidRPr="002601F8">
        <w:rPr>
          <w:u w:val="single"/>
        </w:rPr>
        <w:t>Reference</w:t>
      </w:r>
      <w:r w:rsidRPr="002601F8">
        <w:t xml:space="preserve">: </w:t>
      </w:r>
      <w:r>
        <w:t xml:space="preserve">Annex IV. Section 12.6. </w:t>
      </w:r>
      <w:r w:rsidRPr="002601F8">
        <w:t>(</w:t>
      </w:r>
      <w:r>
        <w:t>2</w:t>
      </w:r>
      <w:r w:rsidRPr="00BD2619">
        <w:t>)</w:t>
      </w:r>
      <w:r>
        <w:t xml:space="preserve"> </w:t>
      </w:r>
      <w:r w:rsidRPr="002601F8">
        <w:t>of Commission Regulation No 1089/2010</w:t>
      </w:r>
    </w:p>
    <w:p w:rsidR="00766FA1" w:rsidRDefault="00766FA1" w:rsidP="00853D31">
      <w:pPr>
        <w:shd w:val="clear" w:color="auto" w:fill="E6E6E6"/>
        <w:tabs>
          <w:tab w:val="left" w:pos="720"/>
        </w:tabs>
        <w:rPr>
          <w:u w:val="single"/>
        </w:rPr>
      </w:pPr>
    </w:p>
    <w:p w:rsidR="00766FA1" w:rsidRDefault="00766FA1" w:rsidP="00853D31">
      <w:pPr>
        <w:shd w:val="clear" w:color="auto" w:fill="E6E6E6"/>
        <w:tabs>
          <w:tab w:val="left" w:pos="720"/>
        </w:tabs>
      </w:pPr>
      <w:r>
        <w:rPr>
          <w:u w:val="single"/>
        </w:rPr>
        <w:t>c) Test Method</w:t>
      </w:r>
      <w:r>
        <w:t xml:space="preserve">: Check whether all instances of the RiskZone and/or RiskZoneCoverage spatial object types overlap with at least one instance of the ExposedElement spatial object type.  </w:t>
      </w:r>
    </w:p>
    <w:p w:rsidR="00766FA1" w:rsidRDefault="00766FA1" w:rsidP="00853D31"/>
    <w:p w:rsidR="00766FA1" w:rsidRDefault="00766FA1" w:rsidP="00853D31">
      <w:pPr>
        <w:rPr>
          <w:highlight w:val="yellow"/>
          <w:lang w:eastAsia="ja-JP"/>
        </w:rPr>
      </w:pPr>
    </w:p>
    <w:p w:rsidR="00766FA1" w:rsidRDefault="00766FA1" w:rsidP="00853D31">
      <w:pPr>
        <w:pStyle w:val="a2"/>
        <w:rPr>
          <w:rStyle w:val="StyleOutlinenumbered14ptBold"/>
        </w:rPr>
      </w:pPr>
      <w:bookmarkStart w:id="573" w:name="_Toc307565995"/>
      <w:bookmarkStart w:id="574" w:name="_Toc303673500"/>
      <w:bookmarkStart w:id="575" w:name="_Toc303673189"/>
      <w:bookmarkStart w:id="576" w:name="_Toc303672977"/>
      <w:bookmarkStart w:id="577" w:name="_Toc303672165"/>
      <w:bookmarkStart w:id="578" w:name="_Ref315701741"/>
      <w:bookmarkStart w:id="579" w:name="_Toc342909816"/>
      <w:bookmarkStart w:id="580" w:name="_Toc346799615"/>
      <w:bookmarkStart w:id="581" w:name="_Toc374363881"/>
      <w:bookmarkStart w:id="582" w:name="_Toc374464144"/>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66"/>
      <w:r>
        <w:rPr>
          <w:rStyle w:val="StyleOutlinenumbered14ptBold"/>
        </w:rPr>
        <w:t xml:space="preserve">Reference Systems </w:t>
      </w:r>
      <w:bookmarkEnd w:id="573"/>
      <w:bookmarkEnd w:id="574"/>
      <w:bookmarkEnd w:id="575"/>
      <w:bookmarkEnd w:id="576"/>
      <w:bookmarkEnd w:id="577"/>
      <w:r>
        <w:rPr>
          <w:rStyle w:val="StyleOutlinenumbered14ptBold"/>
        </w:rPr>
        <w:t>Conformance Class</w:t>
      </w:r>
      <w:bookmarkEnd w:id="578"/>
      <w:bookmarkEnd w:id="579"/>
      <w:bookmarkEnd w:id="580"/>
      <w:bookmarkEnd w:id="581"/>
      <w:bookmarkEnd w:id="582"/>
    </w:p>
    <w:p w:rsidR="00766FA1" w:rsidRDefault="00766FA1" w:rsidP="00853D31">
      <w:pPr>
        <w:rPr>
          <w:b/>
        </w:rPr>
      </w:pPr>
    </w:p>
    <w:p w:rsidR="00766FA1" w:rsidRDefault="00766FA1" w:rsidP="00E63FA6">
      <w:pPr>
        <w:rPr>
          <w:b/>
        </w:rPr>
      </w:pPr>
      <w:r>
        <w:rPr>
          <w:b/>
        </w:rPr>
        <w:t xml:space="preserve">Conformance class: </w:t>
      </w:r>
    </w:p>
    <w:p w:rsidR="00766FA1" w:rsidRPr="00F52368" w:rsidRDefault="00766FA1" w:rsidP="00853D31">
      <w:pPr>
        <w:rPr>
          <w:lang w:eastAsia="ja-JP"/>
        </w:rPr>
      </w:pPr>
      <w:r w:rsidRPr="00F52368">
        <w:rPr>
          <w:lang w:eastAsia="ja-JP"/>
        </w:rPr>
        <w:t>http://inspire.ec.europa.eu/</w:t>
      </w:r>
      <w:r>
        <w:rPr>
          <w:lang w:eastAsia="ja-JP"/>
        </w:rPr>
        <w:t>conformance-class</w:t>
      </w:r>
      <w:r w:rsidRPr="00F52368">
        <w:rPr>
          <w:lang w:eastAsia="ja-JP"/>
        </w:rPr>
        <w:t>/ir/</w:t>
      </w:r>
      <w:r>
        <w:rPr>
          <w:lang w:eastAsia="ja-JP"/>
        </w:rPr>
        <w:t>nz/rs</w:t>
      </w:r>
    </w:p>
    <w:p w:rsidR="00766FA1" w:rsidRPr="00810819" w:rsidRDefault="00766FA1" w:rsidP="00797415">
      <w:pPr>
        <w:pStyle w:val="a3"/>
        <w:numPr>
          <w:ilvl w:val="2"/>
          <w:numId w:val="29"/>
        </w:numPr>
        <w:tabs>
          <w:tab w:val="clear" w:pos="2160"/>
        </w:tabs>
        <w:rPr>
          <w:bCs/>
        </w:rPr>
      </w:pPr>
      <w:bookmarkStart w:id="583" w:name="_Ref326240866"/>
      <w:bookmarkStart w:id="584" w:name="_Ref315702168"/>
      <w:bookmarkStart w:id="585" w:name="_Ref315702123"/>
      <w:bookmarkStart w:id="586" w:name="_Toc307565996"/>
      <w:bookmarkStart w:id="587" w:name="_Ref307476174"/>
      <w:bookmarkStart w:id="588" w:name="_Toc303673501"/>
      <w:bookmarkStart w:id="589" w:name="_Toc303673190"/>
      <w:bookmarkStart w:id="590" w:name="_Toc303672978"/>
      <w:bookmarkStart w:id="591" w:name="_Toc303672166"/>
      <w:bookmarkStart w:id="592" w:name="_Toc342909817"/>
      <w:bookmarkStart w:id="593" w:name="_Toc346799616"/>
      <w:bookmarkStart w:id="594" w:name="_Toc374363882"/>
      <w:bookmarkStart w:id="595" w:name="_Toc374464145"/>
      <w:bookmarkStart w:id="596" w:name="datum"/>
      <w:r>
        <w:t>Datum test</w:t>
      </w:r>
      <w:bookmarkEnd w:id="583"/>
      <w:bookmarkEnd w:id="584"/>
      <w:bookmarkEnd w:id="585"/>
      <w:bookmarkEnd w:id="586"/>
      <w:bookmarkEnd w:id="587"/>
      <w:bookmarkEnd w:id="588"/>
      <w:bookmarkEnd w:id="589"/>
      <w:bookmarkEnd w:id="590"/>
      <w:bookmarkEnd w:id="591"/>
      <w:bookmarkEnd w:id="592"/>
      <w:bookmarkEnd w:id="593"/>
      <w:bookmarkEnd w:id="594"/>
      <w:bookmarkEnd w:id="595"/>
    </w:p>
    <w:p w:rsidR="00766FA1" w:rsidRDefault="00766FA1" w:rsidP="00853D31">
      <w:pPr>
        <w:shd w:val="clear" w:color="auto" w:fill="E6E6E6"/>
        <w:tabs>
          <w:tab w:val="left" w:pos="720"/>
        </w:tabs>
      </w:pPr>
      <w:r>
        <w:t xml:space="preserve">a) </w:t>
      </w:r>
      <w:r>
        <w:rPr>
          <w:u w:val="single"/>
        </w:rPr>
        <w:t>Purpose</w:t>
      </w:r>
      <w:r>
        <w:t>: Verify whether each instance of a spatial object type is given with reference to one of the (geodetic) datums specified in the target specification.</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c) </w:t>
      </w:r>
      <w:r>
        <w:rPr>
          <w:u w:val="single"/>
        </w:rPr>
        <w:t>Reference</w:t>
      </w:r>
      <w:r>
        <w:t>: Annex II Section 1.2 of Commission Regulation No 1089/2010</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Test Method</w:t>
      </w:r>
      <w:r>
        <w:t>: Check whether each instance of a spatial object type specified in the application schema(s) in section 5 has been expressed using:</w:t>
      </w:r>
    </w:p>
    <w:p w:rsidR="00766FA1" w:rsidRDefault="00766FA1" w:rsidP="00797415">
      <w:pPr>
        <w:numPr>
          <w:ilvl w:val="0"/>
          <w:numId w:val="28"/>
        </w:numPr>
        <w:shd w:val="clear" w:color="auto" w:fill="E6E6E6"/>
        <w:tabs>
          <w:tab w:val="left" w:pos="720"/>
        </w:tabs>
      </w:pPr>
      <w:r>
        <w:t>the European Terrestrial Reference System 1989 (ETRS89) within its geographical scope; or</w:t>
      </w:r>
    </w:p>
    <w:p w:rsidR="00766FA1" w:rsidRDefault="00766FA1" w:rsidP="00797415">
      <w:pPr>
        <w:numPr>
          <w:ilvl w:val="0"/>
          <w:numId w:val="28"/>
        </w:numPr>
        <w:shd w:val="clear" w:color="auto" w:fill="E6E6E6"/>
        <w:tabs>
          <w:tab w:val="left" w:pos="720"/>
        </w:tabs>
      </w:pPr>
      <w:r>
        <w:t>the International Terrestrial Reference System (ITRS) for areas beyond the ETRS89 geographical scope; or</w:t>
      </w:r>
    </w:p>
    <w:p w:rsidR="00766FA1" w:rsidRDefault="00766FA1" w:rsidP="00797415">
      <w:pPr>
        <w:numPr>
          <w:ilvl w:val="0"/>
          <w:numId w:val="28"/>
        </w:numPr>
        <w:shd w:val="clear" w:color="auto" w:fill="E6E6E6"/>
        <w:tabs>
          <w:tab w:val="left" w:pos="720"/>
        </w:tabs>
      </w:pPr>
      <w:r>
        <w:t>other geodetic coordinate reference systems compliant with the ITRS. Compliant with the ITRS means that the system definition is based on the definition of ITRS and there is a well-established and described relationship between both systems, according to the EN ISO 19111.</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w:t>
      </w:r>
      <w:r>
        <w:tab/>
        <w:t>Further technical information is given in Section 6 of this document.</w:t>
      </w:r>
    </w:p>
    <w:p w:rsidR="00766FA1" w:rsidRPr="0089408E" w:rsidRDefault="00766FA1" w:rsidP="00853D31">
      <w:pPr>
        <w:rPr>
          <w:highlight w:val="yellow"/>
          <w:lang w:eastAsia="ja-JP"/>
        </w:rPr>
      </w:pPr>
    </w:p>
    <w:p w:rsidR="00766FA1" w:rsidRPr="00810819" w:rsidRDefault="00766FA1" w:rsidP="00797415">
      <w:pPr>
        <w:pStyle w:val="a3"/>
        <w:numPr>
          <w:ilvl w:val="2"/>
          <w:numId w:val="29"/>
        </w:numPr>
        <w:tabs>
          <w:tab w:val="clear" w:pos="2160"/>
        </w:tabs>
        <w:rPr>
          <w:bCs/>
        </w:rPr>
      </w:pPr>
      <w:bookmarkStart w:id="597" w:name="_Ref326240868"/>
      <w:bookmarkStart w:id="598" w:name="_Ref337540221"/>
      <w:bookmarkStart w:id="599" w:name="_Toc342909818"/>
      <w:bookmarkStart w:id="600" w:name="_Toc346799617"/>
      <w:bookmarkStart w:id="601" w:name="_Toc374363883"/>
      <w:bookmarkStart w:id="602" w:name="_Toc374464146"/>
      <w:bookmarkStart w:id="603" w:name="crs"/>
      <w:bookmarkEnd w:id="596"/>
      <w:r>
        <w:t>Coordinate reference system test</w:t>
      </w:r>
      <w:bookmarkEnd w:id="597"/>
      <w:bookmarkEnd w:id="598"/>
      <w:bookmarkEnd w:id="599"/>
      <w:bookmarkEnd w:id="600"/>
      <w:bookmarkEnd w:id="601"/>
      <w:bookmarkEnd w:id="602"/>
    </w:p>
    <w:p w:rsidR="00766FA1" w:rsidRDefault="00766FA1" w:rsidP="00853D31">
      <w:pPr>
        <w:shd w:val="clear" w:color="auto" w:fill="E6E6E6"/>
        <w:tabs>
          <w:tab w:val="left" w:pos="720"/>
        </w:tabs>
      </w:pPr>
      <w:r>
        <w:t xml:space="preserve">a) </w:t>
      </w:r>
      <w:r>
        <w:rPr>
          <w:u w:val="single"/>
        </w:rPr>
        <w:t>Purpose</w:t>
      </w:r>
      <w:r>
        <w:t>: Verify whether the two- and three-dimensional coordinate reference systems are used as defined in section 6.</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Reference</w:t>
      </w:r>
      <w:r>
        <w:t>: Section 6 of Commission Regulation 1089/2010.</w:t>
      </w:r>
    </w:p>
    <w:p w:rsidR="00766FA1" w:rsidRDefault="00766FA1" w:rsidP="00853D31">
      <w:pPr>
        <w:shd w:val="clear" w:color="auto" w:fill="E6E6E6"/>
        <w:tabs>
          <w:tab w:val="left" w:pos="720"/>
        </w:tabs>
      </w:pPr>
    </w:p>
    <w:p w:rsidR="00766FA1" w:rsidRPr="0089408E" w:rsidRDefault="00766FA1" w:rsidP="00853D31">
      <w:pPr>
        <w:shd w:val="clear" w:color="auto" w:fill="E6E6E6"/>
        <w:tabs>
          <w:tab w:val="left" w:pos="720"/>
        </w:tabs>
      </w:pPr>
      <w:r w:rsidRPr="0089408E">
        <w:t xml:space="preserve">c) </w:t>
      </w:r>
      <w:r w:rsidRPr="0089408E">
        <w:rPr>
          <w:u w:val="single"/>
        </w:rPr>
        <w:t>Test Method</w:t>
      </w:r>
      <w:r w:rsidRPr="0089408E">
        <w:t>: Inspect whether</w:t>
      </w:r>
      <w:r>
        <w:t xml:space="preserve"> the horizontal and vertical components of coordinates</w:t>
      </w:r>
      <w:r w:rsidRPr="0089408E">
        <w:t xml:space="preserve"> one of the </w:t>
      </w:r>
      <w:r>
        <w:t>corresponding</w:t>
      </w:r>
      <w:r w:rsidRPr="0089408E">
        <w:t xml:space="preserve"> coordinate reference system has been:</w:t>
      </w:r>
    </w:p>
    <w:p w:rsidR="00766FA1" w:rsidRPr="00E437DC" w:rsidRDefault="00766FA1" w:rsidP="00797415">
      <w:pPr>
        <w:numPr>
          <w:ilvl w:val="0"/>
          <w:numId w:val="27"/>
        </w:numPr>
        <w:ind w:left="567" w:hanging="283"/>
        <w:rPr>
          <w:lang w:eastAsia="ja-JP"/>
        </w:rPr>
      </w:pPr>
      <w:r w:rsidRPr="00E437DC">
        <w:rPr>
          <w:lang w:eastAsia="ja-JP"/>
        </w:rPr>
        <w:t xml:space="preserve">Three-dimensional Cartesian coordinates based on a datum specified in </w:t>
      </w:r>
      <w:r>
        <w:rPr>
          <w:lang w:eastAsia="ja-JP"/>
        </w:rPr>
        <w:t>1.2</w:t>
      </w:r>
      <w:r w:rsidRPr="00E437DC">
        <w:rPr>
          <w:lang w:eastAsia="ja-JP"/>
        </w:rPr>
        <w:t xml:space="preserve"> and using the parameters of the </w:t>
      </w:r>
      <w:r w:rsidRPr="00862201">
        <w:rPr>
          <w:lang w:eastAsia="ja-JP"/>
        </w:rPr>
        <w:t>Geodetic Reference System 1980 (</w:t>
      </w:r>
      <w:r w:rsidRPr="00E437DC">
        <w:rPr>
          <w:lang w:eastAsia="ja-JP"/>
        </w:rPr>
        <w:t xml:space="preserve">GRS80) ellipsoid. </w:t>
      </w:r>
    </w:p>
    <w:p w:rsidR="00766FA1" w:rsidRPr="00E437DC" w:rsidRDefault="00766FA1" w:rsidP="00797415">
      <w:pPr>
        <w:numPr>
          <w:ilvl w:val="0"/>
          <w:numId w:val="27"/>
        </w:numPr>
        <w:ind w:left="567" w:hanging="283"/>
        <w:rPr>
          <w:lang w:eastAsia="ja-JP"/>
        </w:rPr>
      </w:pPr>
      <w:r w:rsidRPr="00E437DC">
        <w:rPr>
          <w:lang w:eastAsia="ja-JP"/>
        </w:rPr>
        <w:t xml:space="preserve">Three-dimensional geodetic coordinates (latitude, longitude and ellipsoidal height) based on a datum specified in </w:t>
      </w:r>
      <w:r>
        <w:rPr>
          <w:lang w:eastAsia="ja-JP"/>
        </w:rPr>
        <w:t>1.2</w:t>
      </w:r>
      <w:r w:rsidRPr="00E437DC">
        <w:rPr>
          <w:lang w:eastAsia="ja-JP"/>
        </w:rPr>
        <w:t xml:space="preserve"> and using the parameters of the GRS80 ellipsoid.</w:t>
      </w:r>
    </w:p>
    <w:p w:rsidR="00766FA1" w:rsidRPr="00E437DC" w:rsidRDefault="00766FA1" w:rsidP="00797415">
      <w:pPr>
        <w:numPr>
          <w:ilvl w:val="0"/>
          <w:numId w:val="27"/>
        </w:numPr>
        <w:ind w:left="567" w:hanging="283"/>
        <w:rPr>
          <w:lang w:eastAsia="ja-JP"/>
        </w:rPr>
      </w:pPr>
      <w:r w:rsidRPr="00E437DC">
        <w:rPr>
          <w:lang w:eastAsia="ja-JP"/>
        </w:rPr>
        <w:t xml:space="preserve">Two-dimensional geodetic coordinates (latitude and longitude) based on a datum </w:t>
      </w:r>
      <w:r>
        <w:rPr>
          <w:lang w:eastAsia="ja-JP"/>
        </w:rPr>
        <w:t xml:space="preserve">specified in 1.2 </w:t>
      </w:r>
      <w:r w:rsidRPr="00E437DC">
        <w:rPr>
          <w:lang w:eastAsia="ja-JP"/>
        </w:rPr>
        <w:t xml:space="preserve">and using the parameters of the GRS80 ellipsoid. </w:t>
      </w:r>
    </w:p>
    <w:p w:rsidR="00766FA1" w:rsidRPr="00E437DC" w:rsidRDefault="00766FA1" w:rsidP="00797415">
      <w:pPr>
        <w:numPr>
          <w:ilvl w:val="0"/>
          <w:numId w:val="27"/>
        </w:numPr>
        <w:ind w:left="567" w:hanging="283"/>
        <w:rPr>
          <w:lang w:eastAsia="ja-JP"/>
        </w:rPr>
      </w:pPr>
      <w:r w:rsidRPr="00E437DC">
        <w:rPr>
          <w:lang w:eastAsia="ja-JP"/>
        </w:rPr>
        <w:t>Plane coordinates using the ETRS89 Lambert Azimuthal Equal Area coordinate reference system.</w:t>
      </w:r>
    </w:p>
    <w:p w:rsidR="00766FA1" w:rsidRPr="00E437DC" w:rsidRDefault="00766FA1" w:rsidP="00797415">
      <w:pPr>
        <w:numPr>
          <w:ilvl w:val="0"/>
          <w:numId w:val="27"/>
        </w:numPr>
        <w:ind w:left="567" w:hanging="283"/>
        <w:rPr>
          <w:lang w:eastAsia="ja-JP"/>
        </w:rPr>
      </w:pPr>
      <w:r w:rsidRPr="00E437DC">
        <w:rPr>
          <w:lang w:eastAsia="ja-JP"/>
        </w:rPr>
        <w:t xml:space="preserve">Plane coordinates using the ETRS89 Lambert Conformal Conic coordinate reference system. </w:t>
      </w:r>
    </w:p>
    <w:p w:rsidR="00766FA1" w:rsidRPr="00E437DC" w:rsidRDefault="00766FA1" w:rsidP="00797415">
      <w:pPr>
        <w:numPr>
          <w:ilvl w:val="0"/>
          <w:numId w:val="27"/>
        </w:numPr>
        <w:ind w:left="567" w:hanging="283"/>
        <w:rPr>
          <w:lang w:eastAsia="ja-JP"/>
        </w:rPr>
      </w:pPr>
      <w:r w:rsidRPr="00E437DC">
        <w:rPr>
          <w:lang w:eastAsia="ja-JP"/>
        </w:rPr>
        <w:t xml:space="preserve">Plane coordinates using the ETRS89 Transverse Mercator coordinate reference system. </w:t>
      </w:r>
    </w:p>
    <w:p w:rsidR="00766FA1" w:rsidRDefault="00766FA1" w:rsidP="00797415">
      <w:pPr>
        <w:numPr>
          <w:ilvl w:val="0"/>
          <w:numId w:val="27"/>
        </w:numPr>
        <w:ind w:left="567" w:hanging="283"/>
        <w:rPr>
          <w:lang w:eastAsia="ja-JP"/>
        </w:rPr>
      </w:pPr>
      <w:r w:rsidRPr="00E437DC">
        <w:rPr>
          <w:lang w:eastAsia="ja-JP"/>
        </w:rPr>
        <w:t>For the vertical component on land, the European Vertical Reference System (EVRS) shall be used to express gravity-related heights within its geographical scope. Other vertical reference systems related to the Earth gravity field shall be used to express gravity-related heights in areas that are outside the geographical scope of EVRS.</w:t>
      </w:r>
      <w:bookmarkStart w:id="604" w:name="vertical_marine"/>
    </w:p>
    <w:p w:rsidR="00766FA1" w:rsidRDefault="00766FA1" w:rsidP="00797415">
      <w:pPr>
        <w:numPr>
          <w:ilvl w:val="0"/>
          <w:numId w:val="27"/>
        </w:numPr>
        <w:ind w:left="567" w:hanging="283"/>
        <w:rPr>
          <w:lang w:eastAsia="ja-JP"/>
        </w:rPr>
      </w:pPr>
      <w:r>
        <w:rPr>
          <w:lang w:eastAsia="ja-JP"/>
        </w:rPr>
        <w:t>For the vertical component in marine areas where there is an appreciable tidal range (tidal waters), the Lowest Astronomical Tide (LAT) shall be used as the reference surface.</w:t>
      </w:r>
    </w:p>
    <w:p w:rsidR="00766FA1" w:rsidRPr="00E437DC" w:rsidRDefault="00766FA1" w:rsidP="00797415">
      <w:pPr>
        <w:numPr>
          <w:ilvl w:val="0"/>
          <w:numId w:val="27"/>
        </w:numPr>
        <w:ind w:left="567" w:hanging="283"/>
        <w:rPr>
          <w:lang w:eastAsia="ja-JP"/>
        </w:rPr>
      </w:pPr>
      <w:r>
        <w:rPr>
          <w:lang w:eastAsia="ja-JP"/>
        </w:rPr>
        <w:t>For the vertical component in marine areas without an appreciable tidal range, in open oceans and effectively in waters that are deeper than 200 meters, the Mean Sea Level (MSL) or a well-defined reference level close to the MSL shall be used as the reference surface.</w:t>
      </w:r>
      <w:bookmarkEnd w:id="604"/>
      <w:r>
        <w:rPr>
          <w:lang w:eastAsia="ja-JP"/>
        </w:rPr>
        <w:t>“</w:t>
      </w:r>
    </w:p>
    <w:p w:rsidR="00766FA1" w:rsidRDefault="00766FA1" w:rsidP="00797415">
      <w:pPr>
        <w:numPr>
          <w:ilvl w:val="0"/>
          <w:numId w:val="27"/>
        </w:numPr>
        <w:ind w:left="567" w:hanging="283"/>
        <w:rPr>
          <w:lang w:eastAsia="ja-JP"/>
        </w:rPr>
      </w:pPr>
      <w:r>
        <w:rPr>
          <w:lang w:eastAsia="ja-JP"/>
        </w:rPr>
        <w:t>For the vertical component in the free atmosphere, barometric pressure, converted to height using ISO 2533:1975 International Standard Atmosphere, or other linear or parametric reference systems shall be used. Where other parametric reference systems are used, these shall be described in an accessible reference using EN ISO 19111-2:2012.</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w:t>
      </w:r>
      <w:r>
        <w:tab/>
        <w:t>Further technical information is given in Section 6 of this document.</w:t>
      </w:r>
    </w:p>
    <w:p w:rsidR="00766FA1" w:rsidRPr="0089408E" w:rsidRDefault="00766FA1" w:rsidP="00853D31">
      <w:pPr>
        <w:rPr>
          <w:highlight w:val="yellow"/>
          <w:lang w:eastAsia="ja-JP"/>
        </w:rPr>
      </w:pPr>
    </w:p>
    <w:p w:rsidR="00766FA1" w:rsidRPr="00863978" w:rsidRDefault="00766FA1" w:rsidP="00797415">
      <w:pPr>
        <w:pStyle w:val="a3"/>
        <w:numPr>
          <w:ilvl w:val="2"/>
          <w:numId w:val="29"/>
        </w:numPr>
        <w:tabs>
          <w:tab w:val="clear" w:pos="2160"/>
        </w:tabs>
        <w:rPr>
          <w:bCs/>
        </w:rPr>
      </w:pPr>
      <w:bookmarkStart w:id="605" w:name="_Ref326240872"/>
      <w:bookmarkStart w:id="606" w:name="_Toc342909819"/>
      <w:bookmarkStart w:id="607" w:name="_Toc346799618"/>
      <w:bookmarkStart w:id="608" w:name="_Toc374363884"/>
      <w:bookmarkStart w:id="609" w:name="_Toc374464147"/>
      <w:bookmarkEnd w:id="603"/>
      <w:r>
        <w:t>Grid test</w:t>
      </w:r>
      <w:bookmarkEnd w:id="605"/>
      <w:bookmarkEnd w:id="606"/>
      <w:bookmarkEnd w:id="607"/>
      <w:bookmarkEnd w:id="608"/>
      <w:bookmarkEnd w:id="609"/>
    </w:p>
    <w:p w:rsidR="00766FA1" w:rsidRDefault="00766FA1" w:rsidP="00853D31">
      <w:pPr>
        <w:shd w:val="clear" w:color="auto" w:fill="E6E6E6"/>
        <w:tabs>
          <w:tab w:val="left" w:pos="720"/>
        </w:tabs>
      </w:pPr>
      <w:bookmarkStart w:id="610" w:name="any_grid"/>
      <w:bookmarkStart w:id="611" w:name="default_grid"/>
      <w:r>
        <w:rPr>
          <w:rFonts w:cs="Arial"/>
        </w:rPr>
        <w:t xml:space="preserve">a) </w:t>
      </w:r>
      <w:r>
        <w:rPr>
          <w:u w:val="single"/>
        </w:rPr>
        <w:t>Purpose</w:t>
      </w:r>
      <w:r>
        <w:t>: Verify that gridded data related are available using the grid compatible with one of the coordinate reference systems defined in Commission Regulation No 1089/2010</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Reference</w:t>
      </w:r>
      <w:r>
        <w:t>: Annex II Section 2.1 and 2.2</w:t>
      </w:r>
      <w:r w:rsidRPr="000C31B6">
        <w:t xml:space="preserve"> </w:t>
      </w:r>
      <w:r>
        <w:t>of Commission Regulation 1089/2010</w:t>
      </w:r>
      <w:r>
        <w:rPr>
          <w:rFonts w:cs="EUAlbertina"/>
          <w:color w:val="000000"/>
        </w:rPr>
        <w:t>.</w:t>
      </w:r>
    </w:p>
    <w:p w:rsidR="00766FA1" w:rsidRPr="006549B7"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c) </w:t>
      </w:r>
      <w:r>
        <w:rPr>
          <w:u w:val="single"/>
        </w:rPr>
        <w:t>Test Method</w:t>
      </w:r>
      <w:r>
        <w:t>: Check whether the dataset defined as a grid is compatible with one of the coordinate reference</w:t>
      </w:r>
      <w:r>
        <w:rPr>
          <w:rFonts w:cs="EUAlbertina"/>
          <w:color w:val="000000"/>
        </w:rPr>
        <w:t>.</w:t>
      </w:r>
    </w:p>
    <w:p w:rsidR="00766FA1" w:rsidRPr="00FC51E7" w:rsidRDefault="00766FA1" w:rsidP="00797415">
      <w:pPr>
        <w:numPr>
          <w:ilvl w:val="0"/>
          <w:numId w:val="27"/>
        </w:numPr>
        <w:ind w:left="567" w:hanging="283"/>
        <w:rPr>
          <w:lang w:eastAsia="ja-JP"/>
        </w:rPr>
      </w:pPr>
      <w:r w:rsidRPr="00FC51E7">
        <w:rPr>
          <w:lang w:eastAsia="ja-JP"/>
        </w:rPr>
        <w:t xml:space="preserve">Grid_ETRS89_GRS80 based on two-dimensional geodetic coordinates using the parameters of the GRS80 ellipsoid </w:t>
      </w:r>
    </w:p>
    <w:p w:rsidR="00766FA1" w:rsidRPr="00FC51E7" w:rsidRDefault="00766FA1" w:rsidP="00797415">
      <w:pPr>
        <w:numPr>
          <w:ilvl w:val="0"/>
          <w:numId w:val="27"/>
        </w:numPr>
        <w:ind w:left="567" w:hanging="283"/>
        <w:rPr>
          <w:lang w:eastAsia="ja-JP"/>
        </w:rPr>
      </w:pPr>
      <w:r w:rsidRPr="00FC51E7">
        <w:rPr>
          <w:lang w:eastAsia="ja-JP"/>
        </w:rPr>
        <w:t>Grid_ETRS89_GRS80zn based on two-dimensional geodetic coordinates with zoning,</w:t>
      </w:r>
    </w:p>
    <w:p w:rsidR="00766FA1" w:rsidRPr="00FC51E7" w:rsidRDefault="00766FA1" w:rsidP="00797415">
      <w:pPr>
        <w:numPr>
          <w:ilvl w:val="0"/>
          <w:numId w:val="27"/>
        </w:numPr>
        <w:ind w:left="567" w:hanging="283"/>
        <w:rPr>
          <w:lang w:eastAsia="ja-JP"/>
        </w:rPr>
      </w:pPr>
      <w:r w:rsidRPr="00FC51E7">
        <w:rPr>
          <w:lang w:eastAsia="ja-JP"/>
        </w:rPr>
        <w:t>Plane coordinates using the Lambert Azimuthal Equal Area projection and the parameters of the GRS80 ellipsoid (ETRS89-LAEA)</w:t>
      </w:r>
    </w:p>
    <w:p w:rsidR="00766FA1" w:rsidRPr="00FC51E7" w:rsidRDefault="00766FA1" w:rsidP="00797415">
      <w:pPr>
        <w:numPr>
          <w:ilvl w:val="0"/>
          <w:numId w:val="27"/>
        </w:numPr>
        <w:ind w:left="567" w:hanging="283"/>
        <w:rPr>
          <w:lang w:eastAsia="ja-JP"/>
        </w:rPr>
      </w:pPr>
      <w:r w:rsidRPr="00FC51E7">
        <w:rPr>
          <w:lang w:eastAsia="ja-JP"/>
        </w:rPr>
        <w:t>Plane coordinates using the Lambert Conformal Conic projection and the parameters of the GRS80 ellipsoid (ETRS89-LCC)</w:t>
      </w:r>
    </w:p>
    <w:p w:rsidR="00766FA1" w:rsidRDefault="00766FA1" w:rsidP="00797415">
      <w:pPr>
        <w:numPr>
          <w:ilvl w:val="0"/>
          <w:numId w:val="27"/>
        </w:numPr>
        <w:ind w:left="567" w:hanging="283"/>
        <w:rPr>
          <w:lang w:eastAsia="ja-JP"/>
        </w:rPr>
      </w:pPr>
      <w:r w:rsidRPr="00FC51E7">
        <w:rPr>
          <w:lang w:eastAsia="ja-JP"/>
        </w:rPr>
        <w:t>Plane coordinates using the Transverse Mercator projection and the parameters of the GRS80 ellipsoid (ETRS89-TMzn)</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w:t>
      </w:r>
      <w:r>
        <w:tab/>
        <w:t>Further technical information is given in Section 6 of this document.</w:t>
      </w:r>
    </w:p>
    <w:p w:rsidR="00766FA1" w:rsidRDefault="00766FA1" w:rsidP="00853D31">
      <w:pPr>
        <w:tabs>
          <w:tab w:val="left" w:pos="720"/>
        </w:tabs>
      </w:pPr>
      <w:bookmarkStart w:id="612" w:name="OLE_LINK9"/>
      <w:bookmarkEnd w:id="610"/>
      <w:r>
        <w:t>NOTE 2</w:t>
      </w:r>
      <w:r>
        <w:tab/>
        <w:t xml:space="preserve">This test applies to </w:t>
      </w:r>
      <w:r>
        <w:rPr>
          <w:rFonts w:cs="Arial"/>
          <w:lang w:eastAsia="it-IT"/>
        </w:rPr>
        <w:t>Hazard Areas, Risk Zones, Exposed Elements and Observed Events spatial object types presented as coverages</w:t>
      </w:r>
      <w:r>
        <w:t xml:space="preserve"> </w:t>
      </w:r>
    </w:p>
    <w:bookmarkEnd w:id="612"/>
    <w:p w:rsidR="00766FA1" w:rsidRDefault="00766FA1" w:rsidP="00853D31">
      <w:pPr>
        <w:rPr>
          <w:lang w:eastAsia="ja-JP"/>
        </w:rPr>
      </w:pPr>
    </w:p>
    <w:p w:rsidR="00766FA1" w:rsidRPr="00863978" w:rsidRDefault="00766FA1" w:rsidP="00797415">
      <w:pPr>
        <w:pStyle w:val="a3"/>
        <w:numPr>
          <w:ilvl w:val="2"/>
          <w:numId w:val="29"/>
        </w:numPr>
        <w:tabs>
          <w:tab w:val="clear" w:pos="2160"/>
        </w:tabs>
        <w:rPr>
          <w:bCs/>
        </w:rPr>
      </w:pPr>
      <w:bookmarkStart w:id="613" w:name="_Toc342909820"/>
      <w:bookmarkStart w:id="614" w:name="_Toc346799619"/>
      <w:bookmarkStart w:id="615" w:name="_Toc374363885"/>
      <w:bookmarkStart w:id="616" w:name="_Toc374464148"/>
      <w:r>
        <w:t>View service coordinate reference system test</w:t>
      </w:r>
      <w:bookmarkEnd w:id="613"/>
      <w:bookmarkEnd w:id="614"/>
      <w:bookmarkEnd w:id="615"/>
      <w:bookmarkEnd w:id="616"/>
    </w:p>
    <w:p w:rsidR="00766FA1" w:rsidRDefault="00766FA1" w:rsidP="00853D31">
      <w:pPr>
        <w:shd w:val="clear" w:color="auto" w:fill="E6E6E6"/>
        <w:tabs>
          <w:tab w:val="left" w:pos="720"/>
        </w:tabs>
      </w:pPr>
      <w:r>
        <w:t xml:space="preserve">a) </w:t>
      </w:r>
      <w:r>
        <w:rPr>
          <w:u w:val="single"/>
        </w:rPr>
        <w:t>Purpose</w:t>
      </w:r>
      <w:r>
        <w:t>: Verify whether the spatial data set is available in the two dimensional geodetic coordinate system for their display with the INSPIRE View Service.</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Reference</w:t>
      </w:r>
      <w:r>
        <w:t>: Annex II Section 1.4</w:t>
      </w:r>
      <w:r w:rsidRPr="000C31B6">
        <w:t xml:space="preserve"> </w:t>
      </w:r>
      <w:r>
        <w:t>of Commission Regulation 1089/2010</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c) </w:t>
      </w:r>
      <w:r>
        <w:rPr>
          <w:u w:val="single"/>
        </w:rPr>
        <w:t>Test Method</w:t>
      </w:r>
      <w:r>
        <w:t>: Check that each instance of a spatial object types specified in the application schema(s) in section 5 is available in the two-dimensional geodetic coordinate system</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w:t>
      </w:r>
      <w:r>
        <w:tab/>
        <w:t>Further technical information is given in Section 6 of this document.</w:t>
      </w:r>
    </w:p>
    <w:p w:rsidR="00766FA1" w:rsidRDefault="00766FA1" w:rsidP="00853D31">
      <w:pPr>
        <w:rPr>
          <w:lang w:eastAsia="ja-JP"/>
        </w:rPr>
      </w:pPr>
    </w:p>
    <w:p w:rsidR="00766FA1" w:rsidRPr="00863978" w:rsidRDefault="00766FA1" w:rsidP="00797415">
      <w:pPr>
        <w:pStyle w:val="a3"/>
        <w:numPr>
          <w:ilvl w:val="2"/>
          <w:numId w:val="29"/>
        </w:numPr>
        <w:tabs>
          <w:tab w:val="clear" w:pos="2160"/>
        </w:tabs>
        <w:rPr>
          <w:bCs/>
        </w:rPr>
      </w:pPr>
      <w:bookmarkStart w:id="617" w:name="_Ref315702193"/>
      <w:bookmarkStart w:id="618" w:name="_Ref315702128"/>
      <w:bookmarkStart w:id="619" w:name="_Toc307565999"/>
      <w:bookmarkStart w:id="620" w:name="_Toc342909821"/>
      <w:bookmarkStart w:id="621" w:name="_Toc346799620"/>
      <w:bookmarkStart w:id="622" w:name="_Toc374363886"/>
      <w:bookmarkStart w:id="623" w:name="_Toc374464149"/>
      <w:bookmarkStart w:id="624" w:name="trs"/>
      <w:r>
        <w:t>Temporal reference system test</w:t>
      </w:r>
      <w:bookmarkEnd w:id="617"/>
      <w:bookmarkEnd w:id="618"/>
      <w:bookmarkEnd w:id="619"/>
      <w:bookmarkEnd w:id="620"/>
      <w:bookmarkEnd w:id="621"/>
      <w:bookmarkEnd w:id="622"/>
      <w:bookmarkEnd w:id="623"/>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a) </w:t>
      </w:r>
      <w:r>
        <w:rPr>
          <w:u w:val="single"/>
        </w:rPr>
        <w:t>Purpose</w:t>
      </w:r>
      <w:r>
        <w:t>: Verify whether date and time values are given as specified in Commission Regulation No 1089/2010.</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Reference</w:t>
      </w:r>
      <w:r>
        <w:t>: Art.11(1)</w:t>
      </w:r>
      <w:r w:rsidRPr="000C31B6">
        <w:t xml:space="preserve"> </w:t>
      </w:r>
      <w:r>
        <w:t>of Commission Regulation 1089/2010</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c) </w:t>
      </w:r>
      <w:r>
        <w:rPr>
          <w:u w:val="single"/>
        </w:rPr>
        <w:t>Test Method</w:t>
      </w:r>
      <w:r>
        <w:t>: Check whether:</w:t>
      </w:r>
    </w:p>
    <w:p w:rsidR="00766FA1" w:rsidRPr="00F07AEB" w:rsidRDefault="00766FA1" w:rsidP="00797415">
      <w:pPr>
        <w:numPr>
          <w:ilvl w:val="0"/>
          <w:numId w:val="28"/>
        </w:numPr>
        <w:shd w:val="clear" w:color="auto" w:fill="E6E6E6"/>
        <w:tabs>
          <w:tab w:val="left" w:pos="720"/>
        </w:tabs>
      </w:pPr>
      <w:r>
        <w:t>the Gregorian calendar is used as a reference system for date values;</w:t>
      </w:r>
    </w:p>
    <w:p w:rsidR="00766FA1" w:rsidRPr="00F07AEB" w:rsidRDefault="00766FA1" w:rsidP="00797415">
      <w:pPr>
        <w:numPr>
          <w:ilvl w:val="0"/>
          <w:numId w:val="28"/>
        </w:numPr>
        <w:shd w:val="clear" w:color="auto" w:fill="E6E6E6"/>
        <w:tabs>
          <w:tab w:val="left" w:pos="720"/>
        </w:tabs>
      </w:pPr>
      <w:r>
        <w:t>the Universal Time Coordinated (UTC) or the local time including the time zone as an offset from UTC are used as a reference system for time values.</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w:t>
      </w:r>
      <w:r>
        <w:tab/>
        <w:t>Further technical information is given in Section 6 of this document.</w:t>
      </w:r>
    </w:p>
    <w:p w:rsidR="00766FA1" w:rsidRDefault="00766FA1" w:rsidP="00853D31">
      <w:pPr>
        <w:shd w:val="clear" w:color="auto" w:fill="E6E6E6"/>
        <w:rPr>
          <w:rFonts w:cs="Arial"/>
        </w:rPr>
      </w:pPr>
    </w:p>
    <w:p w:rsidR="00766FA1" w:rsidRPr="00DD0E49" w:rsidRDefault="00766FA1" w:rsidP="00853D31">
      <w:pPr>
        <w:rPr>
          <w:lang w:eastAsia="ja-JP"/>
        </w:rPr>
      </w:pPr>
    </w:p>
    <w:p w:rsidR="00766FA1" w:rsidRPr="00863978" w:rsidRDefault="00766FA1" w:rsidP="00797415">
      <w:pPr>
        <w:pStyle w:val="a3"/>
        <w:numPr>
          <w:ilvl w:val="2"/>
          <w:numId w:val="29"/>
        </w:numPr>
        <w:tabs>
          <w:tab w:val="clear" w:pos="2160"/>
        </w:tabs>
        <w:rPr>
          <w:bCs/>
        </w:rPr>
      </w:pPr>
      <w:bookmarkStart w:id="625" w:name="_Toc342909822"/>
      <w:bookmarkStart w:id="626" w:name="_Toc346799621"/>
      <w:bookmarkStart w:id="627" w:name="_Toc374363887"/>
      <w:bookmarkStart w:id="628" w:name="_Toc374464150"/>
      <w:r>
        <w:t>Units of measurements test</w:t>
      </w:r>
      <w:bookmarkEnd w:id="625"/>
      <w:bookmarkEnd w:id="626"/>
      <w:bookmarkEnd w:id="627"/>
      <w:bookmarkEnd w:id="628"/>
    </w:p>
    <w:p w:rsidR="00766FA1" w:rsidRDefault="00766FA1" w:rsidP="00853D31">
      <w:pPr>
        <w:shd w:val="clear" w:color="auto" w:fill="E6E6E6"/>
        <w:tabs>
          <w:tab w:val="left" w:pos="720"/>
        </w:tabs>
      </w:pPr>
      <w:r>
        <w:t xml:space="preserve">a) </w:t>
      </w:r>
      <w:r>
        <w:rPr>
          <w:u w:val="single"/>
        </w:rPr>
        <w:t>Purpose</w:t>
      </w:r>
      <w:r>
        <w:t>: Verify whether all measurements are expressed as specified in Commission Regulation No 1089/2010.</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Reference</w:t>
      </w:r>
      <w:r>
        <w:t>: Art.12(2)</w:t>
      </w:r>
      <w:r w:rsidRPr="000C31B6">
        <w:t xml:space="preserve"> </w:t>
      </w:r>
      <w:r>
        <w:t>of Commission Regulation 1089/2010</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rPr>
          <w:rFonts w:cs="Arial"/>
        </w:rPr>
      </w:pPr>
      <w:r>
        <w:t xml:space="preserve">c) </w:t>
      </w:r>
      <w:r>
        <w:rPr>
          <w:u w:val="single"/>
        </w:rPr>
        <w:t>Test Method</w:t>
      </w:r>
      <w:r>
        <w:t xml:space="preserve">: Check whether all measurements are expressed in SI units or </w:t>
      </w:r>
      <w:r w:rsidRPr="000C31B6">
        <w:t>non-SI units accepted for use with the</w:t>
      </w:r>
      <w:r>
        <w:t xml:space="preserve"> International System of Units.</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 1</w:t>
      </w:r>
      <w:r>
        <w:tab/>
        <w:t xml:space="preserve">Further technical information is given in </w:t>
      </w:r>
      <w:r w:rsidRPr="0000791B">
        <w:t>ISO 80000-1:2009</w:t>
      </w:r>
      <w:r>
        <w:t>.</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 2</w:t>
      </w:r>
      <w:r>
        <w:tab/>
        <w:t xml:space="preserve">Degrees, minutes and seconds are </w:t>
      </w:r>
      <w:r w:rsidRPr="000C31B6">
        <w:t>non-SI units accepted for use with the</w:t>
      </w:r>
      <w:r>
        <w:t xml:space="preserve"> International System of Units for expressing measurements of angles.</w:t>
      </w:r>
    </w:p>
    <w:p w:rsidR="00766FA1" w:rsidRPr="00DD0E49" w:rsidRDefault="00766FA1" w:rsidP="00853D31"/>
    <w:p w:rsidR="00766FA1" w:rsidRDefault="00766FA1" w:rsidP="00853D31">
      <w:pPr>
        <w:pStyle w:val="a2"/>
        <w:rPr>
          <w:rStyle w:val="StyleOutlinenumbered14ptBold"/>
        </w:rPr>
      </w:pPr>
      <w:bookmarkStart w:id="629" w:name="_Toc342909823"/>
      <w:bookmarkStart w:id="630" w:name="_Toc346799622"/>
      <w:bookmarkStart w:id="631" w:name="_Toc374363888"/>
      <w:bookmarkStart w:id="632" w:name="_Toc374464151"/>
      <w:r>
        <w:rPr>
          <w:rStyle w:val="StyleOutlinenumbered14ptBold"/>
        </w:rPr>
        <w:t>Data Consistency Conformance Class</w:t>
      </w:r>
      <w:bookmarkEnd w:id="629"/>
      <w:bookmarkEnd w:id="630"/>
      <w:bookmarkEnd w:id="631"/>
      <w:bookmarkEnd w:id="632"/>
    </w:p>
    <w:p w:rsidR="00766FA1" w:rsidRDefault="00766FA1" w:rsidP="00853D31">
      <w:pPr>
        <w:rPr>
          <w:b/>
        </w:rPr>
      </w:pPr>
    </w:p>
    <w:p w:rsidR="00766FA1" w:rsidRDefault="00766FA1" w:rsidP="00E63FA6">
      <w:pPr>
        <w:rPr>
          <w:b/>
        </w:rPr>
      </w:pPr>
      <w:r>
        <w:rPr>
          <w:b/>
        </w:rPr>
        <w:t xml:space="preserve">Conformance class: </w:t>
      </w:r>
    </w:p>
    <w:p w:rsidR="00766FA1" w:rsidRDefault="00766FA1" w:rsidP="00853D31">
      <w:r>
        <w:t>http://inspire.ec.europa.eu/conformance-class/ir/nz/dc</w:t>
      </w:r>
    </w:p>
    <w:p w:rsidR="00766FA1" w:rsidRDefault="00766FA1" w:rsidP="00853D31"/>
    <w:p w:rsidR="00766FA1" w:rsidRPr="00DD0E49" w:rsidRDefault="00766FA1" w:rsidP="00853D31">
      <w:pPr>
        <w:rPr>
          <w:lang w:eastAsia="ja-JP"/>
        </w:rPr>
      </w:pPr>
    </w:p>
    <w:p w:rsidR="00766FA1" w:rsidRDefault="00766FA1" w:rsidP="00853D31">
      <w:pPr>
        <w:pStyle w:val="a3"/>
        <w:tabs>
          <w:tab w:val="clear" w:pos="2160"/>
        </w:tabs>
      </w:pPr>
      <w:bookmarkStart w:id="633" w:name="_Toc342909824"/>
      <w:bookmarkStart w:id="634" w:name="_Toc346799623"/>
      <w:bookmarkStart w:id="635" w:name="_Toc374363889"/>
      <w:bookmarkStart w:id="636" w:name="_Toc374464152"/>
      <w:bookmarkStart w:id="637" w:name="dq_targets"/>
      <w:bookmarkEnd w:id="611"/>
      <w:bookmarkEnd w:id="624"/>
      <w:r>
        <w:t>Unique identifier persistency test</w:t>
      </w:r>
      <w:bookmarkEnd w:id="633"/>
      <w:bookmarkEnd w:id="634"/>
      <w:bookmarkEnd w:id="635"/>
      <w:bookmarkEnd w:id="636"/>
    </w:p>
    <w:p w:rsidR="00766FA1" w:rsidRDefault="00766FA1" w:rsidP="00853D31">
      <w:pPr>
        <w:shd w:val="clear" w:color="auto" w:fill="E6E6E6"/>
        <w:tabs>
          <w:tab w:val="left" w:pos="720"/>
        </w:tabs>
      </w:pPr>
      <w:r>
        <w:t xml:space="preserve">a) </w:t>
      </w:r>
      <w:r>
        <w:rPr>
          <w:u w:val="single"/>
        </w:rPr>
        <w:t>Purpose</w:t>
      </w:r>
      <w:r>
        <w:t>: Verify whether the namespace and localId attributes of the external object identifier remain the same for different versions of a spatial object.</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Reference</w:t>
      </w:r>
      <w:r>
        <w:t>: Art. 9 of Commission Regulation 1089/2010.</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c) </w:t>
      </w:r>
      <w:r>
        <w:rPr>
          <w:u w:val="single"/>
        </w:rPr>
        <w:t>Test Method</w:t>
      </w:r>
      <w:r>
        <w:t>: Compare the namespace and localId attributes of the external object identifiers in the previous version(s) of the dataset with the namespace and localId attributes of the external object identifiers of current version for the same instances of spatial object / data types; To pass the test, neither the namespace, nor the localId shall be changed during the life-cycle of a spatial object.</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 1</w:t>
      </w:r>
      <w:r>
        <w:tab/>
        <w:t>This test can be performed exclusively on the basis of the information available in the database of the data providers.</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 2</w:t>
      </w:r>
      <w:r>
        <w:tab/>
        <w:t>When using URI this test includes the verification whether no part of the construct has been changed during the life cycle of the instances of spatial object / data types.</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 3</w:t>
      </w:r>
      <w:r>
        <w:tab/>
        <w:t>Further technical information is given in section 14.2 of the INSPIRE Generic Conceptual Model.</w:t>
      </w:r>
    </w:p>
    <w:p w:rsidR="00766FA1" w:rsidRDefault="00766FA1" w:rsidP="00797415">
      <w:pPr>
        <w:pStyle w:val="a3"/>
        <w:numPr>
          <w:ilvl w:val="2"/>
          <w:numId w:val="31"/>
        </w:numPr>
        <w:tabs>
          <w:tab w:val="clear" w:pos="2160"/>
        </w:tabs>
      </w:pPr>
      <w:bookmarkStart w:id="638" w:name="_Toc342909825"/>
      <w:bookmarkStart w:id="639" w:name="_Toc346799624"/>
      <w:bookmarkStart w:id="640" w:name="_Toc374363890"/>
      <w:bookmarkStart w:id="641" w:name="_Toc374464153"/>
      <w:bookmarkStart w:id="642" w:name="_Ref323206379"/>
      <w:r>
        <w:t>Version consistency test</w:t>
      </w:r>
      <w:bookmarkEnd w:id="638"/>
      <w:bookmarkEnd w:id="639"/>
      <w:bookmarkEnd w:id="640"/>
      <w:bookmarkEnd w:id="641"/>
    </w:p>
    <w:p w:rsidR="00766FA1" w:rsidRDefault="00766FA1" w:rsidP="00853D31">
      <w:pPr>
        <w:shd w:val="clear" w:color="auto" w:fill="E6E6E6"/>
        <w:tabs>
          <w:tab w:val="left" w:pos="720"/>
        </w:tabs>
      </w:pPr>
      <w:r>
        <w:t xml:space="preserve">a) </w:t>
      </w:r>
      <w:r>
        <w:rPr>
          <w:u w:val="single"/>
        </w:rPr>
        <w:t>Purpose</w:t>
      </w:r>
      <w:r>
        <w:t>: Verify whether different versions of the same spatial object / data type instance belong to the same type.</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Reference</w:t>
      </w:r>
      <w:r>
        <w:t>: Art. 9 of Commission Regulation 1089/2010.</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c) </w:t>
      </w:r>
      <w:r>
        <w:rPr>
          <w:u w:val="single"/>
        </w:rPr>
        <w:t>Test Method</w:t>
      </w:r>
      <w:r>
        <w:t>: Compare the types of different versions for each instance of spatial object / data type</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 1</w:t>
      </w:r>
      <w:r>
        <w:tab/>
        <w:t>This test can be performed exclusively on the basis of the information available in the database of the data providers.</w:t>
      </w:r>
    </w:p>
    <w:p w:rsidR="00766FA1" w:rsidRPr="00C269D9" w:rsidRDefault="00766FA1" w:rsidP="00853D31"/>
    <w:p w:rsidR="00766FA1" w:rsidRDefault="00766FA1" w:rsidP="00797415">
      <w:pPr>
        <w:pStyle w:val="a3"/>
        <w:numPr>
          <w:ilvl w:val="2"/>
          <w:numId w:val="31"/>
        </w:numPr>
        <w:tabs>
          <w:tab w:val="clear" w:pos="2160"/>
        </w:tabs>
      </w:pPr>
      <w:bookmarkStart w:id="643" w:name="_Toc342909826"/>
      <w:bookmarkStart w:id="644" w:name="_Toc346799625"/>
      <w:bookmarkStart w:id="645" w:name="_Toc374363891"/>
      <w:bookmarkStart w:id="646" w:name="_Toc374464154"/>
      <w:r>
        <w:t>Life cycle time sequence test</w:t>
      </w:r>
      <w:bookmarkEnd w:id="642"/>
      <w:bookmarkEnd w:id="643"/>
      <w:bookmarkEnd w:id="644"/>
      <w:bookmarkEnd w:id="645"/>
      <w:bookmarkEnd w:id="646"/>
    </w:p>
    <w:p w:rsidR="00766FA1" w:rsidRDefault="00766FA1" w:rsidP="00853D31">
      <w:pPr>
        <w:shd w:val="clear" w:color="auto" w:fill="E6E6E6"/>
        <w:tabs>
          <w:tab w:val="left" w:pos="720"/>
        </w:tabs>
      </w:pPr>
      <w:r>
        <w:rPr>
          <w:rFonts w:cs="Arial"/>
        </w:rPr>
        <w:t xml:space="preserve">a) </w:t>
      </w:r>
      <w:r>
        <w:rPr>
          <w:u w:val="single"/>
        </w:rPr>
        <w:t>Purpose</w:t>
      </w:r>
      <w:r>
        <w:t>: Verification whether the value of the attribute beginLifespanVersion refers to an earlier moment of time than the value of the attribute endLifespanVersion for every spatial object / object type where this property is specified.</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Reference</w:t>
      </w:r>
      <w:r>
        <w:t>: Art.10(3) of Commission Regulation 1089/2010.</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c) </w:t>
      </w:r>
      <w:r>
        <w:rPr>
          <w:u w:val="single"/>
        </w:rPr>
        <w:t>Test Method</w:t>
      </w:r>
      <w:r>
        <w:t>: Compare the value of the attribute beginLifespanVersion with attribute endLifespanVersion. The test is passed when the beginLifespanVersion value is before endLifespanVersion value for each instance of all spatial object/data types for which this attribute has been defined.</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 1</w:t>
      </w:r>
      <w:r>
        <w:tab/>
        <w:t>This test can be performed exclusively on the basis of the information available in the database of the data providers.</w:t>
      </w:r>
    </w:p>
    <w:p w:rsidR="00766FA1" w:rsidRPr="00DD0E49" w:rsidRDefault="00766FA1" w:rsidP="00853D31"/>
    <w:p w:rsidR="00766FA1" w:rsidRDefault="00766FA1" w:rsidP="00797415">
      <w:pPr>
        <w:pStyle w:val="a3"/>
        <w:numPr>
          <w:ilvl w:val="2"/>
          <w:numId w:val="31"/>
        </w:numPr>
        <w:tabs>
          <w:tab w:val="clear" w:pos="2160"/>
        </w:tabs>
      </w:pPr>
      <w:bookmarkStart w:id="647" w:name="_Toc342909827"/>
      <w:bookmarkStart w:id="648" w:name="_Toc346799626"/>
      <w:bookmarkStart w:id="649" w:name="_Toc374363892"/>
      <w:bookmarkStart w:id="650" w:name="_Toc374464155"/>
      <w:r>
        <w:t>Validity time sequence test</w:t>
      </w:r>
      <w:bookmarkEnd w:id="647"/>
      <w:bookmarkEnd w:id="648"/>
      <w:bookmarkEnd w:id="649"/>
      <w:bookmarkEnd w:id="650"/>
    </w:p>
    <w:p w:rsidR="00766FA1" w:rsidRDefault="00766FA1" w:rsidP="00853D31">
      <w:pPr>
        <w:shd w:val="clear" w:color="auto" w:fill="E6E6E6"/>
        <w:tabs>
          <w:tab w:val="left" w:pos="720"/>
        </w:tabs>
      </w:pPr>
      <w:r>
        <w:rPr>
          <w:rFonts w:cs="Arial"/>
        </w:rPr>
        <w:t xml:space="preserve">a) </w:t>
      </w:r>
      <w:r>
        <w:rPr>
          <w:u w:val="single"/>
        </w:rPr>
        <w:t>Purpose</w:t>
      </w:r>
      <w:r>
        <w:t>: Verification whether the value of the attribute validFrom refers to an earlier moment of time than the value of the attribute validTo for every spatial object / object type where this property is specified.</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Reference</w:t>
      </w:r>
      <w:r>
        <w:t>: Art.12(3) of Commission Regulation 1089/2010.</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c) </w:t>
      </w:r>
      <w:r>
        <w:rPr>
          <w:u w:val="single"/>
        </w:rPr>
        <w:t>Test Method</w:t>
      </w:r>
      <w:r>
        <w:t>: Compare the value of the attribute validFrom with attribute validTo. The test is passed when the validFrom value is before validTo value for each instance of all spatial object/data types for which this attribute has been defined.</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 1</w:t>
      </w:r>
      <w:r>
        <w:tab/>
        <w:t>This test can be performed exclusively on the basis of the information available in the database of the data providers.</w:t>
      </w:r>
    </w:p>
    <w:p w:rsidR="00766FA1" w:rsidRDefault="00766FA1" w:rsidP="00853D31">
      <w:pPr>
        <w:rPr>
          <w:highlight w:val="yellow"/>
          <w:lang w:eastAsia="ja-JP"/>
        </w:rPr>
      </w:pPr>
    </w:p>
    <w:p w:rsidR="00766FA1" w:rsidRDefault="00766FA1" w:rsidP="00797415">
      <w:pPr>
        <w:pStyle w:val="a3"/>
        <w:numPr>
          <w:ilvl w:val="2"/>
          <w:numId w:val="31"/>
        </w:numPr>
        <w:tabs>
          <w:tab w:val="clear" w:pos="2160"/>
        </w:tabs>
      </w:pPr>
      <w:bookmarkStart w:id="651" w:name="_Toc342909828"/>
      <w:bookmarkStart w:id="652" w:name="_Toc346799627"/>
      <w:bookmarkStart w:id="653" w:name="_Toc374363893"/>
      <w:bookmarkStart w:id="654" w:name="_Toc374464156"/>
      <w:r>
        <w:t>Update frequency test</w:t>
      </w:r>
      <w:bookmarkEnd w:id="651"/>
      <w:bookmarkEnd w:id="652"/>
      <w:bookmarkEnd w:id="653"/>
      <w:bookmarkEnd w:id="654"/>
    </w:p>
    <w:p w:rsidR="00766FA1" w:rsidRDefault="00766FA1" w:rsidP="00853D31">
      <w:pPr>
        <w:shd w:val="clear" w:color="auto" w:fill="E6E6E6"/>
        <w:tabs>
          <w:tab w:val="left" w:pos="720"/>
        </w:tabs>
      </w:pPr>
      <w:r>
        <w:rPr>
          <w:rFonts w:cs="Arial"/>
        </w:rPr>
        <w:t xml:space="preserve">a) </w:t>
      </w:r>
      <w:r>
        <w:rPr>
          <w:u w:val="single"/>
        </w:rPr>
        <w:t>Purpose</w:t>
      </w:r>
      <w:r>
        <w:t>:</w:t>
      </w:r>
      <w:r w:rsidRPr="00CB7AC4">
        <w:t xml:space="preserve"> </w:t>
      </w:r>
      <w:r>
        <w:t xml:space="preserve">Verify whether all the updates in the source dataset(s) have been transmitted to the dataset(s) which can be retrieved for the </w:t>
      </w:r>
      <w:r w:rsidR="000A2821">
        <w:t>NZ</w:t>
      </w:r>
      <w:r>
        <w:t xml:space="preserve"> data theme using INSPIRE download services.</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Reference</w:t>
      </w:r>
      <w:r>
        <w:t>: Art.8 (2) of Commission Regulation 1089/2010.</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c) </w:t>
      </w:r>
      <w:r>
        <w:rPr>
          <w:u w:val="single"/>
        </w:rPr>
        <w:t>Test Method</w:t>
      </w:r>
      <w:r>
        <w:t>: Compare the values of beginning of life cycle information in the source and the target datasets for each instance of corresponding spatial object / object types. The test is passed when the difference between the corresponding values is less than 6 months.</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 1</w:t>
      </w:r>
      <w:r>
        <w:tab/>
        <w:t>This test can be performed exclusively on the basis of the information available in the database of the data providers.</w:t>
      </w:r>
    </w:p>
    <w:p w:rsidR="00766FA1" w:rsidRPr="00F00BDC" w:rsidRDefault="00766FA1" w:rsidP="00853D31">
      <w:pPr>
        <w:rPr>
          <w:highlight w:val="yellow"/>
          <w:lang w:eastAsia="ja-JP"/>
        </w:rPr>
      </w:pPr>
    </w:p>
    <w:p w:rsidR="00766FA1" w:rsidRPr="00A67A54" w:rsidRDefault="00766FA1" w:rsidP="00A67A54">
      <w:pPr>
        <w:pStyle w:val="a2"/>
        <w:tabs>
          <w:tab w:val="num" w:pos="567"/>
        </w:tabs>
        <w:rPr>
          <w:rStyle w:val="StyleOutlinenumbered14ptBold"/>
        </w:rPr>
      </w:pPr>
      <w:bookmarkStart w:id="655" w:name="_Ref315702345"/>
      <w:bookmarkStart w:id="656" w:name="_Toc342909831"/>
      <w:bookmarkStart w:id="657" w:name="_Toc346799628"/>
      <w:bookmarkStart w:id="658" w:name="_Toc374363894"/>
      <w:bookmarkStart w:id="659" w:name="_Toc374464157"/>
      <w:bookmarkStart w:id="660" w:name="_Toc307566009"/>
      <w:bookmarkStart w:id="661" w:name="_Toc303673512"/>
      <w:bookmarkStart w:id="662" w:name="_Toc303673201"/>
      <w:bookmarkStart w:id="663" w:name="_Toc303672989"/>
      <w:bookmarkStart w:id="664" w:name="_Toc303672177"/>
      <w:bookmarkEnd w:id="637"/>
      <w:r>
        <w:rPr>
          <w:rStyle w:val="StyleOutlinenumbered14ptBold"/>
        </w:rPr>
        <w:t>Metadata IR Conformance Class</w:t>
      </w:r>
      <w:bookmarkEnd w:id="655"/>
      <w:bookmarkEnd w:id="656"/>
      <w:bookmarkEnd w:id="657"/>
      <w:bookmarkEnd w:id="658"/>
      <w:bookmarkEnd w:id="659"/>
    </w:p>
    <w:p w:rsidR="00766FA1" w:rsidRDefault="00766FA1" w:rsidP="00853D31">
      <w:pPr>
        <w:rPr>
          <w:b/>
        </w:rPr>
      </w:pPr>
    </w:p>
    <w:p w:rsidR="00766FA1" w:rsidRDefault="00766FA1" w:rsidP="00E63FA6">
      <w:pPr>
        <w:rPr>
          <w:b/>
        </w:rPr>
      </w:pPr>
      <w:r>
        <w:rPr>
          <w:b/>
        </w:rPr>
        <w:t xml:space="preserve">Conformance class: </w:t>
      </w:r>
    </w:p>
    <w:p w:rsidR="00766FA1" w:rsidRDefault="00766FA1" w:rsidP="00853D31">
      <w:r>
        <w:t>http://inspire.ec.europa.eu/conformance-class/ir/nz/md</w:t>
      </w:r>
    </w:p>
    <w:p w:rsidR="00766FA1" w:rsidRPr="00FA4C04" w:rsidRDefault="00766FA1" w:rsidP="00853D31">
      <w:pPr>
        <w:rPr>
          <w:rStyle w:val="Instruction"/>
          <w:i w:val="0"/>
          <w:iCs/>
        </w:rPr>
      </w:pPr>
    </w:p>
    <w:p w:rsidR="00766FA1" w:rsidRPr="00A67A54" w:rsidRDefault="00766FA1" w:rsidP="00A67A54">
      <w:pPr>
        <w:pStyle w:val="a3"/>
        <w:tabs>
          <w:tab w:val="clear" w:pos="2160"/>
        </w:tabs>
      </w:pPr>
      <w:bookmarkStart w:id="665" w:name="_Toc342909832"/>
      <w:bookmarkStart w:id="666" w:name="_Toc346799629"/>
      <w:bookmarkStart w:id="667" w:name="_Toc374363895"/>
      <w:bookmarkStart w:id="668" w:name="_Toc374464158"/>
      <w:bookmarkStart w:id="669" w:name="_Ref326240967"/>
      <w:bookmarkStart w:id="670" w:name="md_min_dq"/>
      <w:bookmarkEnd w:id="660"/>
      <w:bookmarkEnd w:id="661"/>
      <w:bookmarkEnd w:id="662"/>
      <w:bookmarkEnd w:id="663"/>
      <w:bookmarkEnd w:id="664"/>
      <w:r w:rsidRPr="00A67A54">
        <w:t>Metadata for interoperability test</w:t>
      </w:r>
      <w:bookmarkEnd w:id="665"/>
      <w:bookmarkEnd w:id="666"/>
      <w:bookmarkEnd w:id="667"/>
      <w:bookmarkEnd w:id="668"/>
    </w:p>
    <w:p w:rsidR="00766FA1" w:rsidRDefault="00766FA1" w:rsidP="00853D31">
      <w:pPr>
        <w:shd w:val="clear" w:color="auto" w:fill="E6E6E6"/>
        <w:tabs>
          <w:tab w:val="left" w:pos="720"/>
        </w:tabs>
      </w:pPr>
      <w:r>
        <w:t xml:space="preserve">a) </w:t>
      </w:r>
      <w:r>
        <w:rPr>
          <w:u w:val="single"/>
        </w:rPr>
        <w:t>Purpose</w:t>
      </w:r>
      <w:r>
        <w:t xml:space="preserve">: Verify whether the metadata for interoperability of spatial data sets and services described in 1089/2010 Commission Regulation have been created and published for each dataset related to the  </w:t>
      </w:r>
      <w:r w:rsidR="000A2821">
        <w:t>NZ</w:t>
      </w:r>
      <w:r>
        <w:t xml:space="preserve"> data theme.</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Reference</w:t>
      </w:r>
      <w:r>
        <w:t>: Art.13</w:t>
      </w:r>
      <w:r w:rsidRPr="00B36246">
        <w:t xml:space="preserve"> </w:t>
      </w:r>
      <w:r>
        <w:t>of Commission Regulation 1089/2010</w:t>
      </w:r>
    </w:p>
    <w:p w:rsidR="00766FA1" w:rsidRPr="002A335B" w:rsidRDefault="00766FA1" w:rsidP="00853D31"/>
    <w:p w:rsidR="00766FA1" w:rsidRPr="00986BC2" w:rsidRDefault="00766FA1" w:rsidP="00853D31">
      <w:r w:rsidRPr="00986BC2">
        <w:t>c) Test Method: Inspect whether metadata describing the coordinate reference systems, encoding</w:t>
      </w:r>
      <w:r>
        <w:t>, and spatial representation type</w:t>
      </w:r>
      <w:r w:rsidRPr="00986BC2">
        <w:t xml:space="preserve"> have been created and published.</w:t>
      </w:r>
      <w:r>
        <w:t xml:space="preserve"> If </w:t>
      </w:r>
      <w:r w:rsidRPr="00986BC2">
        <w:t>the spatial data set contains temporal information that does not refer to the default temporal reference system</w:t>
      </w:r>
      <w:r>
        <w:t>, i</w:t>
      </w:r>
      <w:r w:rsidRPr="00986BC2">
        <w:t>nspect whether metadata describing the</w:t>
      </w:r>
      <w:r>
        <w:t xml:space="preserve"> temporal reference system </w:t>
      </w:r>
      <w:r w:rsidRPr="00986BC2">
        <w:t>have been created and published.</w:t>
      </w:r>
      <w:r>
        <w:t xml:space="preserve"> If </w:t>
      </w:r>
      <w:r w:rsidRPr="00986BC2">
        <w:t xml:space="preserve">an encoding is </w:t>
      </w:r>
      <w:r>
        <w:t>used that is not based on UTF-8, i</w:t>
      </w:r>
      <w:r w:rsidRPr="00986BC2">
        <w:t>nspect whether metadata describing the</w:t>
      </w:r>
      <w:r>
        <w:t xml:space="preserve"> </w:t>
      </w:r>
      <w:r w:rsidRPr="00986BC2">
        <w:t>character encoding</w:t>
      </w:r>
      <w:r>
        <w:t xml:space="preserve"> </w:t>
      </w:r>
      <w:r w:rsidRPr="00986BC2">
        <w:t>have been created</w:t>
      </w:r>
      <w:r>
        <w:t>.</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w:t>
      </w:r>
      <w:r>
        <w:tab/>
        <w:t>Further technical information is given in section 8 of this document.</w:t>
      </w:r>
    </w:p>
    <w:p w:rsidR="00766FA1" w:rsidRDefault="00766FA1" w:rsidP="00853D31">
      <w:pPr>
        <w:pStyle w:val="a2"/>
        <w:rPr>
          <w:rStyle w:val="StyleOutlinenumbered14ptBold"/>
        </w:rPr>
      </w:pPr>
      <w:bookmarkStart w:id="671" w:name="_Toc342909833"/>
      <w:bookmarkStart w:id="672" w:name="_Toc346799630"/>
      <w:bookmarkEnd w:id="669"/>
      <w:bookmarkEnd w:id="670"/>
      <w:r>
        <w:rPr>
          <w:rStyle w:val="StyleOutlinenumbered14ptBold"/>
        </w:rPr>
        <w:br w:type="page"/>
      </w:r>
      <w:bookmarkStart w:id="673" w:name="_Toc374363896"/>
      <w:bookmarkStart w:id="674" w:name="_Toc374464159"/>
      <w:r>
        <w:rPr>
          <w:rStyle w:val="StyleOutlinenumbered14ptBold"/>
        </w:rPr>
        <w:t>Information Accessibility Conformance Class</w:t>
      </w:r>
      <w:bookmarkEnd w:id="671"/>
      <w:bookmarkEnd w:id="672"/>
      <w:bookmarkEnd w:id="673"/>
      <w:bookmarkEnd w:id="674"/>
    </w:p>
    <w:p w:rsidR="00766FA1" w:rsidRDefault="00766FA1" w:rsidP="00853D31">
      <w:pPr>
        <w:rPr>
          <w:lang w:eastAsia="ja-JP"/>
        </w:rPr>
      </w:pPr>
    </w:p>
    <w:p w:rsidR="00766FA1" w:rsidRDefault="00766FA1" w:rsidP="00E63FA6">
      <w:pPr>
        <w:rPr>
          <w:b/>
        </w:rPr>
      </w:pPr>
      <w:r>
        <w:rPr>
          <w:b/>
        </w:rPr>
        <w:t xml:space="preserve">Conformance class: </w:t>
      </w:r>
    </w:p>
    <w:p w:rsidR="00766FA1" w:rsidRDefault="00766FA1" w:rsidP="00853D31">
      <w:r>
        <w:t>http://inspire.ec.europa.eu/conformance-class/ir/nz/ia</w:t>
      </w:r>
    </w:p>
    <w:p w:rsidR="00766FA1" w:rsidRDefault="00766FA1" w:rsidP="00853D31"/>
    <w:p w:rsidR="00766FA1" w:rsidRDefault="00766FA1" w:rsidP="00A67A54">
      <w:pPr>
        <w:pStyle w:val="a3"/>
        <w:tabs>
          <w:tab w:val="clear" w:pos="2160"/>
        </w:tabs>
      </w:pPr>
      <w:bookmarkStart w:id="675" w:name="_Ref333306704"/>
      <w:bookmarkStart w:id="676" w:name="_Toc342909834"/>
      <w:bookmarkStart w:id="677" w:name="_Toc346799631"/>
      <w:bookmarkStart w:id="678" w:name="_Toc374363897"/>
      <w:bookmarkStart w:id="679" w:name="_Toc374464160"/>
      <w:r>
        <w:t>Code list publication test</w:t>
      </w:r>
      <w:bookmarkEnd w:id="675"/>
      <w:bookmarkEnd w:id="676"/>
      <w:bookmarkEnd w:id="677"/>
      <w:bookmarkEnd w:id="678"/>
      <w:bookmarkEnd w:id="679"/>
    </w:p>
    <w:p w:rsidR="00766FA1" w:rsidRPr="00DD0E49" w:rsidRDefault="00766FA1" w:rsidP="00853D31">
      <w:pPr>
        <w:rPr>
          <w:lang w:eastAsia="ja-JP"/>
        </w:rPr>
      </w:pPr>
    </w:p>
    <w:p w:rsidR="00766FA1" w:rsidRDefault="00766FA1" w:rsidP="00853D31">
      <w:pPr>
        <w:shd w:val="clear" w:color="auto" w:fill="E6E6E6"/>
        <w:tabs>
          <w:tab w:val="left" w:pos="720"/>
        </w:tabs>
      </w:pPr>
      <w:r>
        <w:t xml:space="preserve">a) </w:t>
      </w:r>
      <w:r>
        <w:rPr>
          <w:u w:val="single"/>
        </w:rPr>
        <w:t>Purpose</w:t>
      </w:r>
      <w:r>
        <w:t>: Verify whether all additional values used in the data sets for attributes, for which narrower values or any other value than specified in Commission Regulation 1089/2010 are allowed, are published in a register.</w:t>
      </w:r>
    </w:p>
    <w:p w:rsidR="00766FA1" w:rsidRDefault="00766FA1" w:rsidP="00853D31">
      <w:pPr>
        <w:shd w:val="clear" w:color="auto" w:fill="E6E6E6"/>
        <w:tabs>
          <w:tab w:val="left" w:pos="720"/>
        </w:tabs>
      </w:pPr>
    </w:p>
    <w:p w:rsidR="00766FA1" w:rsidRDefault="00766FA1" w:rsidP="00853D31">
      <w:pPr>
        <w:tabs>
          <w:tab w:val="left" w:pos="720"/>
        </w:tabs>
      </w:pPr>
      <w:r w:rsidRPr="00986BC2">
        <w:t xml:space="preserve">b) </w:t>
      </w:r>
      <w:r w:rsidRPr="00986BC2">
        <w:rPr>
          <w:u w:val="single"/>
        </w:rPr>
        <w:t>Reference</w:t>
      </w:r>
      <w:r w:rsidRPr="00986BC2">
        <w:t xml:space="preserve">: Art.6(3) and </w:t>
      </w:r>
      <w:r w:rsidRPr="00853D31">
        <w:t>Annex IV Section 12.5</w:t>
      </w:r>
    </w:p>
    <w:p w:rsidR="00766FA1" w:rsidRDefault="00766FA1" w:rsidP="00853D31">
      <w:pPr>
        <w:tabs>
          <w:tab w:val="left" w:pos="720"/>
        </w:tabs>
      </w:pPr>
    </w:p>
    <w:p w:rsidR="00766FA1" w:rsidRDefault="00766FA1" w:rsidP="00853D31">
      <w:pPr>
        <w:shd w:val="clear" w:color="auto" w:fill="E6E6E6"/>
        <w:tabs>
          <w:tab w:val="left" w:pos="720"/>
        </w:tabs>
      </w:pPr>
      <w:r>
        <w:t>c) Test method: For each additional value used in the data sets for code list-valued attributes, check whether it is published in a register.</w:t>
      </w:r>
    </w:p>
    <w:p w:rsidR="00766FA1" w:rsidRDefault="00766FA1" w:rsidP="00853D31">
      <w:pPr>
        <w:shd w:val="clear" w:color="auto" w:fill="E6E6E6"/>
      </w:pPr>
    </w:p>
    <w:p w:rsidR="00766FA1" w:rsidRDefault="00766FA1" w:rsidP="00853D31">
      <w:pPr>
        <w:shd w:val="clear" w:color="auto" w:fill="E6E6E6"/>
        <w:tabs>
          <w:tab w:val="left" w:pos="720"/>
        </w:tabs>
      </w:pPr>
      <w:r>
        <w:t>NOTE</w:t>
      </w:r>
      <w:r>
        <w:tab/>
        <w:t>Further technical information is given in section 5 of this document.</w:t>
      </w:r>
    </w:p>
    <w:p w:rsidR="00766FA1" w:rsidRDefault="00766FA1" w:rsidP="00853D31">
      <w:pPr>
        <w:shd w:val="clear" w:color="auto" w:fill="E6E6E6"/>
      </w:pPr>
    </w:p>
    <w:p w:rsidR="00766FA1" w:rsidRPr="00A67A54" w:rsidRDefault="00766FA1" w:rsidP="00E271FE">
      <w:pPr>
        <w:pStyle w:val="a3"/>
        <w:tabs>
          <w:tab w:val="clear" w:pos="2160"/>
        </w:tabs>
      </w:pPr>
      <w:bookmarkStart w:id="680" w:name="_Toc342909835"/>
      <w:bookmarkStart w:id="681" w:name="_Toc346799632"/>
      <w:bookmarkStart w:id="682" w:name="_Toc374363898"/>
      <w:bookmarkStart w:id="683" w:name="_Toc374464161"/>
      <w:bookmarkStart w:id="684" w:name="_Ref315702177"/>
      <w:bookmarkStart w:id="685" w:name="_Ref315702125"/>
      <w:bookmarkStart w:id="686" w:name="_Toc307565997"/>
      <w:r>
        <w:t>CRS publication test</w:t>
      </w:r>
      <w:bookmarkEnd w:id="680"/>
      <w:bookmarkEnd w:id="681"/>
      <w:bookmarkEnd w:id="682"/>
      <w:bookmarkEnd w:id="683"/>
    </w:p>
    <w:p w:rsidR="00766FA1" w:rsidRDefault="00766FA1" w:rsidP="00853D31">
      <w:pPr>
        <w:shd w:val="clear" w:color="auto" w:fill="E6E6E6"/>
        <w:tabs>
          <w:tab w:val="left" w:pos="720"/>
        </w:tabs>
      </w:pPr>
      <w:r>
        <w:t xml:space="preserve">a) </w:t>
      </w:r>
      <w:r>
        <w:rPr>
          <w:u w:val="single"/>
        </w:rPr>
        <w:t>Purpose</w:t>
      </w:r>
      <w:r>
        <w:t>: Verify whether the identifiers and the parameters of coordinate reference system are published in common registers.</w:t>
      </w:r>
    </w:p>
    <w:p w:rsidR="00766FA1" w:rsidRDefault="00766FA1" w:rsidP="00853D31">
      <w:pPr>
        <w:shd w:val="clear" w:color="auto" w:fill="E6E6E6"/>
        <w:tabs>
          <w:tab w:val="left" w:pos="720"/>
        </w:tabs>
      </w:pPr>
    </w:p>
    <w:p w:rsidR="00766FA1" w:rsidRPr="002D615D" w:rsidRDefault="00766FA1" w:rsidP="00853D31">
      <w:pPr>
        <w:shd w:val="clear" w:color="auto" w:fill="E6E6E6"/>
        <w:tabs>
          <w:tab w:val="left" w:pos="720"/>
        </w:tabs>
        <w:ind w:left="284" w:hanging="224"/>
      </w:pPr>
      <w:r>
        <w:t xml:space="preserve">b) </w:t>
      </w:r>
      <w:r>
        <w:rPr>
          <w:u w:val="single"/>
        </w:rPr>
        <w:t>Reference</w:t>
      </w:r>
      <w:r>
        <w:t>: Annex II Section 1.5</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c) </w:t>
      </w:r>
      <w:r>
        <w:rPr>
          <w:u w:val="single"/>
        </w:rPr>
        <w:t>Test method</w:t>
      </w:r>
      <w:r>
        <w:t>: Check whether the identifier and the parameter of the CRS used for the dataset are included in a register. .</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w:t>
      </w:r>
      <w:r>
        <w:tab/>
        <w:t>Further technical information is given in section 6 of this document.</w:t>
      </w:r>
    </w:p>
    <w:p w:rsidR="00766FA1" w:rsidRPr="00A67A54" w:rsidRDefault="00766FA1" w:rsidP="00E271FE">
      <w:pPr>
        <w:pStyle w:val="a3"/>
        <w:tabs>
          <w:tab w:val="clear" w:pos="2160"/>
        </w:tabs>
      </w:pPr>
      <w:bookmarkStart w:id="687" w:name="_Toc342909836"/>
      <w:bookmarkStart w:id="688" w:name="_Toc346799633"/>
      <w:bookmarkStart w:id="689" w:name="_Toc374363899"/>
      <w:bookmarkStart w:id="690" w:name="_Toc374464162"/>
      <w:bookmarkEnd w:id="684"/>
      <w:bookmarkEnd w:id="685"/>
      <w:bookmarkEnd w:id="686"/>
      <w:r>
        <w:t>CRS identification test</w:t>
      </w:r>
      <w:bookmarkEnd w:id="687"/>
      <w:bookmarkEnd w:id="688"/>
      <w:bookmarkEnd w:id="689"/>
      <w:bookmarkEnd w:id="690"/>
    </w:p>
    <w:p w:rsidR="00766FA1" w:rsidRDefault="00766FA1" w:rsidP="00853D31">
      <w:pPr>
        <w:shd w:val="clear" w:color="auto" w:fill="E6E6E6"/>
        <w:tabs>
          <w:tab w:val="left" w:pos="720"/>
        </w:tabs>
      </w:pPr>
      <w:r>
        <w:t xml:space="preserve">a) </w:t>
      </w:r>
      <w:r>
        <w:rPr>
          <w:u w:val="single"/>
        </w:rPr>
        <w:t>Purpose</w:t>
      </w:r>
      <w:r>
        <w:t>: Verify whether identifiers for other coordinate reference systems than specified in Commission Regulation 1089/2010 have been created and their parameters have been described according to EN ISO 19111 and ISO 19127.</w:t>
      </w:r>
    </w:p>
    <w:p w:rsidR="00766FA1" w:rsidRDefault="00766FA1" w:rsidP="00853D31">
      <w:pPr>
        <w:shd w:val="clear" w:color="auto" w:fill="E6E6E6"/>
        <w:tabs>
          <w:tab w:val="left" w:pos="720"/>
        </w:tabs>
      </w:pPr>
    </w:p>
    <w:p w:rsidR="00766FA1" w:rsidRPr="002D615D" w:rsidRDefault="00766FA1" w:rsidP="00853D31">
      <w:pPr>
        <w:shd w:val="clear" w:color="auto" w:fill="E6E6E6"/>
        <w:tabs>
          <w:tab w:val="left" w:pos="720"/>
        </w:tabs>
        <w:ind w:left="284" w:hanging="224"/>
      </w:pPr>
      <w:r>
        <w:t xml:space="preserve">b) </w:t>
      </w:r>
      <w:r>
        <w:rPr>
          <w:u w:val="single"/>
        </w:rPr>
        <w:t>Reference</w:t>
      </w:r>
      <w:r>
        <w:t>: Annex II Section 1.3.4</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c) </w:t>
      </w:r>
      <w:r>
        <w:rPr>
          <w:u w:val="single"/>
        </w:rPr>
        <w:t>Test method</w:t>
      </w:r>
      <w:r>
        <w:t>: Check whether the register with the identifiers of the coordinate reference systems is accessible.</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w:t>
      </w:r>
      <w:r>
        <w:tab/>
        <w:t>Further technical information is given in section 6 of this document.</w:t>
      </w:r>
    </w:p>
    <w:p w:rsidR="00766FA1" w:rsidRDefault="00766FA1" w:rsidP="00853D31">
      <w:pPr>
        <w:rPr>
          <w:lang w:eastAsia="ja-JP"/>
        </w:rPr>
      </w:pPr>
    </w:p>
    <w:p w:rsidR="00766FA1" w:rsidRPr="00A67A54" w:rsidRDefault="00766FA1" w:rsidP="00E271FE">
      <w:pPr>
        <w:pStyle w:val="a3"/>
        <w:tabs>
          <w:tab w:val="clear" w:pos="2160"/>
        </w:tabs>
      </w:pPr>
      <w:bookmarkStart w:id="691" w:name="_Toc342909837"/>
      <w:bookmarkStart w:id="692" w:name="_Toc346799634"/>
      <w:bookmarkStart w:id="693" w:name="_Toc374363900"/>
      <w:bookmarkStart w:id="694" w:name="_Toc374464163"/>
      <w:r>
        <w:t>Grid identification test</w:t>
      </w:r>
      <w:bookmarkEnd w:id="691"/>
      <w:bookmarkEnd w:id="692"/>
      <w:bookmarkEnd w:id="693"/>
      <w:bookmarkEnd w:id="694"/>
    </w:p>
    <w:p w:rsidR="00766FA1" w:rsidRDefault="00766FA1" w:rsidP="00853D31">
      <w:pPr>
        <w:shd w:val="clear" w:color="auto" w:fill="E6E6E6"/>
        <w:tabs>
          <w:tab w:val="left" w:pos="720"/>
        </w:tabs>
      </w:pPr>
      <w:r w:rsidRPr="00A11788">
        <w:t>a) Purpose</w:t>
      </w:r>
      <w:r>
        <w:t>: Verify whether identifiers for other geographic grid systems than specified in Commission Regulation 1089/2010 have been created and their definitions have been either described with the data or referenced.</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Reference</w:t>
      </w:r>
      <w:r>
        <w:t>: Annex II Section 2.1 and 2.2</w:t>
      </w:r>
    </w:p>
    <w:p w:rsidR="00766FA1" w:rsidRPr="001F491F"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c) </w:t>
      </w:r>
      <w:r>
        <w:rPr>
          <w:u w:val="single"/>
        </w:rPr>
        <w:t>Test Method</w:t>
      </w:r>
      <w:r>
        <w:t>: Check whether the identifiers for grids have been created. Inspect the dataset and/or the metadata for inclusion of grid definition.</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w:t>
      </w:r>
      <w:r>
        <w:tab/>
        <w:t>Further technical information is given in section 6 of this document.</w:t>
      </w:r>
    </w:p>
    <w:p w:rsidR="00766FA1" w:rsidRPr="007D4FC4" w:rsidRDefault="00766FA1" w:rsidP="00853D31">
      <w:pPr>
        <w:rPr>
          <w:highlight w:val="yellow"/>
          <w:lang w:eastAsia="ja-JP"/>
        </w:rPr>
      </w:pPr>
    </w:p>
    <w:p w:rsidR="00766FA1" w:rsidRDefault="00766FA1" w:rsidP="00853D31">
      <w:pPr>
        <w:pStyle w:val="a2"/>
        <w:rPr>
          <w:rStyle w:val="StyleOutlinenumbered14ptBold"/>
          <w:bCs/>
        </w:rPr>
      </w:pPr>
      <w:bookmarkStart w:id="695" w:name="_Toc342909838"/>
      <w:bookmarkStart w:id="696" w:name="_Toc346799635"/>
      <w:bookmarkStart w:id="697" w:name="_Toc374363901"/>
      <w:bookmarkStart w:id="698" w:name="_Toc374464164"/>
      <w:bookmarkStart w:id="699" w:name="_Toc307566019"/>
      <w:bookmarkStart w:id="700" w:name="_Toc303673522"/>
      <w:bookmarkStart w:id="701" w:name="_Toc303673211"/>
      <w:bookmarkStart w:id="702" w:name="_Toc303672999"/>
      <w:bookmarkStart w:id="703" w:name="_Toc303672187"/>
      <w:bookmarkStart w:id="704" w:name="_Ref315266476"/>
      <w:r>
        <w:rPr>
          <w:rStyle w:val="StyleOutlinenumbered14ptBold"/>
          <w:bCs/>
        </w:rPr>
        <w:t>Data Delivery Conformance Class</w:t>
      </w:r>
      <w:bookmarkEnd w:id="695"/>
      <w:bookmarkEnd w:id="696"/>
      <w:bookmarkEnd w:id="697"/>
      <w:bookmarkEnd w:id="698"/>
    </w:p>
    <w:p w:rsidR="00766FA1" w:rsidRDefault="00766FA1" w:rsidP="00853D31">
      <w:pPr>
        <w:rPr>
          <w:b/>
        </w:rPr>
      </w:pPr>
    </w:p>
    <w:p w:rsidR="00766FA1" w:rsidRDefault="00766FA1" w:rsidP="00E63FA6">
      <w:pPr>
        <w:rPr>
          <w:b/>
        </w:rPr>
      </w:pPr>
      <w:r>
        <w:rPr>
          <w:b/>
        </w:rPr>
        <w:t xml:space="preserve">Conformance class: </w:t>
      </w:r>
    </w:p>
    <w:p w:rsidR="00766FA1" w:rsidRDefault="00766FA1" w:rsidP="00853D31">
      <w:r>
        <w:t>http://inspire.ec.europa.eu/conformance-class/ir/nz/de</w:t>
      </w:r>
    </w:p>
    <w:p w:rsidR="00766FA1" w:rsidRPr="00E543C1" w:rsidRDefault="00766FA1" w:rsidP="00853D31">
      <w:pPr>
        <w:rPr>
          <w:lang w:eastAsia="ja-JP"/>
        </w:rPr>
      </w:pPr>
    </w:p>
    <w:p w:rsidR="00766FA1" w:rsidRDefault="00766FA1" w:rsidP="00853D31">
      <w:pPr>
        <w:pStyle w:val="a3"/>
        <w:tabs>
          <w:tab w:val="clear" w:pos="2160"/>
        </w:tabs>
      </w:pPr>
      <w:bookmarkStart w:id="705" w:name="_Toc342909839"/>
      <w:bookmarkStart w:id="706" w:name="_Toc346799636"/>
      <w:bookmarkStart w:id="707" w:name="_Toc374363902"/>
      <w:bookmarkStart w:id="708" w:name="_Toc374464165"/>
      <w:r>
        <w:t>Encoding compliance test</w:t>
      </w:r>
      <w:bookmarkEnd w:id="705"/>
      <w:bookmarkEnd w:id="706"/>
      <w:bookmarkEnd w:id="707"/>
      <w:bookmarkEnd w:id="708"/>
    </w:p>
    <w:p w:rsidR="00766FA1" w:rsidRDefault="00766FA1" w:rsidP="00853D31">
      <w:pPr>
        <w:shd w:val="clear" w:color="auto" w:fill="E6E6E6"/>
        <w:tabs>
          <w:tab w:val="left" w:pos="720"/>
        </w:tabs>
      </w:pPr>
      <w:r>
        <w:rPr>
          <w:rFonts w:cs="Arial"/>
        </w:rPr>
        <w:t xml:space="preserve">a) </w:t>
      </w:r>
      <w:r>
        <w:rPr>
          <w:u w:val="single"/>
        </w:rPr>
        <w:t>Purpose</w:t>
      </w:r>
      <w:r>
        <w:t>:</w:t>
      </w:r>
      <w:r w:rsidRPr="00CB7AC4">
        <w:t xml:space="preserve"> </w:t>
      </w:r>
      <w:r>
        <w:t>Verify whether the encoding used to deliver the dataset comply with EN ISO 19118.</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Reference</w:t>
      </w:r>
      <w:r>
        <w:t>: Art.7 (1) of Commission Regulation 1089/2010.</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c) </w:t>
      </w:r>
      <w:r>
        <w:rPr>
          <w:u w:val="single"/>
        </w:rPr>
        <w:t>Test Method</w:t>
      </w:r>
      <w:r>
        <w:t>: Follow the steps of the Abstract Test Suit provided in EN ISO 19118.</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 1</w:t>
      </w:r>
      <w:r>
        <w:tab/>
        <w:t>Datasets using the default encoding specified in Section 9 fulfil this requirement.</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 2</w:t>
      </w:r>
      <w:r>
        <w:tab/>
        <w:t>Further technical information is given in Section 9 of this document.</w:t>
      </w:r>
    </w:p>
    <w:p w:rsidR="00766FA1" w:rsidRPr="00F52368" w:rsidRDefault="00766FA1" w:rsidP="00853D31">
      <w:pPr>
        <w:rPr>
          <w:lang w:eastAsia="ja-JP"/>
        </w:rPr>
      </w:pPr>
    </w:p>
    <w:p w:rsidR="00766FA1" w:rsidRPr="00A67A46" w:rsidRDefault="00766FA1" w:rsidP="00853D31">
      <w:pPr>
        <w:pStyle w:val="a2"/>
        <w:rPr>
          <w:rStyle w:val="StyleOutlinenumbered14ptBold"/>
          <w:bCs/>
        </w:rPr>
      </w:pPr>
      <w:bookmarkStart w:id="709" w:name="_Toc342909840"/>
      <w:bookmarkStart w:id="710" w:name="_Toc346799637"/>
      <w:bookmarkStart w:id="711" w:name="_Toc374363903"/>
      <w:bookmarkStart w:id="712" w:name="_Toc374464166"/>
      <w:r>
        <w:rPr>
          <w:rStyle w:val="StyleOutlinenumbered14ptBold"/>
        </w:rPr>
        <w:t xml:space="preserve">Portrayal </w:t>
      </w:r>
      <w:bookmarkEnd w:id="699"/>
      <w:bookmarkEnd w:id="700"/>
      <w:bookmarkEnd w:id="701"/>
      <w:bookmarkEnd w:id="702"/>
      <w:bookmarkEnd w:id="703"/>
      <w:r>
        <w:rPr>
          <w:rStyle w:val="StyleOutlinenumbered14ptBold"/>
        </w:rPr>
        <w:t>Conformance Class</w:t>
      </w:r>
      <w:bookmarkEnd w:id="704"/>
      <w:bookmarkEnd w:id="709"/>
      <w:bookmarkEnd w:id="710"/>
      <w:bookmarkEnd w:id="711"/>
      <w:bookmarkEnd w:id="712"/>
    </w:p>
    <w:p w:rsidR="00766FA1" w:rsidRDefault="00766FA1" w:rsidP="00853D31">
      <w:pPr>
        <w:rPr>
          <w:b/>
        </w:rPr>
      </w:pPr>
      <w:bookmarkStart w:id="713" w:name="_Ref326241097"/>
      <w:bookmarkStart w:id="714" w:name="_Ref322953899"/>
      <w:bookmarkStart w:id="715" w:name="_Ref315702689"/>
      <w:bookmarkStart w:id="716" w:name="_Ref315702650"/>
      <w:bookmarkStart w:id="717" w:name="_Ref315266409"/>
      <w:bookmarkStart w:id="718" w:name="_Toc307566020"/>
      <w:bookmarkStart w:id="719" w:name="_Toc303673523"/>
      <w:bookmarkStart w:id="720" w:name="_Toc303673212"/>
      <w:bookmarkStart w:id="721" w:name="_Toc303673000"/>
      <w:bookmarkStart w:id="722" w:name="_Toc303672188"/>
      <w:bookmarkStart w:id="723" w:name="portrayal"/>
    </w:p>
    <w:p w:rsidR="00766FA1" w:rsidRDefault="00766FA1" w:rsidP="00E63FA6">
      <w:pPr>
        <w:rPr>
          <w:b/>
        </w:rPr>
      </w:pPr>
      <w:r>
        <w:rPr>
          <w:b/>
        </w:rPr>
        <w:t xml:space="preserve">Conformance class: </w:t>
      </w:r>
    </w:p>
    <w:p w:rsidR="00766FA1" w:rsidRDefault="00766FA1" w:rsidP="00853D31">
      <w:r>
        <w:t>http://inspire.ec.europa.eu/conformance-class/ir/nz/po</w:t>
      </w:r>
    </w:p>
    <w:p w:rsidR="00766FA1" w:rsidRPr="00A67A54" w:rsidRDefault="00766FA1" w:rsidP="00A67A54">
      <w:pPr>
        <w:pStyle w:val="a3"/>
        <w:tabs>
          <w:tab w:val="clear" w:pos="2160"/>
        </w:tabs>
      </w:pPr>
      <w:bookmarkStart w:id="724" w:name="_Toc342909841"/>
      <w:bookmarkStart w:id="725" w:name="_Toc346799638"/>
      <w:bookmarkStart w:id="726" w:name="_Toc374363904"/>
      <w:bookmarkStart w:id="727" w:name="_Toc374464167"/>
      <w:r>
        <w:t>Layer designation test</w:t>
      </w:r>
      <w:bookmarkEnd w:id="713"/>
      <w:bookmarkEnd w:id="714"/>
      <w:bookmarkEnd w:id="715"/>
      <w:bookmarkEnd w:id="716"/>
      <w:bookmarkEnd w:id="717"/>
      <w:bookmarkEnd w:id="718"/>
      <w:bookmarkEnd w:id="719"/>
      <w:bookmarkEnd w:id="720"/>
      <w:bookmarkEnd w:id="721"/>
      <w:bookmarkEnd w:id="722"/>
      <w:bookmarkEnd w:id="724"/>
      <w:bookmarkEnd w:id="725"/>
      <w:bookmarkEnd w:id="726"/>
      <w:bookmarkEnd w:id="727"/>
    </w:p>
    <w:p w:rsidR="00766FA1" w:rsidRDefault="00766FA1" w:rsidP="00853D31">
      <w:pPr>
        <w:shd w:val="clear" w:color="auto" w:fill="E6E6E6"/>
        <w:tabs>
          <w:tab w:val="left" w:pos="720"/>
        </w:tabs>
        <w:autoSpaceDE w:val="0"/>
        <w:autoSpaceDN w:val="0"/>
        <w:adjustRightInd w:val="0"/>
        <w:rPr>
          <w:rFonts w:cs="Arial"/>
        </w:rPr>
      </w:pPr>
    </w:p>
    <w:p w:rsidR="00766FA1" w:rsidRDefault="00766FA1" w:rsidP="00853D31">
      <w:pPr>
        <w:shd w:val="clear" w:color="auto" w:fill="E6E6E6"/>
        <w:tabs>
          <w:tab w:val="left" w:pos="720"/>
        </w:tabs>
        <w:autoSpaceDE w:val="0"/>
        <w:autoSpaceDN w:val="0"/>
        <w:adjustRightInd w:val="0"/>
        <w:rPr>
          <w:rFonts w:cs="Arial"/>
        </w:rPr>
      </w:pPr>
      <w:r>
        <w:rPr>
          <w:rFonts w:cs="Arial"/>
        </w:rPr>
        <w:t xml:space="preserve">a) </w:t>
      </w:r>
      <w:r>
        <w:rPr>
          <w:rFonts w:cs="Arial"/>
          <w:u w:val="single"/>
        </w:rPr>
        <w:t>Purpose</w:t>
      </w:r>
      <w:r>
        <w:rPr>
          <w:rFonts w:cs="Arial"/>
        </w:rPr>
        <w:t>: verify whether each spatial object type has been assigned to the layer designated according to Commission Regulation 1089/2010.</w:t>
      </w:r>
    </w:p>
    <w:p w:rsidR="00766FA1" w:rsidRDefault="00766FA1" w:rsidP="00853D31">
      <w:pPr>
        <w:shd w:val="clear" w:color="auto" w:fill="E6E6E6"/>
        <w:tabs>
          <w:tab w:val="left" w:pos="720"/>
        </w:tabs>
        <w:autoSpaceDE w:val="0"/>
        <w:autoSpaceDN w:val="0"/>
        <w:adjustRightInd w:val="0"/>
        <w:rPr>
          <w:rFonts w:cs="Arial"/>
        </w:rPr>
      </w:pPr>
    </w:p>
    <w:p w:rsidR="00766FA1" w:rsidRDefault="00766FA1" w:rsidP="00853D31">
      <w:r w:rsidRPr="00C85B3B">
        <w:t>b) Reference: Art. 14(1), Art14(2) and Annex I</w:t>
      </w:r>
      <w:r>
        <w:t>V</w:t>
      </w:r>
      <w:r w:rsidRPr="00C85B3B">
        <w:t xml:space="preserve"> Section </w:t>
      </w:r>
      <w:r>
        <w:t>12.7</w:t>
      </w:r>
      <w:r w:rsidRPr="00C85B3B">
        <w:t>.</w:t>
      </w:r>
    </w:p>
    <w:p w:rsidR="00766FA1" w:rsidRDefault="00766FA1" w:rsidP="00853D31">
      <w:pPr>
        <w:shd w:val="clear" w:color="auto" w:fill="E6E6E6"/>
        <w:tabs>
          <w:tab w:val="left" w:pos="720"/>
        </w:tabs>
        <w:autoSpaceDE w:val="0"/>
        <w:autoSpaceDN w:val="0"/>
        <w:adjustRightInd w:val="0"/>
        <w:rPr>
          <w:rFonts w:cs="Arial"/>
        </w:rPr>
      </w:pPr>
    </w:p>
    <w:p w:rsidR="00766FA1" w:rsidRDefault="00766FA1" w:rsidP="00853D31">
      <w:r>
        <w:t xml:space="preserve">c) </w:t>
      </w:r>
      <w:r>
        <w:rPr>
          <w:u w:val="single"/>
        </w:rPr>
        <w:t>Test Method</w:t>
      </w:r>
      <w:r>
        <w:t>: Check whether data is made available for the view network service using the specified layers respectively:</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75"/>
      </w:tblGrid>
      <w:tr w:rsidR="00766FA1" w:rsidRPr="00811338" w:rsidTr="00853D31">
        <w:tc>
          <w:tcPr>
            <w:tcW w:w="3875" w:type="dxa"/>
            <w:shd w:val="clear" w:color="auto" w:fill="E6E6E6"/>
            <w:vAlign w:val="center"/>
          </w:tcPr>
          <w:p w:rsidR="00766FA1" w:rsidRPr="00811338" w:rsidRDefault="00766FA1" w:rsidP="00853D31">
            <w:pPr>
              <w:keepNext/>
              <w:spacing w:before="60" w:after="60"/>
              <w:rPr>
                <w:b/>
                <w:bCs/>
              </w:rPr>
            </w:pPr>
            <w:r w:rsidRPr="00811338">
              <w:rPr>
                <w:b/>
                <w:bCs/>
              </w:rPr>
              <w:t>Layer Name</w:t>
            </w:r>
          </w:p>
        </w:tc>
      </w:tr>
      <w:tr w:rsidR="00766FA1" w:rsidRPr="00811338" w:rsidTr="00853D31">
        <w:trPr>
          <w:trHeight w:val="449"/>
        </w:trPr>
        <w:tc>
          <w:tcPr>
            <w:tcW w:w="3875" w:type="dxa"/>
            <w:vAlign w:val="center"/>
          </w:tcPr>
          <w:p w:rsidR="00766FA1" w:rsidRPr="00811338" w:rsidRDefault="00766FA1" w:rsidP="00853D31">
            <w:r w:rsidRPr="00811338">
              <w:t>NZ.RiskZone</w:t>
            </w:r>
          </w:p>
        </w:tc>
      </w:tr>
      <w:tr w:rsidR="00766FA1" w:rsidRPr="00811338" w:rsidTr="00853D31">
        <w:trPr>
          <w:trHeight w:val="449"/>
        </w:trPr>
        <w:tc>
          <w:tcPr>
            <w:tcW w:w="3875" w:type="dxa"/>
            <w:vAlign w:val="center"/>
          </w:tcPr>
          <w:p w:rsidR="00766FA1" w:rsidRPr="00811338" w:rsidRDefault="00766FA1" w:rsidP="00853D31">
            <w:r w:rsidRPr="00811338">
              <w:t>NZ.RiskZoneCoverage</w:t>
            </w:r>
          </w:p>
        </w:tc>
      </w:tr>
      <w:tr w:rsidR="00766FA1" w:rsidRPr="00811338" w:rsidTr="00853D31">
        <w:trPr>
          <w:trHeight w:val="449"/>
        </w:trPr>
        <w:tc>
          <w:tcPr>
            <w:tcW w:w="3875" w:type="dxa"/>
            <w:vAlign w:val="center"/>
          </w:tcPr>
          <w:p w:rsidR="00766FA1" w:rsidRPr="00811338" w:rsidRDefault="00766FA1" w:rsidP="00853D31">
            <w:pPr>
              <w:rPr>
                <w:rFonts w:cs="Arial"/>
              </w:rPr>
            </w:pPr>
            <w:r w:rsidRPr="00811338">
              <w:t>NZ.</w:t>
            </w:r>
            <w:r w:rsidRPr="00811338">
              <w:rPr>
                <w:rFonts w:cs="Arial"/>
              </w:rPr>
              <w:t xml:space="preserve"> &lt;CodeListValue&gt;</w:t>
            </w:r>
            <w:r w:rsidRPr="00811338">
              <w:rPr>
                <w:rStyle w:val="FootnoteReference"/>
              </w:rPr>
              <w:footnoteReference w:id="20"/>
            </w:r>
          </w:p>
          <w:p w:rsidR="00766FA1" w:rsidRPr="00811338" w:rsidRDefault="00766FA1" w:rsidP="00853D31">
            <w:r w:rsidRPr="00811338">
              <w:rPr>
                <w:rFonts w:cs="Arial"/>
              </w:rPr>
              <w:t>Example: NZ.Landslide</w:t>
            </w:r>
          </w:p>
        </w:tc>
      </w:tr>
      <w:tr w:rsidR="00766FA1" w:rsidRPr="00811338" w:rsidTr="00853D31">
        <w:trPr>
          <w:trHeight w:val="449"/>
        </w:trPr>
        <w:tc>
          <w:tcPr>
            <w:tcW w:w="3875" w:type="dxa"/>
            <w:vAlign w:val="center"/>
          </w:tcPr>
          <w:p w:rsidR="00766FA1" w:rsidRPr="00811338" w:rsidRDefault="00766FA1" w:rsidP="00853D31">
            <w:pPr>
              <w:rPr>
                <w:rFonts w:cs="Arial"/>
              </w:rPr>
            </w:pPr>
            <w:r w:rsidRPr="00811338">
              <w:t>NZ.</w:t>
            </w:r>
            <w:r w:rsidRPr="00811338">
              <w:rPr>
                <w:rFonts w:cs="Arial"/>
              </w:rPr>
              <w:t xml:space="preserve"> &lt;CodeListValue&gt;</w:t>
            </w:r>
            <w:r w:rsidRPr="00811338">
              <w:rPr>
                <w:rStyle w:val="FootnoteReference"/>
              </w:rPr>
              <w:footnoteReference w:id="21"/>
            </w:r>
          </w:p>
          <w:p w:rsidR="00766FA1" w:rsidRPr="00811338" w:rsidRDefault="00766FA1" w:rsidP="00853D31">
            <w:r w:rsidRPr="00811338">
              <w:rPr>
                <w:rFonts w:cs="Arial"/>
              </w:rPr>
              <w:t>Example: NZ.Flood</w:t>
            </w:r>
          </w:p>
        </w:tc>
      </w:tr>
      <w:tr w:rsidR="00766FA1" w:rsidRPr="00811338" w:rsidTr="00853D31">
        <w:trPr>
          <w:trHeight w:val="449"/>
        </w:trPr>
        <w:tc>
          <w:tcPr>
            <w:tcW w:w="3875" w:type="dxa"/>
            <w:vAlign w:val="center"/>
          </w:tcPr>
          <w:p w:rsidR="00766FA1" w:rsidRPr="00811338" w:rsidRDefault="00766FA1" w:rsidP="00853D31">
            <w:r w:rsidRPr="00811338">
              <w:t>NZ.ExposedElement</w:t>
            </w:r>
          </w:p>
        </w:tc>
      </w:tr>
      <w:tr w:rsidR="00766FA1" w:rsidRPr="00811338" w:rsidTr="00853D31">
        <w:trPr>
          <w:trHeight w:val="449"/>
        </w:trPr>
        <w:tc>
          <w:tcPr>
            <w:tcW w:w="3875" w:type="dxa"/>
            <w:vAlign w:val="center"/>
          </w:tcPr>
          <w:p w:rsidR="00766FA1" w:rsidRPr="00811338" w:rsidRDefault="00766FA1" w:rsidP="00853D31">
            <w:r w:rsidRPr="00811338">
              <w:t>NZ.ExposedElementCoverage</w:t>
            </w:r>
          </w:p>
        </w:tc>
      </w:tr>
    </w:tbl>
    <w:p w:rsidR="00766FA1" w:rsidRDefault="00766FA1" w:rsidP="00853D31">
      <w:pPr>
        <w:rPr>
          <w:i/>
          <w:color w:val="008000"/>
        </w:rPr>
      </w:pPr>
    </w:p>
    <w:p w:rsidR="00766FA1" w:rsidRDefault="00766FA1" w:rsidP="00853D31">
      <w:pPr>
        <w:shd w:val="clear" w:color="auto" w:fill="E6E6E6"/>
        <w:tabs>
          <w:tab w:val="left" w:pos="720"/>
        </w:tabs>
      </w:pPr>
      <w:r>
        <w:t>NOTE</w:t>
      </w:r>
      <w:r>
        <w:tab/>
        <w:t>Further technical information is given in section 11 of this document.</w:t>
      </w:r>
    </w:p>
    <w:p w:rsidR="00766FA1" w:rsidRDefault="00766FA1" w:rsidP="00853D31"/>
    <w:p w:rsidR="00766FA1" w:rsidRDefault="00766FA1" w:rsidP="00853D31">
      <w:pPr>
        <w:jc w:val="center"/>
        <w:rPr>
          <w:b/>
          <w:sz w:val="28"/>
          <w:szCs w:val="28"/>
        </w:rPr>
      </w:pPr>
      <w:bookmarkStart w:id="728" w:name="_Toc341081350"/>
      <w:bookmarkEnd w:id="723"/>
    </w:p>
    <w:p w:rsidR="00766FA1" w:rsidRPr="0081277C" w:rsidRDefault="00766FA1" w:rsidP="00853D31">
      <w:pPr>
        <w:jc w:val="center"/>
        <w:rPr>
          <w:sz w:val="28"/>
          <w:szCs w:val="28"/>
        </w:rPr>
      </w:pPr>
      <w:r>
        <w:rPr>
          <w:b/>
          <w:sz w:val="28"/>
          <w:szCs w:val="28"/>
        </w:rPr>
        <w:br w:type="page"/>
        <w:t>Part 2</w:t>
      </w:r>
      <w:r>
        <w:rPr>
          <w:b/>
          <w:sz w:val="28"/>
          <w:szCs w:val="28"/>
        </w:rPr>
        <w:br/>
      </w:r>
      <w:r w:rsidRPr="0081277C">
        <w:rPr>
          <w:sz w:val="28"/>
          <w:szCs w:val="28"/>
        </w:rPr>
        <w:t>(informative)</w:t>
      </w:r>
    </w:p>
    <w:p w:rsidR="00766FA1" w:rsidRDefault="00766FA1" w:rsidP="00853D31">
      <w:pPr>
        <w:jc w:val="center"/>
        <w:rPr>
          <w:b/>
          <w:sz w:val="28"/>
          <w:szCs w:val="28"/>
        </w:rPr>
      </w:pPr>
    </w:p>
    <w:p w:rsidR="00766FA1" w:rsidRPr="0081277C" w:rsidRDefault="00766FA1" w:rsidP="00E63FA6">
      <w:pPr>
        <w:jc w:val="center"/>
        <w:rPr>
          <w:b/>
          <w:sz w:val="28"/>
          <w:szCs w:val="28"/>
        </w:rPr>
      </w:pPr>
      <w:r w:rsidRPr="0081277C">
        <w:rPr>
          <w:b/>
          <w:sz w:val="28"/>
          <w:szCs w:val="28"/>
        </w:rPr>
        <w:t>Conformity with the technical guideline (TG) Requirements</w:t>
      </w:r>
      <w:bookmarkEnd w:id="728"/>
    </w:p>
    <w:p w:rsidR="00766FA1" w:rsidRPr="00DC6168" w:rsidRDefault="00766FA1" w:rsidP="00853D31">
      <w:pPr>
        <w:pStyle w:val="a2"/>
        <w:rPr>
          <w:rStyle w:val="StyleOutlinenumbered14ptBold"/>
        </w:rPr>
      </w:pPr>
      <w:bookmarkStart w:id="729" w:name="_Toc342909842"/>
      <w:bookmarkStart w:id="730" w:name="_Toc346799639"/>
      <w:bookmarkStart w:id="731" w:name="_Toc374363905"/>
      <w:bookmarkStart w:id="732" w:name="_Toc374464168"/>
      <w:r w:rsidRPr="00DC6168">
        <w:rPr>
          <w:rStyle w:val="StyleOutlinenumbered14ptBold"/>
        </w:rPr>
        <w:t>Technical Guideline Conformance Class</w:t>
      </w:r>
      <w:bookmarkEnd w:id="729"/>
      <w:bookmarkEnd w:id="730"/>
      <w:bookmarkEnd w:id="731"/>
      <w:bookmarkEnd w:id="732"/>
    </w:p>
    <w:p w:rsidR="00766FA1" w:rsidRDefault="00766FA1" w:rsidP="00853D31">
      <w:pPr>
        <w:rPr>
          <w:b/>
        </w:rPr>
      </w:pPr>
    </w:p>
    <w:p w:rsidR="00766FA1" w:rsidRDefault="00766FA1" w:rsidP="00E63FA6">
      <w:pPr>
        <w:rPr>
          <w:b/>
        </w:rPr>
      </w:pPr>
      <w:r>
        <w:rPr>
          <w:b/>
        </w:rPr>
        <w:t xml:space="preserve">Conformance class: </w:t>
      </w:r>
    </w:p>
    <w:p w:rsidR="00766FA1" w:rsidRDefault="00766FA1" w:rsidP="00853D31">
      <w:r w:rsidRPr="002A02C2">
        <w:rPr>
          <w:i/>
        </w:rPr>
        <w:t>http://inspire.ec.</w:t>
      </w:r>
      <w:r>
        <w:rPr>
          <w:i/>
        </w:rPr>
        <w:t>europa.eu/conformance-class/tg</w:t>
      </w:r>
      <w:r w:rsidRPr="002A02C2">
        <w:rPr>
          <w:i/>
        </w:rPr>
        <w:t>/</w:t>
      </w:r>
      <w:r>
        <w:rPr>
          <w:i/>
        </w:rPr>
        <w:t>nz/</w:t>
      </w:r>
      <w:r w:rsidR="000A2821">
        <w:rPr>
          <w:i/>
        </w:rPr>
        <w:t>3.0</w:t>
      </w:r>
    </w:p>
    <w:p w:rsidR="00766FA1" w:rsidRPr="00A540F5" w:rsidRDefault="00766FA1" w:rsidP="00853D31">
      <w:pPr>
        <w:rPr>
          <w:lang w:eastAsia="ja-JP"/>
        </w:rPr>
      </w:pPr>
    </w:p>
    <w:p w:rsidR="00766FA1" w:rsidRDefault="00766FA1" w:rsidP="00853D31">
      <w:pPr>
        <w:pStyle w:val="a3"/>
        <w:tabs>
          <w:tab w:val="clear" w:pos="2160"/>
        </w:tabs>
      </w:pPr>
      <w:bookmarkStart w:id="733" w:name="_Ref333307101"/>
      <w:bookmarkStart w:id="734" w:name="_Ref318808538"/>
      <w:bookmarkStart w:id="735" w:name="_Ref315701629"/>
      <w:bookmarkStart w:id="736" w:name="_Ref315701547"/>
      <w:bookmarkStart w:id="737" w:name="_Toc307565983"/>
      <w:bookmarkStart w:id="738" w:name="_Toc303673488"/>
      <w:bookmarkStart w:id="739" w:name="_Toc303673177"/>
      <w:bookmarkStart w:id="740" w:name="_Toc303672965"/>
      <w:bookmarkStart w:id="741" w:name="_Toc303672153"/>
      <w:bookmarkStart w:id="742" w:name="_Toc341081351"/>
      <w:bookmarkStart w:id="743" w:name="_Toc342909843"/>
      <w:bookmarkStart w:id="744" w:name="_Toc346799640"/>
      <w:bookmarkStart w:id="745" w:name="_Toc374363906"/>
      <w:bookmarkStart w:id="746" w:name="_Toc374464169"/>
      <w:r>
        <w:t>Multiplicity test</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p>
    <w:p w:rsidR="00766FA1" w:rsidRDefault="00766FA1" w:rsidP="00853D31">
      <w:pPr>
        <w:shd w:val="clear" w:color="auto" w:fill="E6E6E6"/>
        <w:tabs>
          <w:tab w:val="left" w:pos="720"/>
        </w:tabs>
        <w:rPr>
          <w:b/>
        </w:rPr>
      </w:pPr>
      <w:r>
        <w:t xml:space="preserve">a) </w:t>
      </w:r>
      <w:r>
        <w:rPr>
          <w:u w:val="single"/>
        </w:rPr>
        <w:t>Purpose</w:t>
      </w:r>
      <w:r>
        <w:t>: Verify whether each instance of an attribute or association role specified in the application schema(s) does not include fewer or more occurrences than specified in section 5.</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c) </w:t>
      </w:r>
      <w:r>
        <w:rPr>
          <w:u w:val="single"/>
        </w:rPr>
        <w:t>Reference</w:t>
      </w:r>
      <w:r>
        <w:t>: Feature catalogue and UML diagram of the application schema(s) in section 5 of this guideline.</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Test Method</w:t>
      </w:r>
      <w:r>
        <w:t>: Examine that the number of occurrences of each attribute and/or association role for each instance of a spatial object type or data type provided in the dataset corresponds to the number of occurrences of the attribute / association role that is specified in the application schema(s) in section 5.</w:t>
      </w:r>
    </w:p>
    <w:p w:rsidR="00766FA1" w:rsidRDefault="00766FA1" w:rsidP="00853D31">
      <w:pPr>
        <w:shd w:val="clear" w:color="auto" w:fill="E6E6E6"/>
        <w:tabs>
          <w:tab w:val="left" w:pos="720"/>
        </w:tabs>
      </w:pPr>
    </w:p>
    <w:p w:rsidR="00766FA1" w:rsidRDefault="00766FA1" w:rsidP="00A67A54">
      <w:pPr>
        <w:pStyle w:val="a3"/>
        <w:tabs>
          <w:tab w:val="clear" w:pos="2160"/>
        </w:tabs>
      </w:pPr>
      <w:bookmarkStart w:id="747" w:name="_Toc342909844"/>
      <w:bookmarkStart w:id="748" w:name="_Toc346799641"/>
      <w:bookmarkStart w:id="749" w:name="_Toc374363907"/>
      <w:bookmarkStart w:id="750" w:name="_Toc374464170"/>
      <w:r>
        <w:t>CRS http URI test</w:t>
      </w:r>
      <w:bookmarkEnd w:id="747"/>
      <w:bookmarkEnd w:id="748"/>
      <w:bookmarkEnd w:id="749"/>
      <w:bookmarkEnd w:id="750"/>
    </w:p>
    <w:p w:rsidR="00766FA1" w:rsidRDefault="00766FA1" w:rsidP="00853D31">
      <w:pPr>
        <w:shd w:val="clear" w:color="auto" w:fill="E6E6E6"/>
        <w:tabs>
          <w:tab w:val="left" w:pos="720"/>
        </w:tabs>
        <w:rPr>
          <w:b/>
        </w:rPr>
      </w:pPr>
      <w:r>
        <w:t xml:space="preserve">a) </w:t>
      </w:r>
      <w:r>
        <w:rPr>
          <w:u w:val="single"/>
        </w:rPr>
        <w:t>Purpose</w:t>
      </w:r>
      <w:r>
        <w:t>: Verify whether the coordinate reference system used to deliver data for INSPIRE network services has been identified by URIs according to the EPSG register.</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c) </w:t>
      </w:r>
      <w:r>
        <w:rPr>
          <w:u w:val="single"/>
        </w:rPr>
        <w:t>Reference</w:t>
      </w:r>
      <w:r>
        <w:t>: Table 2 in Section 6 of this technical guideline</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Test Method</w:t>
      </w:r>
      <w:r>
        <w:t xml:space="preserve">: Compare the URI of the dataset with the URIs in the table. </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 1</w:t>
      </w:r>
      <w:r>
        <w:tab/>
        <w:t>Passing this test implies the fulfilment of test A6.2</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 2</w:t>
      </w:r>
      <w:r>
        <w:tab/>
        <w:t xml:space="preserve">Further reference please see </w:t>
      </w:r>
      <w:r w:rsidRPr="00E772A7">
        <w:rPr>
          <w:i/>
        </w:rPr>
        <w:t>http://www.epsg.org/geodetic.html</w:t>
      </w:r>
      <w:r>
        <w:t xml:space="preserve"> </w:t>
      </w:r>
    </w:p>
    <w:p w:rsidR="00766FA1" w:rsidRPr="00800E73" w:rsidRDefault="00766FA1" w:rsidP="00853D31">
      <w:pPr>
        <w:shd w:val="clear" w:color="auto" w:fill="E6E6E6"/>
        <w:tabs>
          <w:tab w:val="left" w:pos="720"/>
        </w:tabs>
      </w:pPr>
    </w:p>
    <w:p w:rsidR="00766FA1" w:rsidRPr="004A66C3" w:rsidRDefault="00766FA1" w:rsidP="00A67A54">
      <w:pPr>
        <w:pStyle w:val="a3"/>
        <w:tabs>
          <w:tab w:val="clear" w:pos="2160"/>
        </w:tabs>
      </w:pPr>
      <w:bookmarkStart w:id="751" w:name="_Toc342909845"/>
      <w:bookmarkStart w:id="752" w:name="_Toc346799642"/>
      <w:bookmarkStart w:id="753" w:name="_Toc374363908"/>
      <w:bookmarkStart w:id="754" w:name="_Toc374464171"/>
      <w:r>
        <w:t xml:space="preserve">Metadata encoding schema validation </w:t>
      </w:r>
      <w:r w:rsidRPr="004A66C3">
        <w:t>test</w:t>
      </w:r>
      <w:bookmarkEnd w:id="751"/>
      <w:bookmarkEnd w:id="752"/>
      <w:bookmarkEnd w:id="753"/>
      <w:bookmarkEnd w:id="754"/>
    </w:p>
    <w:p w:rsidR="00766FA1" w:rsidRPr="00421738" w:rsidRDefault="00766FA1" w:rsidP="00853D31">
      <w:pPr>
        <w:shd w:val="clear" w:color="auto" w:fill="E6E6E6"/>
        <w:tabs>
          <w:tab w:val="left" w:pos="720"/>
        </w:tabs>
      </w:pPr>
      <w:r>
        <w:t xml:space="preserve">a) </w:t>
      </w:r>
      <w:r>
        <w:rPr>
          <w:u w:val="single"/>
        </w:rPr>
        <w:t>Purpose</w:t>
      </w:r>
      <w:r>
        <w:t>: Verify whether the metadata follows an XML schema specified in ISO/TS 19139.</w:t>
      </w:r>
    </w:p>
    <w:p w:rsidR="00766FA1" w:rsidRDefault="00766FA1" w:rsidP="00853D31">
      <w:pPr>
        <w:shd w:val="clear" w:color="auto" w:fill="E6E6E6"/>
        <w:tabs>
          <w:tab w:val="left" w:pos="720"/>
        </w:tabs>
        <w:rPr>
          <w:rStyle w:val="Instruction"/>
          <w:iCs/>
        </w:rPr>
      </w:pPr>
    </w:p>
    <w:p w:rsidR="00766FA1" w:rsidRDefault="00766FA1" w:rsidP="00853D31">
      <w:pPr>
        <w:shd w:val="clear" w:color="auto" w:fill="E6E6E6"/>
        <w:tabs>
          <w:tab w:val="left" w:pos="720"/>
        </w:tabs>
      </w:pPr>
      <w:r>
        <w:t xml:space="preserve">c) </w:t>
      </w:r>
      <w:r>
        <w:rPr>
          <w:u w:val="single"/>
        </w:rPr>
        <w:t>Reference</w:t>
      </w:r>
      <w:r>
        <w:t>: Section 8 of this technical guideline, ISO/TS 19139</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Test Method</w:t>
      </w:r>
      <w:r>
        <w:t>: Inspect whether provided XML schema is conformant to the encoding specified in ISO 19139 for each metadata instance.</w:t>
      </w:r>
    </w:p>
    <w:p w:rsidR="00766FA1" w:rsidRDefault="00766FA1" w:rsidP="00853D31">
      <w:pPr>
        <w:shd w:val="clear" w:color="auto" w:fill="E6E6E6"/>
        <w:tabs>
          <w:tab w:val="left" w:pos="720"/>
        </w:tabs>
      </w:pPr>
    </w:p>
    <w:p w:rsidR="00766FA1" w:rsidRDefault="00766FA1" w:rsidP="00853D31">
      <w:pPr>
        <w:shd w:val="clear" w:color="auto" w:fill="E6E6E6"/>
        <w:tabs>
          <w:tab w:val="left" w:pos="990"/>
        </w:tabs>
      </w:pPr>
      <w:r>
        <w:t>NOTE 1</w:t>
      </w:r>
      <w:r>
        <w:tab/>
        <w:t xml:space="preserve">Section 2.1.2 of the Metadata </w:t>
      </w:r>
      <w:r w:rsidRPr="006A0239">
        <w:t xml:space="preserve">Technical Guidelines </w:t>
      </w:r>
      <w:r>
        <w:t>discusses the different ISO 19139 XML schemas that are currently available.</w:t>
      </w:r>
    </w:p>
    <w:p w:rsidR="00766FA1" w:rsidRDefault="00766FA1" w:rsidP="00853D31">
      <w:pPr>
        <w:shd w:val="clear" w:color="auto" w:fill="E6E6E6"/>
        <w:tabs>
          <w:tab w:val="left" w:pos="720"/>
        </w:tabs>
      </w:pPr>
    </w:p>
    <w:p w:rsidR="00766FA1" w:rsidRPr="004A66C3" w:rsidRDefault="00766FA1" w:rsidP="00A67A54">
      <w:pPr>
        <w:pStyle w:val="a3"/>
        <w:tabs>
          <w:tab w:val="clear" w:pos="2160"/>
        </w:tabs>
      </w:pPr>
      <w:bookmarkStart w:id="755" w:name="_Toc342909846"/>
      <w:bookmarkStart w:id="756" w:name="_Toc346799643"/>
      <w:bookmarkStart w:id="757" w:name="_Toc374363909"/>
      <w:bookmarkStart w:id="758" w:name="_Toc374464172"/>
      <w:r>
        <w:t>Metadata occurrence</w:t>
      </w:r>
      <w:r w:rsidRPr="004A66C3">
        <w:t xml:space="preserve"> test</w:t>
      </w:r>
      <w:bookmarkEnd w:id="755"/>
      <w:bookmarkEnd w:id="756"/>
      <w:bookmarkEnd w:id="757"/>
      <w:bookmarkEnd w:id="758"/>
    </w:p>
    <w:p w:rsidR="00766FA1" w:rsidRPr="00421738" w:rsidRDefault="00766FA1" w:rsidP="00853D31">
      <w:pPr>
        <w:shd w:val="clear" w:color="auto" w:fill="E6E6E6"/>
        <w:tabs>
          <w:tab w:val="left" w:pos="720"/>
        </w:tabs>
      </w:pPr>
      <w:r>
        <w:t xml:space="preserve">a) </w:t>
      </w:r>
      <w:r>
        <w:rPr>
          <w:u w:val="single"/>
        </w:rPr>
        <w:t>Purpose</w:t>
      </w:r>
      <w:r>
        <w:t xml:space="preserve">: </w:t>
      </w:r>
      <w:r>
        <w:rPr>
          <w:rFonts w:cs="Arial"/>
        </w:rPr>
        <w:t>Verify whether the occurrence of each metadata element corresponds to those specified in section 8.</w:t>
      </w:r>
    </w:p>
    <w:p w:rsidR="00766FA1" w:rsidRDefault="00766FA1" w:rsidP="00853D31">
      <w:pPr>
        <w:shd w:val="clear" w:color="auto" w:fill="E6E6E6"/>
        <w:tabs>
          <w:tab w:val="left" w:pos="720"/>
        </w:tabs>
        <w:rPr>
          <w:rStyle w:val="Instruction"/>
          <w:iCs/>
        </w:rPr>
      </w:pPr>
    </w:p>
    <w:p w:rsidR="00766FA1" w:rsidRDefault="00766FA1" w:rsidP="00853D31">
      <w:pPr>
        <w:shd w:val="clear" w:color="auto" w:fill="E6E6E6"/>
        <w:tabs>
          <w:tab w:val="left" w:pos="720"/>
        </w:tabs>
      </w:pPr>
      <w:r>
        <w:t xml:space="preserve">c) </w:t>
      </w:r>
      <w:r>
        <w:rPr>
          <w:u w:val="single"/>
        </w:rPr>
        <w:t>Reference</w:t>
      </w:r>
      <w:r>
        <w:t>: Section 8 of this technical guideline</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Test Method</w:t>
      </w:r>
      <w:r>
        <w:t xml:space="preserve">: </w:t>
      </w:r>
      <w:r>
        <w:rPr>
          <w:rFonts w:cs="Arial"/>
        </w:rPr>
        <w:t>Examine the number of occurrences for each metadata element. The number of occurrences shall be compared with its occurrence specified in Section 8</w:t>
      </w:r>
      <w:r>
        <w:t>:</w:t>
      </w:r>
    </w:p>
    <w:p w:rsidR="00766FA1" w:rsidRDefault="00766FA1" w:rsidP="00853D31">
      <w:pPr>
        <w:shd w:val="clear" w:color="auto" w:fill="E6E6E6"/>
        <w:tabs>
          <w:tab w:val="left" w:pos="720"/>
        </w:tabs>
      </w:pPr>
    </w:p>
    <w:p w:rsidR="00766FA1" w:rsidRDefault="00766FA1" w:rsidP="00853D31">
      <w:pPr>
        <w:shd w:val="clear" w:color="auto" w:fill="E6E6E6"/>
        <w:tabs>
          <w:tab w:val="left" w:pos="990"/>
        </w:tabs>
      </w:pPr>
      <w:r>
        <w:t>NOTE 1</w:t>
      </w:r>
      <w:r>
        <w:tab/>
        <w:t xml:space="preserve">Section 2.1.2 of the Metadata </w:t>
      </w:r>
      <w:r w:rsidRPr="006A0239">
        <w:t xml:space="preserve">Technical Guidelines </w:t>
      </w:r>
      <w:r>
        <w:t>discusses the different ISO 19139 XML schema</w:t>
      </w:r>
    </w:p>
    <w:p w:rsidR="00766FA1" w:rsidRDefault="00766FA1" w:rsidP="00853D31">
      <w:pPr>
        <w:shd w:val="clear" w:color="auto" w:fill="E6E6E6"/>
        <w:tabs>
          <w:tab w:val="left" w:pos="720"/>
        </w:tabs>
      </w:pPr>
    </w:p>
    <w:p w:rsidR="00766FA1" w:rsidRDefault="00766FA1" w:rsidP="00853D31">
      <w:pPr>
        <w:rPr>
          <w:lang w:eastAsia="ja-JP"/>
        </w:rPr>
      </w:pPr>
    </w:p>
    <w:p w:rsidR="00766FA1" w:rsidRPr="004A66C3" w:rsidRDefault="00766FA1" w:rsidP="00A67A54">
      <w:pPr>
        <w:pStyle w:val="a3"/>
        <w:tabs>
          <w:tab w:val="clear" w:pos="2160"/>
        </w:tabs>
      </w:pPr>
      <w:bookmarkStart w:id="759" w:name="_Toc342909847"/>
      <w:bookmarkStart w:id="760" w:name="_Toc346799644"/>
      <w:bookmarkStart w:id="761" w:name="_Toc374363910"/>
      <w:bookmarkStart w:id="762" w:name="_Toc374464173"/>
      <w:r>
        <w:t xml:space="preserve">Metadata consistency </w:t>
      </w:r>
      <w:r w:rsidRPr="004A66C3">
        <w:t>test</w:t>
      </w:r>
      <w:bookmarkEnd w:id="759"/>
      <w:bookmarkEnd w:id="760"/>
      <w:bookmarkEnd w:id="761"/>
      <w:bookmarkEnd w:id="762"/>
    </w:p>
    <w:p w:rsidR="00766FA1" w:rsidRPr="00421738" w:rsidRDefault="00766FA1" w:rsidP="00853D31">
      <w:pPr>
        <w:shd w:val="clear" w:color="auto" w:fill="E6E6E6"/>
        <w:tabs>
          <w:tab w:val="left" w:pos="720"/>
        </w:tabs>
      </w:pPr>
      <w:r>
        <w:t xml:space="preserve">a) </w:t>
      </w:r>
      <w:r>
        <w:rPr>
          <w:u w:val="single"/>
        </w:rPr>
        <w:t>Purpose</w:t>
      </w:r>
      <w:r>
        <w:t>: Verify whether the metadata elements follow the path specified in ISO/TS 19139.</w:t>
      </w:r>
    </w:p>
    <w:p w:rsidR="00766FA1" w:rsidRDefault="00766FA1" w:rsidP="00853D31">
      <w:pPr>
        <w:shd w:val="clear" w:color="auto" w:fill="E6E6E6"/>
        <w:tabs>
          <w:tab w:val="left" w:pos="720"/>
        </w:tabs>
        <w:rPr>
          <w:rStyle w:val="Instruction"/>
          <w:iCs/>
        </w:rPr>
      </w:pPr>
    </w:p>
    <w:p w:rsidR="00766FA1" w:rsidRDefault="00766FA1" w:rsidP="00853D31">
      <w:pPr>
        <w:shd w:val="clear" w:color="auto" w:fill="E6E6E6"/>
        <w:tabs>
          <w:tab w:val="left" w:pos="720"/>
        </w:tabs>
      </w:pPr>
      <w:r>
        <w:t xml:space="preserve">c) </w:t>
      </w:r>
      <w:r>
        <w:rPr>
          <w:u w:val="single"/>
        </w:rPr>
        <w:t>Reference</w:t>
      </w:r>
      <w:r>
        <w:t>: Section 8 of this technical guideline, ISO/TS 19139</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Test Method</w:t>
      </w:r>
      <w:r>
        <w:t>: Compare the XML schema of each metadata element with the path provide in ISO/TS 19137.</w:t>
      </w:r>
    </w:p>
    <w:p w:rsidR="00766FA1" w:rsidRDefault="00766FA1" w:rsidP="00853D31">
      <w:pPr>
        <w:shd w:val="clear" w:color="auto" w:fill="E6E6E6"/>
        <w:tabs>
          <w:tab w:val="left" w:pos="720"/>
        </w:tabs>
      </w:pPr>
    </w:p>
    <w:p w:rsidR="00766FA1" w:rsidRDefault="00766FA1" w:rsidP="00853D31">
      <w:pPr>
        <w:shd w:val="clear" w:color="auto" w:fill="E6E6E6"/>
        <w:tabs>
          <w:tab w:val="left" w:pos="990"/>
        </w:tabs>
      </w:pPr>
      <w:r>
        <w:t>NOTE 1</w:t>
      </w:r>
      <w:r>
        <w:tab/>
        <w:t>This test does not apply to the metadata elements that are not included in ISO/TS 19139.</w:t>
      </w:r>
    </w:p>
    <w:p w:rsidR="00766FA1" w:rsidRDefault="00766FA1" w:rsidP="00853D31">
      <w:pPr>
        <w:shd w:val="clear" w:color="auto" w:fill="E6E6E6"/>
        <w:tabs>
          <w:tab w:val="left" w:pos="720"/>
        </w:tabs>
      </w:pPr>
    </w:p>
    <w:p w:rsidR="00766FA1" w:rsidRDefault="00766FA1" w:rsidP="00853D31">
      <w:pPr>
        <w:rPr>
          <w:lang w:eastAsia="ja-JP"/>
        </w:rPr>
      </w:pPr>
    </w:p>
    <w:p w:rsidR="00766FA1" w:rsidRPr="004A66C3" w:rsidRDefault="00766FA1" w:rsidP="00A67A54">
      <w:pPr>
        <w:pStyle w:val="a3"/>
        <w:tabs>
          <w:tab w:val="clear" w:pos="2160"/>
        </w:tabs>
      </w:pPr>
      <w:bookmarkStart w:id="763" w:name="_Ref337546464"/>
      <w:bookmarkStart w:id="764" w:name="_Ref337553623"/>
      <w:bookmarkStart w:id="765" w:name="_Toc341081352"/>
      <w:bookmarkStart w:id="766" w:name="_Toc342909848"/>
      <w:bookmarkStart w:id="767" w:name="_Toc346799645"/>
      <w:bookmarkStart w:id="768" w:name="_Toc374363911"/>
      <w:bookmarkStart w:id="769" w:name="_Toc374464174"/>
      <w:r>
        <w:t>Encoding schema validation</w:t>
      </w:r>
      <w:r w:rsidRPr="004A66C3">
        <w:t xml:space="preserve"> test</w:t>
      </w:r>
      <w:bookmarkEnd w:id="763"/>
      <w:bookmarkEnd w:id="764"/>
      <w:bookmarkEnd w:id="765"/>
      <w:bookmarkEnd w:id="766"/>
      <w:bookmarkEnd w:id="767"/>
      <w:bookmarkEnd w:id="768"/>
      <w:bookmarkEnd w:id="769"/>
    </w:p>
    <w:p w:rsidR="00766FA1" w:rsidRDefault="00766FA1" w:rsidP="00853D31">
      <w:pPr>
        <w:shd w:val="clear" w:color="auto" w:fill="E6E6E6"/>
        <w:tabs>
          <w:tab w:val="left" w:pos="720"/>
        </w:tabs>
      </w:pPr>
      <w:r>
        <w:t xml:space="preserve">a) </w:t>
      </w:r>
      <w:r>
        <w:rPr>
          <w:u w:val="single"/>
        </w:rPr>
        <w:t>Purpose</w:t>
      </w:r>
      <w:r>
        <w:t>: Verify whether the provided dataset follows the rules of default encoding specified in section 9 of this document</w:t>
      </w:r>
    </w:p>
    <w:p w:rsidR="00766FA1" w:rsidRDefault="00766FA1" w:rsidP="00853D31">
      <w:pPr>
        <w:shd w:val="clear" w:color="auto" w:fill="E6E6E6"/>
        <w:tabs>
          <w:tab w:val="left" w:pos="720"/>
        </w:tabs>
        <w:rPr>
          <w:rStyle w:val="Instruction"/>
          <w:iCs/>
        </w:rPr>
      </w:pPr>
    </w:p>
    <w:p w:rsidR="00766FA1" w:rsidRDefault="00766FA1" w:rsidP="00853D31">
      <w:pPr>
        <w:shd w:val="clear" w:color="auto" w:fill="E6E6E6"/>
        <w:tabs>
          <w:tab w:val="left" w:pos="720"/>
        </w:tabs>
      </w:pPr>
      <w:r>
        <w:t xml:space="preserve">c) </w:t>
      </w:r>
      <w:r>
        <w:rPr>
          <w:u w:val="single"/>
        </w:rPr>
        <w:t>Reference</w:t>
      </w:r>
      <w:r>
        <w:t>: section 9 of this technical guideline</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Test Method</w:t>
      </w:r>
      <w:r>
        <w:t>: Inspect whether provided encoding(s) is conformant to the encoding(s) for the relevant application schema(s) as defined in section 9:</w:t>
      </w:r>
    </w:p>
    <w:p w:rsidR="00766FA1" w:rsidRDefault="00766FA1" w:rsidP="00853D31">
      <w:pPr>
        <w:shd w:val="clear" w:color="auto" w:fill="E6E6E6"/>
        <w:tabs>
          <w:tab w:val="left" w:pos="720"/>
        </w:tabs>
      </w:pPr>
    </w:p>
    <w:p w:rsidR="00766FA1" w:rsidRDefault="00766FA1" w:rsidP="00853D31">
      <w:pPr>
        <w:shd w:val="clear" w:color="auto" w:fill="E6E6E6"/>
        <w:tabs>
          <w:tab w:val="left" w:pos="990"/>
        </w:tabs>
      </w:pPr>
      <w:r>
        <w:t>NOTE 1</w:t>
      </w:r>
      <w:r>
        <w:tab/>
        <w:t>Applying this test to the default encoding schema described in section 9 facilitates testing conformity with the application schema specified in section 5. In such cases running this test with positive result may replace tests from A1.1 to A1.4 provided in this abstract test suite.</w:t>
      </w:r>
    </w:p>
    <w:p w:rsidR="00766FA1" w:rsidRDefault="00766FA1" w:rsidP="00853D31">
      <w:pPr>
        <w:shd w:val="clear" w:color="auto" w:fill="E6E6E6"/>
        <w:tabs>
          <w:tab w:val="left" w:pos="720"/>
        </w:tabs>
      </w:pPr>
    </w:p>
    <w:p w:rsidR="00766FA1" w:rsidRDefault="00766FA1" w:rsidP="00853D31">
      <w:pPr>
        <w:shd w:val="clear" w:color="auto" w:fill="E6E6E6"/>
        <w:tabs>
          <w:tab w:val="left" w:pos="990"/>
        </w:tabs>
      </w:pPr>
      <w:r>
        <w:rPr>
          <w:rFonts w:cs="Arial"/>
        </w:rPr>
        <w:t>NOTE 2</w:t>
      </w:r>
      <w:r>
        <w:rPr>
          <w:rFonts w:cs="Arial"/>
        </w:rPr>
        <w:tab/>
        <w:t>Using Schematron or other schema validation tool may significantly improve the validation process, because some some complex constraints of the schema cannot be validated using the simple XSD validation process. On the contrary to XSDs Schematron rules are not delivered together with the INSPIRE data specifications. Automating the process of validation (e.g. creation of Schematron rules) is therefore a task and an opportunity for data providers.</w:t>
      </w:r>
    </w:p>
    <w:p w:rsidR="00766FA1" w:rsidRDefault="00766FA1" w:rsidP="00853D31"/>
    <w:p w:rsidR="00766FA1" w:rsidRDefault="00766FA1" w:rsidP="00A67A54">
      <w:pPr>
        <w:pStyle w:val="a3"/>
        <w:tabs>
          <w:tab w:val="clear" w:pos="2160"/>
        </w:tabs>
      </w:pPr>
      <w:bookmarkStart w:id="770" w:name="_Ref326241052"/>
      <w:bookmarkStart w:id="771" w:name="_Toc341081353"/>
      <w:bookmarkStart w:id="772" w:name="_Toc342909849"/>
      <w:bookmarkStart w:id="773" w:name="_Toc346799646"/>
      <w:bookmarkStart w:id="774" w:name="_Toc374363912"/>
      <w:bookmarkStart w:id="775" w:name="_Toc374464175"/>
      <w:bookmarkStart w:id="776" w:name="_Toc307566015"/>
      <w:bookmarkStart w:id="777" w:name="_Toc303673518"/>
      <w:bookmarkStart w:id="778" w:name="_Toc303673207"/>
      <w:bookmarkStart w:id="779" w:name="_Toc303672995"/>
      <w:bookmarkStart w:id="780" w:name="_Toc303672183"/>
      <w:bookmarkStart w:id="781" w:name="coverage_multipart"/>
      <w:r>
        <w:t>Coverage multipart representation test</w:t>
      </w:r>
      <w:bookmarkEnd w:id="770"/>
      <w:bookmarkEnd w:id="771"/>
      <w:bookmarkEnd w:id="772"/>
      <w:bookmarkEnd w:id="773"/>
      <w:bookmarkEnd w:id="774"/>
      <w:bookmarkEnd w:id="775"/>
    </w:p>
    <w:p w:rsidR="00766FA1" w:rsidRDefault="00766FA1" w:rsidP="00853D31">
      <w:pPr>
        <w:shd w:val="clear" w:color="auto" w:fill="E6E6E6"/>
        <w:tabs>
          <w:tab w:val="left" w:pos="720"/>
        </w:tabs>
      </w:pPr>
      <w:r>
        <w:t xml:space="preserve">a) </w:t>
      </w:r>
      <w:r>
        <w:rPr>
          <w:u w:val="single"/>
        </w:rPr>
        <w:t>Purpose</w:t>
      </w:r>
      <w:r>
        <w:t>: Verify whether coverage data encoded as multipart messages comply with the multipart representation conformance class defined in GML Application Schema for Coverages [OGC 09-146r2].</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Reference</w:t>
      </w:r>
      <w:r>
        <w:t>: OGC standard GML Application Schema for Coverages [OGC 09-146r2].</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c) </w:t>
      </w:r>
      <w:r>
        <w:rPr>
          <w:u w:val="single"/>
        </w:rPr>
        <w:t>Test Method</w:t>
      </w:r>
      <w:r>
        <w:t>: Inspect whether coverage data encoded as multipart messages comply with the multipart representation conformance class defined in GML Application Schema for Coverages [OGC 09-146r2].</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w:t>
      </w:r>
      <w:r>
        <w:tab/>
        <w:t>further information is provided in section 9.4 of this technical guideline.</w:t>
      </w:r>
    </w:p>
    <w:p w:rsidR="00766FA1" w:rsidRDefault="00766FA1" w:rsidP="00853D31">
      <w:pPr>
        <w:tabs>
          <w:tab w:val="left" w:pos="720"/>
        </w:tabs>
      </w:pPr>
      <w:r>
        <w:t>NOTE 2</w:t>
      </w:r>
      <w:r>
        <w:tab/>
        <w:t xml:space="preserve">This test applies to </w:t>
      </w:r>
      <w:r>
        <w:rPr>
          <w:rFonts w:cs="Arial"/>
          <w:lang w:eastAsia="it-IT"/>
        </w:rPr>
        <w:t>Hazard Areas, Risk Zones, Exposed Elements and Observed Events spatial object types presented as coverages</w:t>
      </w:r>
      <w:r>
        <w:t xml:space="preserve"> </w:t>
      </w:r>
    </w:p>
    <w:p w:rsidR="00766FA1" w:rsidRDefault="00766FA1" w:rsidP="00853D31">
      <w:pPr>
        <w:shd w:val="clear" w:color="auto" w:fill="E6E6E6"/>
        <w:tabs>
          <w:tab w:val="left" w:pos="720"/>
        </w:tabs>
      </w:pPr>
    </w:p>
    <w:p w:rsidR="00766FA1" w:rsidRDefault="00766FA1" w:rsidP="00A67A54">
      <w:pPr>
        <w:pStyle w:val="a3"/>
        <w:tabs>
          <w:tab w:val="clear" w:pos="2160"/>
        </w:tabs>
      </w:pPr>
      <w:bookmarkStart w:id="782" w:name="_Toc342909850"/>
      <w:bookmarkStart w:id="783" w:name="_Toc346799647"/>
      <w:bookmarkStart w:id="784" w:name="_Toc374363913"/>
      <w:bookmarkStart w:id="785" w:name="_Toc374464176"/>
      <w:r>
        <w:t>Coverage domain consistency test</w:t>
      </w:r>
      <w:bookmarkEnd w:id="782"/>
      <w:bookmarkEnd w:id="783"/>
      <w:bookmarkEnd w:id="784"/>
      <w:bookmarkEnd w:id="785"/>
    </w:p>
    <w:p w:rsidR="00766FA1" w:rsidRDefault="00766FA1" w:rsidP="00853D31">
      <w:pPr>
        <w:shd w:val="clear" w:color="auto" w:fill="E6E6E6"/>
        <w:tabs>
          <w:tab w:val="left" w:pos="720"/>
        </w:tabs>
      </w:pPr>
      <w:r>
        <w:t xml:space="preserve">a) </w:t>
      </w:r>
      <w:r>
        <w:rPr>
          <w:u w:val="single"/>
        </w:rPr>
        <w:t>Purpose</w:t>
      </w:r>
      <w:r>
        <w:t>: Verify whether the encoded coverage domain is consistent with the information provided in the GML application schema.</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b) </w:t>
      </w:r>
      <w:r>
        <w:rPr>
          <w:u w:val="single"/>
        </w:rPr>
        <w:t>Reference</w:t>
      </w:r>
      <w:r>
        <w:t>: Section 9.4.1.2 of this technical guideline.</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 xml:space="preserve">c) </w:t>
      </w:r>
      <w:r>
        <w:rPr>
          <w:u w:val="single"/>
        </w:rPr>
        <w:t>Test Method</w:t>
      </w:r>
      <w:r>
        <w:t xml:space="preserve">: For multipart coverage messages compare the encoded coverage domain with the description of the coverage component in the GML application schema </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 1</w:t>
      </w:r>
      <w:r>
        <w:tab/>
        <w:t xml:space="preserve"> This test applies only to those multipart messages, where the coverage range is encoded together with the coverage domain (some binary formats).</w:t>
      </w:r>
    </w:p>
    <w:p w:rsidR="00766FA1" w:rsidRDefault="00766FA1" w:rsidP="00853D31">
      <w:pPr>
        <w:shd w:val="clear" w:color="auto" w:fill="E6E6E6"/>
        <w:tabs>
          <w:tab w:val="left" w:pos="720"/>
        </w:tabs>
      </w:pPr>
    </w:p>
    <w:p w:rsidR="00766FA1" w:rsidRDefault="00766FA1" w:rsidP="00853D31">
      <w:pPr>
        <w:shd w:val="clear" w:color="auto" w:fill="E6E6E6"/>
        <w:tabs>
          <w:tab w:val="left" w:pos="720"/>
        </w:tabs>
      </w:pPr>
      <w:r>
        <w:t>NOTE 2</w:t>
      </w:r>
      <w:r>
        <w:tab/>
        <w:t>.This test does not apply to multipart messages where the coverage range is embedded  without  describing the data structure (e.g. text based formats).</w:t>
      </w:r>
    </w:p>
    <w:p w:rsidR="00766FA1" w:rsidRDefault="00766FA1" w:rsidP="00853D31"/>
    <w:p w:rsidR="00766FA1" w:rsidRPr="007E64CB" w:rsidRDefault="00766FA1" w:rsidP="00A67A54">
      <w:pPr>
        <w:pStyle w:val="a3"/>
        <w:tabs>
          <w:tab w:val="clear" w:pos="2160"/>
        </w:tabs>
      </w:pPr>
      <w:bookmarkStart w:id="786" w:name="_Ref315702696"/>
      <w:bookmarkStart w:id="787" w:name="_Ref315702652"/>
      <w:bookmarkStart w:id="788" w:name="_Ref315266411"/>
      <w:bookmarkStart w:id="789" w:name="_Toc307566021"/>
      <w:bookmarkStart w:id="790" w:name="_Toc303673524"/>
      <w:bookmarkStart w:id="791" w:name="_Toc303673213"/>
      <w:bookmarkStart w:id="792" w:name="_Toc303673001"/>
      <w:bookmarkStart w:id="793" w:name="_Toc303672189"/>
      <w:bookmarkStart w:id="794" w:name="_Toc341081355"/>
      <w:bookmarkStart w:id="795" w:name="_Toc342909851"/>
      <w:bookmarkStart w:id="796" w:name="_Toc346799648"/>
      <w:bookmarkStart w:id="797" w:name="_Toc374363914"/>
      <w:bookmarkStart w:id="798" w:name="_Toc374464177"/>
      <w:bookmarkEnd w:id="776"/>
      <w:bookmarkEnd w:id="777"/>
      <w:bookmarkEnd w:id="778"/>
      <w:bookmarkEnd w:id="779"/>
      <w:bookmarkEnd w:id="780"/>
      <w:bookmarkEnd w:id="781"/>
      <w:r w:rsidRPr="007E64CB">
        <w:t>Style</w:t>
      </w:r>
      <w:r>
        <w:t xml:space="preserve"> </w:t>
      </w:r>
      <w:r w:rsidRPr="007E64CB">
        <w:t>test</w:t>
      </w:r>
      <w:bookmarkEnd w:id="786"/>
      <w:bookmarkEnd w:id="787"/>
      <w:bookmarkEnd w:id="788"/>
      <w:bookmarkEnd w:id="789"/>
      <w:bookmarkEnd w:id="790"/>
      <w:bookmarkEnd w:id="791"/>
      <w:bookmarkEnd w:id="792"/>
      <w:bookmarkEnd w:id="793"/>
      <w:bookmarkEnd w:id="794"/>
      <w:bookmarkEnd w:id="795"/>
      <w:bookmarkEnd w:id="796"/>
      <w:bookmarkEnd w:id="797"/>
      <w:bookmarkEnd w:id="798"/>
    </w:p>
    <w:p w:rsidR="00766FA1" w:rsidRDefault="00766FA1" w:rsidP="00853D31">
      <w:pPr>
        <w:shd w:val="clear" w:color="auto" w:fill="E6E6E6"/>
        <w:tabs>
          <w:tab w:val="left" w:pos="720"/>
        </w:tabs>
        <w:autoSpaceDE w:val="0"/>
        <w:autoSpaceDN w:val="0"/>
        <w:adjustRightInd w:val="0"/>
        <w:rPr>
          <w:rFonts w:cs="Arial"/>
        </w:rPr>
      </w:pPr>
    </w:p>
    <w:p w:rsidR="00766FA1" w:rsidRDefault="00766FA1" w:rsidP="00853D31">
      <w:pPr>
        <w:shd w:val="clear" w:color="auto" w:fill="E6E6E6"/>
        <w:tabs>
          <w:tab w:val="left" w:pos="720"/>
        </w:tabs>
        <w:autoSpaceDE w:val="0"/>
        <w:autoSpaceDN w:val="0"/>
        <w:adjustRightInd w:val="0"/>
        <w:rPr>
          <w:rFonts w:cs="Arial"/>
        </w:rPr>
      </w:pPr>
      <w:r>
        <w:rPr>
          <w:rFonts w:cs="Arial"/>
        </w:rPr>
        <w:t xml:space="preserve">a) </w:t>
      </w:r>
      <w:r>
        <w:rPr>
          <w:rFonts w:cs="Arial"/>
          <w:u w:val="single"/>
        </w:rPr>
        <w:t>Purpose</w:t>
      </w:r>
      <w:r>
        <w:rPr>
          <w:rFonts w:cs="Arial"/>
        </w:rPr>
        <w:t xml:space="preserve">: Verify whether </w:t>
      </w:r>
      <w:r>
        <w:t xml:space="preserve">the styles defined in section 11.2 have been made available for </w:t>
      </w:r>
      <w:r>
        <w:rPr>
          <w:rFonts w:cs="Arial"/>
        </w:rPr>
        <w:t>each specified layer.</w:t>
      </w:r>
    </w:p>
    <w:p w:rsidR="00766FA1" w:rsidRDefault="00766FA1" w:rsidP="00853D31">
      <w:pPr>
        <w:shd w:val="clear" w:color="auto" w:fill="E6E6E6"/>
        <w:tabs>
          <w:tab w:val="left" w:pos="720"/>
        </w:tabs>
        <w:autoSpaceDE w:val="0"/>
        <w:autoSpaceDN w:val="0"/>
        <w:adjustRightInd w:val="0"/>
        <w:rPr>
          <w:rFonts w:cs="Arial"/>
        </w:rPr>
      </w:pPr>
    </w:p>
    <w:p w:rsidR="00766FA1" w:rsidRDefault="00766FA1" w:rsidP="00853D31">
      <w:pPr>
        <w:shd w:val="clear" w:color="auto" w:fill="E6E6E6"/>
        <w:tabs>
          <w:tab w:val="left" w:pos="720"/>
        </w:tabs>
        <w:autoSpaceDE w:val="0"/>
        <w:autoSpaceDN w:val="0"/>
        <w:adjustRightInd w:val="0"/>
        <w:rPr>
          <w:rFonts w:cs="Arial"/>
        </w:rPr>
      </w:pPr>
      <w:r>
        <w:rPr>
          <w:rFonts w:cs="Arial"/>
        </w:rPr>
        <w:t xml:space="preserve">b) </w:t>
      </w:r>
      <w:r>
        <w:rPr>
          <w:rFonts w:cs="Arial"/>
          <w:u w:val="single"/>
        </w:rPr>
        <w:t>Reference</w:t>
      </w:r>
      <w:r>
        <w:rPr>
          <w:rFonts w:cs="Arial"/>
        </w:rPr>
        <w:t xml:space="preserve">: </w:t>
      </w:r>
      <w:r>
        <w:t>section 11.2</w:t>
      </w:r>
      <w:r>
        <w:rPr>
          <w:rFonts w:cs="Arial"/>
        </w:rPr>
        <w:t>.</w:t>
      </w:r>
    </w:p>
    <w:p w:rsidR="00766FA1" w:rsidRDefault="00766FA1" w:rsidP="00853D31">
      <w:pPr>
        <w:shd w:val="clear" w:color="auto" w:fill="E6E6E6"/>
        <w:tabs>
          <w:tab w:val="left" w:pos="720"/>
        </w:tabs>
        <w:autoSpaceDE w:val="0"/>
        <w:autoSpaceDN w:val="0"/>
        <w:adjustRightInd w:val="0"/>
        <w:rPr>
          <w:rFonts w:cs="Arial"/>
        </w:rPr>
      </w:pPr>
    </w:p>
    <w:p w:rsidR="00766FA1" w:rsidRDefault="00766FA1" w:rsidP="00853D31">
      <w:pPr>
        <w:shd w:val="clear" w:color="auto" w:fill="E6E6E6"/>
        <w:tabs>
          <w:tab w:val="left" w:pos="720"/>
        </w:tabs>
        <w:autoSpaceDE w:val="0"/>
        <w:autoSpaceDN w:val="0"/>
        <w:adjustRightInd w:val="0"/>
        <w:rPr>
          <w:rFonts w:cs="Arial"/>
        </w:rPr>
      </w:pPr>
      <w:r>
        <w:rPr>
          <w:rFonts w:cs="Arial"/>
        </w:rPr>
        <w:t xml:space="preserve">c) </w:t>
      </w:r>
      <w:r>
        <w:rPr>
          <w:rFonts w:cs="Arial"/>
          <w:u w:val="single"/>
        </w:rPr>
        <w:t>Test Method</w:t>
      </w:r>
      <w:r>
        <w:rPr>
          <w:rFonts w:cs="Arial"/>
        </w:rPr>
        <w:t>: Check whether</w:t>
      </w:r>
      <w:r>
        <w:t xml:space="preserve"> the styles defined in section 11.2 have been made available for </w:t>
      </w:r>
      <w:r>
        <w:rPr>
          <w:rFonts w:cs="Arial"/>
        </w:rPr>
        <w:t>each specified layer.</w:t>
      </w:r>
    </w:p>
    <w:p w:rsidR="00766FA1" w:rsidRDefault="00766FA1" w:rsidP="00853D31"/>
    <w:bookmarkEnd w:id="471"/>
    <w:p w:rsidR="00766FA1" w:rsidRDefault="00766FA1" w:rsidP="00FF37FE">
      <w:r w:rsidRPr="008B3241">
        <w:br/>
      </w:r>
      <w:bookmarkStart w:id="799" w:name="_Toc254185512"/>
      <w:bookmarkStart w:id="800" w:name="_Toc346533054"/>
      <w:bookmarkStart w:id="801" w:name="_Toc346799649"/>
    </w:p>
    <w:bookmarkEnd w:id="799"/>
    <w:bookmarkEnd w:id="800"/>
    <w:bookmarkEnd w:id="801"/>
    <w:p w:rsidR="00B125BE" w:rsidRDefault="00B125BE" w:rsidP="00B125BE">
      <w:pPr>
        <w:pStyle w:val="ANNEX"/>
        <w:numPr>
          <w:ilvl w:val="0"/>
          <w:numId w:val="3"/>
        </w:numPr>
      </w:pPr>
      <w:r w:rsidRPr="008B3241">
        <w:br/>
      </w:r>
      <w:bookmarkStart w:id="802" w:name="_Toc374108710"/>
      <w:bookmarkStart w:id="803" w:name="_Toc374464178"/>
      <w:r w:rsidRPr="008B3241">
        <w:rPr>
          <w:b w:val="0"/>
        </w:rPr>
        <w:t>(informative)</w:t>
      </w:r>
      <w:r w:rsidRPr="008B3241">
        <w:br/>
      </w:r>
      <w:r w:rsidRPr="00AE6004">
        <w:t>Use cases</w:t>
      </w:r>
      <w:bookmarkEnd w:id="802"/>
      <w:bookmarkEnd w:id="803"/>
    </w:p>
    <w:p w:rsidR="0069582C" w:rsidRDefault="0069582C" w:rsidP="0069582C">
      <w:r>
        <w:t>This annex describes the use cases that were used as a basis for the development of this data specification.</w:t>
      </w:r>
    </w:p>
    <w:p w:rsidR="008E0569" w:rsidRDefault="008E0569" w:rsidP="0069582C"/>
    <w:p w:rsidR="00EA3CAE" w:rsidRPr="008E0569" w:rsidRDefault="00EA3CAE" w:rsidP="00EA3CAE">
      <w:pPr>
        <w:spacing w:line="276" w:lineRule="auto"/>
        <w:rPr>
          <w:b/>
        </w:rPr>
      </w:pPr>
      <w:r w:rsidRPr="008E0569">
        <w:rPr>
          <w:b/>
        </w:rPr>
        <w:t>Table of use cases:</w:t>
      </w:r>
    </w:p>
    <w:tbl>
      <w:tblPr>
        <w:tblW w:w="0" w:type="auto"/>
        <w:tblInd w:w="108" w:type="dxa"/>
        <w:tblBorders>
          <w:top w:val="single" w:sz="4" w:space="0" w:color="7F7F7F"/>
          <w:left w:val="single" w:sz="4" w:space="0" w:color="7F7F7F"/>
          <w:bottom w:val="single" w:sz="4" w:space="0" w:color="7F7F7F"/>
          <w:right w:val="single" w:sz="4" w:space="0" w:color="7F7F7F"/>
          <w:insideH w:val="single" w:sz="4" w:space="0" w:color="7F7F7F"/>
          <w:insideV w:val="single" w:sz="4" w:space="0" w:color="7F7F7F"/>
        </w:tblBorders>
        <w:tblLook w:val="04A0" w:firstRow="1" w:lastRow="0" w:firstColumn="1" w:lastColumn="0" w:noHBand="0" w:noVBand="1"/>
      </w:tblPr>
      <w:tblGrid>
        <w:gridCol w:w="1530"/>
        <w:gridCol w:w="4590"/>
      </w:tblGrid>
      <w:tr w:rsidR="00E101C3" w:rsidTr="00E101C3">
        <w:tc>
          <w:tcPr>
            <w:tcW w:w="1530" w:type="dxa"/>
            <w:shd w:val="clear" w:color="auto" w:fill="auto"/>
          </w:tcPr>
          <w:p w:rsidR="00EA3CAE" w:rsidRDefault="00EA3CAE" w:rsidP="00E101C3">
            <w:pPr>
              <w:spacing w:line="276" w:lineRule="auto"/>
            </w:pPr>
            <w:r>
              <w:t>B.1</w:t>
            </w:r>
            <w:r>
              <w:tab/>
            </w:r>
          </w:p>
        </w:tc>
        <w:tc>
          <w:tcPr>
            <w:tcW w:w="4590" w:type="dxa"/>
            <w:shd w:val="clear" w:color="auto" w:fill="auto"/>
          </w:tcPr>
          <w:p w:rsidR="00EA3CAE" w:rsidRDefault="00EA3CAE" w:rsidP="00E101C3">
            <w:pPr>
              <w:spacing w:line="276" w:lineRule="auto"/>
            </w:pPr>
            <w:r>
              <w:t>Calculation of Flood impact</w:t>
            </w:r>
            <w:r>
              <w:tab/>
            </w:r>
          </w:p>
        </w:tc>
      </w:tr>
      <w:tr w:rsidR="00E101C3" w:rsidTr="00E101C3">
        <w:tc>
          <w:tcPr>
            <w:tcW w:w="1530" w:type="dxa"/>
            <w:shd w:val="clear" w:color="auto" w:fill="auto"/>
          </w:tcPr>
          <w:p w:rsidR="00EA3CAE" w:rsidRDefault="00EA3CAE" w:rsidP="00E101C3">
            <w:pPr>
              <w:spacing w:line="276" w:lineRule="auto"/>
            </w:pPr>
            <w:r>
              <w:t>B.2</w:t>
            </w:r>
            <w:r>
              <w:tab/>
            </w:r>
          </w:p>
        </w:tc>
        <w:tc>
          <w:tcPr>
            <w:tcW w:w="4590" w:type="dxa"/>
            <w:shd w:val="clear" w:color="auto" w:fill="auto"/>
          </w:tcPr>
          <w:p w:rsidR="00EA3CAE" w:rsidRDefault="00EA3CAE" w:rsidP="00E101C3">
            <w:pPr>
              <w:spacing w:line="276" w:lineRule="auto"/>
            </w:pPr>
            <w:r>
              <w:t>Reporting - Flood Risk Maps for 2007/60/EC</w:t>
            </w:r>
            <w:r>
              <w:tab/>
            </w:r>
          </w:p>
        </w:tc>
      </w:tr>
      <w:tr w:rsidR="00E101C3" w:rsidTr="00E101C3">
        <w:tc>
          <w:tcPr>
            <w:tcW w:w="1530" w:type="dxa"/>
            <w:shd w:val="clear" w:color="auto" w:fill="auto"/>
          </w:tcPr>
          <w:p w:rsidR="00EA3CAE" w:rsidRDefault="00EA3CAE" w:rsidP="00E101C3">
            <w:pPr>
              <w:spacing w:line="276" w:lineRule="auto"/>
            </w:pPr>
            <w:r>
              <w:t>B.3</w:t>
            </w:r>
            <w:r>
              <w:tab/>
            </w:r>
          </w:p>
        </w:tc>
        <w:tc>
          <w:tcPr>
            <w:tcW w:w="4590" w:type="dxa"/>
            <w:shd w:val="clear" w:color="auto" w:fill="auto"/>
          </w:tcPr>
          <w:p w:rsidR="00EA3CAE" w:rsidRDefault="00EA3CAE" w:rsidP="00E101C3">
            <w:pPr>
              <w:spacing w:line="276" w:lineRule="auto"/>
            </w:pPr>
            <w:r>
              <w:t>Risk Management scenario in France</w:t>
            </w:r>
            <w:r>
              <w:tab/>
            </w:r>
          </w:p>
        </w:tc>
      </w:tr>
      <w:tr w:rsidR="00E101C3" w:rsidTr="00E101C3">
        <w:tc>
          <w:tcPr>
            <w:tcW w:w="1530" w:type="dxa"/>
            <w:shd w:val="clear" w:color="auto" w:fill="auto"/>
          </w:tcPr>
          <w:p w:rsidR="00EA3CAE" w:rsidRDefault="00EA3CAE" w:rsidP="00E101C3">
            <w:pPr>
              <w:spacing w:line="276" w:lineRule="auto"/>
            </w:pPr>
            <w:r>
              <w:t>B.4</w:t>
            </w:r>
            <w:r>
              <w:tab/>
            </w:r>
          </w:p>
        </w:tc>
        <w:tc>
          <w:tcPr>
            <w:tcW w:w="4590" w:type="dxa"/>
            <w:shd w:val="clear" w:color="auto" w:fill="auto"/>
          </w:tcPr>
          <w:p w:rsidR="00EA3CAE" w:rsidRDefault="00EA3CAE" w:rsidP="00E101C3">
            <w:pPr>
              <w:spacing w:line="276" w:lineRule="auto"/>
            </w:pPr>
            <w:r>
              <w:t>Forest Fires</w:t>
            </w:r>
            <w:r>
              <w:tab/>
            </w:r>
          </w:p>
        </w:tc>
      </w:tr>
      <w:tr w:rsidR="00E101C3" w:rsidTr="00E101C3">
        <w:tc>
          <w:tcPr>
            <w:tcW w:w="1530" w:type="dxa"/>
            <w:shd w:val="clear" w:color="auto" w:fill="auto"/>
          </w:tcPr>
          <w:p w:rsidR="00EA3CAE" w:rsidRDefault="00EA3CAE" w:rsidP="00E101C3">
            <w:pPr>
              <w:spacing w:line="276" w:lineRule="auto"/>
            </w:pPr>
            <w:r>
              <w:t>B.4.1</w:t>
            </w:r>
            <w:r>
              <w:tab/>
            </w:r>
          </w:p>
        </w:tc>
        <w:tc>
          <w:tcPr>
            <w:tcW w:w="4590" w:type="dxa"/>
            <w:shd w:val="clear" w:color="auto" w:fill="auto"/>
          </w:tcPr>
          <w:p w:rsidR="00EA3CAE" w:rsidRDefault="00EA3CAE" w:rsidP="00E101C3">
            <w:pPr>
              <w:spacing w:line="276" w:lineRule="auto"/>
            </w:pPr>
            <w:r>
              <w:t>Forest fires danger mapping</w:t>
            </w:r>
          </w:p>
        </w:tc>
      </w:tr>
      <w:tr w:rsidR="00E101C3" w:rsidTr="00E101C3">
        <w:tc>
          <w:tcPr>
            <w:tcW w:w="1530" w:type="dxa"/>
            <w:shd w:val="clear" w:color="auto" w:fill="auto"/>
          </w:tcPr>
          <w:p w:rsidR="00EA3CAE" w:rsidRDefault="00EA3CAE" w:rsidP="00E101C3">
            <w:pPr>
              <w:spacing w:line="276" w:lineRule="auto"/>
            </w:pPr>
            <w:r>
              <w:t>B.4.2</w:t>
            </w:r>
            <w:r>
              <w:tab/>
            </w:r>
          </w:p>
        </w:tc>
        <w:tc>
          <w:tcPr>
            <w:tcW w:w="4590" w:type="dxa"/>
            <w:shd w:val="clear" w:color="auto" w:fill="auto"/>
          </w:tcPr>
          <w:p w:rsidR="00EA3CAE" w:rsidRDefault="00EA3CAE" w:rsidP="00E101C3">
            <w:pPr>
              <w:spacing w:line="276" w:lineRule="auto"/>
            </w:pPr>
            <w:r>
              <w:t>Forest fire vulnerability mapping</w:t>
            </w:r>
          </w:p>
        </w:tc>
      </w:tr>
      <w:tr w:rsidR="00E101C3" w:rsidTr="00E101C3">
        <w:tc>
          <w:tcPr>
            <w:tcW w:w="1530" w:type="dxa"/>
            <w:shd w:val="clear" w:color="auto" w:fill="auto"/>
          </w:tcPr>
          <w:p w:rsidR="00EA3CAE" w:rsidRDefault="00EA3CAE" w:rsidP="00E101C3">
            <w:pPr>
              <w:spacing w:line="276" w:lineRule="auto"/>
            </w:pPr>
            <w:r>
              <w:t>B.4.3</w:t>
            </w:r>
            <w:r>
              <w:tab/>
            </w:r>
          </w:p>
        </w:tc>
        <w:tc>
          <w:tcPr>
            <w:tcW w:w="4590" w:type="dxa"/>
            <w:shd w:val="clear" w:color="auto" w:fill="auto"/>
          </w:tcPr>
          <w:p w:rsidR="00EA3CAE" w:rsidRDefault="00EA3CAE" w:rsidP="00E101C3">
            <w:pPr>
              <w:spacing w:line="276" w:lineRule="auto"/>
            </w:pPr>
            <w:r>
              <w:t>Forest fire risk mapping</w:t>
            </w:r>
          </w:p>
        </w:tc>
      </w:tr>
      <w:tr w:rsidR="00E101C3" w:rsidTr="00E101C3">
        <w:tc>
          <w:tcPr>
            <w:tcW w:w="1530" w:type="dxa"/>
            <w:shd w:val="clear" w:color="auto" w:fill="auto"/>
          </w:tcPr>
          <w:p w:rsidR="00EA3CAE" w:rsidRDefault="00EA3CAE" w:rsidP="00E101C3">
            <w:pPr>
              <w:spacing w:line="276" w:lineRule="auto"/>
            </w:pPr>
            <w:r>
              <w:t>B.5</w:t>
            </w:r>
            <w:r>
              <w:tab/>
            </w:r>
          </w:p>
        </w:tc>
        <w:tc>
          <w:tcPr>
            <w:tcW w:w="4590" w:type="dxa"/>
            <w:shd w:val="clear" w:color="auto" w:fill="auto"/>
          </w:tcPr>
          <w:p w:rsidR="00EA3CAE" w:rsidRDefault="00EA3CAE" w:rsidP="00E101C3">
            <w:pPr>
              <w:spacing w:line="276" w:lineRule="auto"/>
            </w:pPr>
            <w:r>
              <w:t>Landslides</w:t>
            </w:r>
          </w:p>
        </w:tc>
      </w:tr>
      <w:tr w:rsidR="00E101C3" w:rsidTr="00E101C3">
        <w:tc>
          <w:tcPr>
            <w:tcW w:w="1530" w:type="dxa"/>
            <w:shd w:val="clear" w:color="auto" w:fill="auto"/>
          </w:tcPr>
          <w:p w:rsidR="00EA3CAE" w:rsidRDefault="00EA3CAE" w:rsidP="00E101C3">
            <w:pPr>
              <w:spacing w:line="276" w:lineRule="auto"/>
            </w:pPr>
            <w:r>
              <w:t>B.5.1</w:t>
            </w:r>
            <w:r>
              <w:tab/>
            </w:r>
            <w:r>
              <w:tab/>
            </w:r>
          </w:p>
        </w:tc>
        <w:tc>
          <w:tcPr>
            <w:tcW w:w="4590" w:type="dxa"/>
            <w:shd w:val="clear" w:color="auto" w:fill="auto"/>
          </w:tcPr>
          <w:p w:rsidR="00EA3CAE" w:rsidRDefault="00EA3CAE" w:rsidP="00E101C3">
            <w:pPr>
              <w:spacing w:line="276" w:lineRule="auto"/>
            </w:pPr>
            <w:r>
              <w:t>Landslide hazard mapping</w:t>
            </w:r>
          </w:p>
        </w:tc>
      </w:tr>
      <w:tr w:rsidR="00E101C3" w:rsidTr="00E101C3">
        <w:tc>
          <w:tcPr>
            <w:tcW w:w="1530" w:type="dxa"/>
            <w:shd w:val="clear" w:color="auto" w:fill="auto"/>
          </w:tcPr>
          <w:p w:rsidR="00EA3CAE" w:rsidRDefault="00EA3CAE" w:rsidP="00E101C3">
            <w:pPr>
              <w:spacing w:line="276" w:lineRule="auto"/>
            </w:pPr>
            <w:r>
              <w:t>B.5.2</w:t>
            </w:r>
            <w:r>
              <w:tab/>
            </w:r>
          </w:p>
        </w:tc>
        <w:tc>
          <w:tcPr>
            <w:tcW w:w="4590" w:type="dxa"/>
            <w:shd w:val="clear" w:color="auto" w:fill="auto"/>
          </w:tcPr>
          <w:p w:rsidR="00EA3CAE" w:rsidRDefault="00EA3CAE" w:rsidP="00E101C3">
            <w:pPr>
              <w:spacing w:line="276" w:lineRule="auto"/>
            </w:pPr>
            <w:r>
              <w:t>Landslide vulnerability assessment</w:t>
            </w:r>
          </w:p>
        </w:tc>
      </w:tr>
      <w:tr w:rsidR="00E101C3" w:rsidTr="00E101C3">
        <w:tc>
          <w:tcPr>
            <w:tcW w:w="1530" w:type="dxa"/>
            <w:shd w:val="clear" w:color="auto" w:fill="auto"/>
          </w:tcPr>
          <w:p w:rsidR="00EA3CAE" w:rsidRDefault="00EA3CAE" w:rsidP="00E101C3">
            <w:pPr>
              <w:spacing w:line="276" w:lineRule="auto"/>
            </w:pPr>
            <w:r>
              <w:t>B.5.3</w:t>
            </w:r>
          </w:p>
        </w:tc>
        <w:tc>
          <w:tcPr>
            <w:tcW w:w="4590" w:type="dxa"/>
            <w:shd w:val="clear" w:color="auto" w:fill="auto"/>
          </w:tcPr>
          <w:p w:rsidR="00EA3CAE" w:rsidRDefault="00EA3CAE" w:rsidP="00E101C3">
            <w:pPr>
              <w:spacing w:line="276" w:lineRule="auto"/>
            </w:pPr>
            <w:r>
              <w:t>Landslide Risk assessment</w:t>
            </w:r>
          </w:p>
        </w:tc>
      </w:tr>
      <w:tr w:rsidR="00E101C3" w:rsidTr="00E101C3">
        <w:tc>
          <w:tcPr>
            <w:tcW w:w="1530" w:type="dxa"/>
            <w:shd w:val="clear" w:color="auto" w:fill="auto"/>
          </w:tcPr>
          <w:p w:rsidR="00EA3CAE" w:rsidRDefault="00EA3CAE" w:rsidP="00E101C3">
            <w:pPr>
              <w:spacing w:line="276" w:lineRule="auto"/>
            </w:pPr>
            <w:r>
              <w:t>B.6</w:t>
            </w:r>
          </w:p>
        </w:tc>
        <w:tc>
          <w:tcPr>
            <w:tcW w:w="4590" w:type="dxa"/>
            <w:shd w:val="clear" w:color="auto" w:fill="auto"/>
          </w:tcPr>
          <w:p w:rsidR="00EA3CAE" w:rsidRDefault="00EA3CAE" w:rsidP="00E101C3">
            <w:pPr>
              <w:spacing w:line="276" w:lineRule="auto"/>
            </w:pPr>
            <w:r>
              <w:t>Earthquake insurance</w:t>
            </w:r>
          </w:p>
        </w:tc>
      </w:tr>
    </w:tbl>
    <w:p w:rsidR="00EA3CAE" w:rsidRDefault="00EA3CAE" w:rsidP="0069582C"/>
    <w:p w:rsidR="0069582C" w:rsidRDefault="0069582C" w:rsidP="0069582C">
      <w:pPr>
        <w:pStyle w:val="a2"/>
        <w:numPr>
          <w:ilvl w:val="1"/>
          <w:numId w:val="3"/>
        </w:numPr>
        <w:tabs>
          <w:tab w:val="left" w:pos="500"/>
          <w:tab w:val="left" w:pos="851"/>
        </w:tabs>
      </w:pPr>
      <w:bookmarkStart w:id="804" w:name="_Toc374464179"/>
      <w:r>
        <w:t>Calculation of Flood impact</w:t>
      </w:r>
      <w:bookmarkEnd w:id="804"/>
    </w:p>
    <w:p w:rsidR="0069582C" w:rsidRPr="0069582C" w:rsidRDefault="0069582C" w:rsidP="0069582C">
      <w:pPr>
        <w:rPr>
          <w:lang w:eastAsia="ja-JP"/>
        </w:rPr>
      </w:pP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8"/>
        <w:gridCol w:w="7480"/>
      </w:tblGrid>
      <w:tr w:rsidR="0069582C" w:rsidTr="0069582C">
        <w:trPr>
          <w:tblHeader/>
        </w:trPr>
        <w:tc>
          <w:tcPr>
            <w:tcW w:w="9498" w:type="dxa"/>
            <w:gridSpan w:val="2"/>
            <w:shd w:val="pct50" w:color="auto" w:fill="auto"/>
            <w:vAlign w:val="center"/>
          </w:tcPr>
          <w:p w:rsidR="0069582C" w:rsidRPr="0069582C" w:rsidRDefault="0069582C" w:rsidP="0081587B">
            <w:pPr>
              <w:spacing w:line="276" w:lineRule="auto"/>
            </w:pPr>
            <w:r w:rsidRPr="0069582C">
              <w:t>Use Case Description</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Name</w:t>
            </w:r>
          </w:p>
        </w:tc>
        <w:tc>
          <w:tcPr>
            <w:tcW w:w="7480" w:type="dxa"/>
            <w:vAlign w:val="center"/>
          </w:tcPr>
          <w:p w:rsidR="0069582C" w:rsidRPr="0069582C" w:rsidRDefault="0069582C" w:rsidP="0081587B">
            <w:pPr>
              <w:spacing w:line="276" w:lineRule="auto"/>
            </w:pPr>
            <w:r w:rsidRPr="0069582C">
              <w:t>Calculation of Flood impact</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Primary actor</w:t>
            </w:r>
          </w:p>
        </w:tc>
        <w:tc>
          <w:tcPr>
            <w:tcW w:w="7480" w:type="dxa"/>
            <w:vAlign w:val="center"/>
          </w:tcPr>
          <w:p w:rsidR="0069582C" w:rsidRPr="0069582C" w:rsidRDefault="0069582C" w:rsidP="0081587B">
            <w:pPr>
              <w:spacing w:line="276" w:lineRule="auto"/>
            </w:pPr>
            <w:r>
              <w:t>Analyst</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Goal</w:t>
            </w:r>
          </w:p>
        </w:tc>
        <w:tc>
          <w:tcPr>
            <w:tcW w:w="7480" w:type="dxa"/>
            <w:vAlign w:val="center"/>
          </w:tcPr>
          <w:p w:rsidR="0069582C" w:rsidRPr="0069582C" w:rsidRDefault="0069582C" w:rsidP="0081587B">
            <w:pPr>
              <w:spacing w:line="276" w:lineRule="auto"/>
            </w:pPr>
            <w:r>
              <w:t>Assessing of the presumed impact of a specific flood</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 xml:space="preserve">System under </w:t>
            </w:r>
            <w:r w:rsidRPr="0069582C">
              <w:br/>
              <w:t>consideration</w:t>
            </w:r>
          </w:p>
        </w:tc>
        <w:tc>
          <w:tcPr>
            <w:tcW w:w="7480" w:type="dxa"/>
            <w:vAlign w:val="center"/>
          </w:tcPr>
          <w:p w:rsidR="0069582C" w:rsidRPr="0069582C" w:rsidRDefault="0069582C" w:rsidP="0081587B">
            <w:pPr>
              <w:spacing w:line="276" w:lineRule="auto"/>
            </w:pPr>
            <w:r>
              <w:t>Flood Information System</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Importance</w:t>
            </w:r>
          </w:p>
        </w:tc>
        <w:tc>
          <w:tcPr>
            <w:tcW w:w="7480" w:type="dxa"/>
            <w:vAlign w:val="center"/>
          </w:tcPr>
          <w:p w:rsidR="0069582C" w:rsidRPr="008F5ACA" w:rsidRDefault="0069582C" w:rsidP="0081587B">
            <w:pPr>
              <w:spacing w:line="276" w:lineRule="auto"/>
            </w:pPr>
            <w:r>
              <w:t>medium - high</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Description</w:t>
            </w:r>
          </w:p>
        </w:tc>
        <w:tc>
          <w:tcPr>
            <w:tcW w:w="7480" w:type="dxa"/>
            <w:vAlign w:val="center"/>
          </w:tcPr>
          <w:p w:rsidR="0069582C" w:rsidRPr="0069582C" w:rsidRDefault="0069582C" w:rsidP="0081587B">
            <w:pPr>
              <w:spacing w:line="276" w:lineRule="auto"/>
            </w:pPr>
            <w:r w:rsidRPr="0069582C">
              <w:t>The analyst calculates for a given flood extent a set of maps that shows the affected area, number of people and type of land use that are affected by administrative unit (NUTS3)</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Pre-condition</w:t>
            </w:r>
          </w:p>
        </w:tc>
        <w:tc>
          <w:tcPr>
            <w:tcW w:w="7480" w:type="dxa"/>
            <w:vAlign w:val="center"/>
          </w:tcPr>
          <w:p w:rsidR="0069582C" w:rsidRPr="0069582C" w:rsidRDefault="0069582C" w:rsidP="0081587B">
            <w:pPr>
              <w:spacing w:line="276" w:lineRule="auto"/>
            </w:pPr>
            <w:r>
              <w:t>Flood extent has been calculated (if the analysis is based on a simulated event) or delineated on basis of orthophotos (if extent is based on a past event)</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Post-condition</w:t>
            </w:r>
          </w:p>
        </w:tc>
        <w:tc>
          <w:tcPr>
            <w:tcW w:w="7480" w:type="dxa"/>
            <w:vAlign w:val="center"/>
          </w:tcPr>
          <w:p w:rsidR="0069582C" w:rsidRPr="0069582C" w:rsidRDefault="0069582C" w:rsidP="0081587B">
            <w:pPr>
              <w:spacing w:line="276" w:lineRule="auto"/>
            </w:pPr>
            <w:r w:rsidRPr="0069582C">
              <w:t>Flood impact dataset</w:t>
            </w:r>
          </w:p>
        </w:tc>
      </w:tr>
      <w:tr w:rsidR="0069582C" w:rsidTr="0069582C">
        <w:trPr>
          <w:trHeight w:val="244"/>
        </w:trPr>
        <w:tc>
          <w:tcPr>
            <w:tcW w:w="9498" w:type="dxa"/>
            <w:gridSpan w:val="2"/>
            <w:shd w:val="pct25" w:color="auto" w:fill="auto"/>
            <w:vAlign w:val="center"/>
          </w:tcPr>
          <w:p w:rsidR="0069582C" w:rsidRPr="0069582C" w:rsidRDefault="0069582C" w:rsidP="0081587B">
            <w:pPr>
              <w:spacing w:line="276" w:lineRule="auto"/>
            </w:pPr>
            <w:r w:rsidRPr="0069582C">
              <w:t>Flow of Events – Basic Path</w:t>
            </w:r>
          </w:p>
        </w:tc>
      </w:tr>
      <w:tr w:rsidR="0069582C" w:rsidTr="0069582C">
        <w:tc>
          <w:tcPr>
            <w:tcW w:w="2018" w:type="dxa"/>
            <w:vAlign w:val="center"/>
          </w:tcPr>
          <w:p w:rsidR="0069582C" w:rsidRPr="0069582C" w:rsidRDefault="0069582C" w:rsidP="0081587B">
            <w:pPr>
              <w:spacing w:line="276" w:lineRule="auto"/>
            </w:pPr>
            <w:r w:rsidRPr="0069582C">
              <w:t>Step 1.</w:t>
            </w:r>
          </w:p>
        </w:tc>
        <w:tc>
          <w:tcPr>
            <w:tcW w:w="7480" w:type="dxa"/>
            <w:vAlign w:val="center"/>
          </w:tcPr>
          <w:p w:rsidR="0069582C" w:rsidRPr="0069582C" w:rsidRDefault="0069582C" w:rsidP="0081587B">
            <w:pPr>
              <w:spacing w:line="276" w:lineRule="auto"/>
            </w:pPr>
            <w:r w:rsidRPr="0069582C">
              <w:t>The analyst imports the flood extent</w:t>
            </w:r>
          </w:p>
        </w:tc>
      </w:tr>
      <w:tr w:rsidR="0069582C" w:rsidTr="0069582C">
        <w:tc>
          <w:tcPr>
            <w:tcW w:w="2018" w:type="dxa"/>
            <w:vAlign w:val="center"/>
          </w:tcPr>
          <w:p w:rsidR="0069582C" w:rsidRPr="0069582C" w:rsidRDefault="0069582C" w:rsidP="0081587B">
            <w:pPr>
              <w:spacing w:line="276" w:lineRule="auto"/>
            </w:pPr>
            <w:r w:rsidRPr="0069582C">
              <w:t>Step 2.</w:t>
            </w:r>
          </w:p>
        </w:tc>
        <w:tc>
          <w:tcPr>
            <w:tcW w:w="7480" w:type="dxa"/>
            <w:vAlign w:val="center"/>
          </w:tcPr>
          <w:p w:rsidR="0069582C" w:rsidRPr="0069582C" w:rsidRDefault="0069582C" w:rsidP="0081587B">
            <w:pPr>
              <w:spacing w:line="276" w:lineRule="auto"/>
            </w:pPr>
            <w:r w:rsidRPr="0069582C">
              <w:t>The analyst identifies the administrative units (NUTS3) affected by the flood</w:t>
            </w:r>
          </w:p>
        </w:tc>
      </w:tr>
      <w:tr w:rsidR="0069582C" w:rsidTr="0069582C">
        <w:tc>
          <w:tcPr>
            <w:tcW w:w="2018" w:type="dxa"/>
            <w:vAlign w:val="center"/>
          </w:tcPr>
          <w:p w:rsidR="0069582C" w:rsidRPr="0069582C" w:rsidRDefault="0069582C" w:rsidP="0081587B">
            <w:pPr>
              <w:spacing w:line="276" w:lineRule="auto"/>
            </w:pPr>
            <w:r w:rsidRPr="0069582C">
              <w:t>Step 3.</w:t>
            </w:r>
          </w:p>
        </w:tc>
        <w:tc>
          <w:tcPr>
            <w:tcW w:w="7480" w:type="dxa"/>
            <w:vAlign w:val="center"/>
          </w:tcPr>
          <w:p w:rsidR="0069582C" w:rsidRPr="0069582C" w:rsidRDefault="0069582C" w:rsidP="0081587B">
            <w:pPr>
              <w:spacing w:line="276" w:lineRule="auto"/>
            </w:pPr>
            <w:r w:rsidRPr="0069582C">
              <w:t>For each administrative unit the analyst calculates the area that the flood extent covers (in ha)</w:t>
            </w:r>
          </w:p>
        </w:tc>
      </w:tr>
      <w:tr w:rsidR="0069582C" w:rsidTr="0069582C">
        <w:tc>
          <w:tcPr>
            <w:tcW w:w="2018" w:type="dxa"/>
            <w:vAlign w:val="center"/>
          </w:tcPr>
          <w:p w:rsidR="0069582C" w:rsidRPr="0069582C" w:rsidRDefault="0069582C" w:rsidP="0081587B">
            <w:pPr>
              <w:spacing w:line="276" w:lineRule="auto"/>
            </w:pPr>
            <w:r w:rsidRPr="0069582C">
              <w:t>Step 4.</w:t>
            </w:r>
          </w:p>
        </w:tc>
        <w:tc>
          <w:tcPr>
            <w:tcW w:w="7480" w:type="dxa"/>
            <w:vAlign w:val="center"/>
          </w:tcPr>
          <w:p w:rsidR="0069582C" w:rsidRPr="0069582C" w:rsidRDefault="0069582C" w:rsidP="0081587B">
            <w:pPr>
              <w:spacing w:line="276" w:lineRule="auto"/>
            </w:pPr>
            <w:r w:rsidRPr="0069582C">
              <w:t>For each administrative unit the analyst calculates the number of people living in the flooded area, based on a population density map</w:t>
            </w:r>
          </w:p>
        </w:tc>
      </w:tr>
      <w:tr w:rsidR="0069582C" w:rsidTr="0069582C">
        <w:tc>
          <w:tcPr>
            <w:tcW w:w="2018" w:type="dxa"/>
            <w:vAlign w:val="center"/>
          </w:tcPr>
          <w:p w:rsidR="0069582C" w:rsidRPr="0069582C" w:rsidRDefault="0069582C" w:rsidP="0081587B">
            <w:pPr>
              <w:spacing w:line="276" w:lineRule="auto"/>
            </w:pPr>
            <w:r w:rsidRPr="0069582C">
              <w:t>Step 5.</w:t>
            </w:r>
          </w:p>
        </w:tc>
        <w:tc>
          <w:tcPr>
            <w:tcW w:w="7480" w:type="dxa"/>
            <w:vAlign w:val="center"/>
          </w:tcPr>
          <w:p w:rsidR="0069582C" w:rsidRPr="0069582C" w:rsidRDefault="0069582C" w:rsidP="0081587B">
            <w:pPr>
              <w:spacing w:line="276" w:lineRule="auto"/>
            </w:pPr>
            <w:r w:rsidRPr="0069582C">
              <w:t xml:space="preserve">For each administrative unit the analyst calculates the affected land cover type (in ha) based on land cover information </w:t>
            </w:r>
          </w:p>
        </w:tc>
      </w:tr>
      <w:tr w:rsidR="0069582C" w:rsidTr="0069582C">
        <w:tc>
          <w:tcPr>
            <w:tcW w:w="2018" w:type="dxa"/>
            <w:vAlign w:val="center"/>
          </w:tcPr>
          <w:p w:rsidR="0069582C" w:rsidRPr="0069582C" w:rsidRDefault="0069582C" w:rsidP="0081587B">
            <w:pPr>
              <w:spacing w:line="276" w:lineRule="auto"/>
            </w:pPr>
            <w:r w:rsidRPr="0069582C">
              <w:t>Step 6.</w:t>
            </w:r>
          </w:p>
        </w:tc>
        <w:tc>
          <w:tcPr>
            <w:tcW w:w="7480" w:type="dxa"/>
            <w:vAlign w:val="center"/>
          </w:tcPr>
          <w:p w:rsidR="0069582C" w:rsidRPr="0069582C" w:rsidRDefault="0069582C" w:rsidP="0081587B">
            <w:pPr>
              <w:spacing w:line="276" w:lineRule="auto"/>
            </w:pPr>
            <w:r w:rsidRPr="0069582C">
              <w:t>The analyst combines all three thematic layers in a single flood impact dataset</w:t>
            </w:r>
          </w:p>
        </w:tc>
      </w:tr>
      <w:tr w:rsidR="0069582C" w:rsidTr="0069582C">
        <w:trPr>
          <w:trHeight w:val="248"/>
        </w:trPr>
        <w:tc>
          <w:tcPr>
            <w:tcW w:w="9498" w:type="dxa"/>
            <w:gridSpan w:val="2"/>
            <w:shd w:val="pct25" w:color="auto" w:fill="auto"/>
            <w:vAlign w:val="center"/>
          </w:tcPr>
          <w:p w:rsidR="0069582C" w:rsidRPr="0069582C" w:rsidRDefault="0069582C" w:rsidP="0081587B">
            <w:pPr>
              <w:spacing w:line="276" w:lineRule="auto"/>
            </w:pPr>
            <w:r w:rsidRPr="0069582C">
              <w:t>Flow of Events – Alternative Paths</w:t>
            </w:r>
          </w:p>
        </w:tc>
      </w:tr>
      <w:tr w:rsidR="0069582C" w:rsidTr="0069582C">
        <w:tc>
          <w:tcPr>
            <w:tcW w:w="2018" w:type="dxa"/>
            <w:vAlign w:val="center"/>
          </w:tcPr>
          <w:p w:rsidR="0069582C" w:rsidRPr="0069582C" w:rsidRDefault="0069582C" w:rsidP="0081587B">
            <w:pPr>
              <w:spacing w:line="276" w:lineRule="auto"/>
            </w:pPr>
          </w:p>
        </w:tc>
        <w:tc>
          <w:tcPr>
            <w:tcW w:w="7480" w:type="dxa"/>
            <w:vAlign w:val="center"/>
          </w:tcPr>
          <w:p w:rsidR="0069582C" w:rsidRPr="0069582C" w:rsidRDefault="0069582C" w:rsidP="0081587B">
            <w:pPr>
              <w:spacing w:line="276" w:lineRule="auto"/>
            </w:pPr>
            <w:r w:rsidRPr="0069582C">
              <w:t>NONE</w:t>
            </w:r>
          </w:p>
        </w:tc>
      </w:tr>
      <w:tr w:rsidR="0069582C" w:rsidTr="0069582C">
        <w:tc>
          <w:tcPr>
            <w:tcW w:w="9498" w:type="dxa"/>
            <w:gridSpan w:val="2"/>
            <w:shd w:val="pct25" w:color="auto" w:fill="auto"/>
            <w:vAlign w:val="center"/>
          </w:tcPr>
          <w:p w:rsidR="0069582C" w:rsidRPr="00F67EC9" w:rsidRDefault="0069582C" w:rsidP="0081587B">
            <w:pPr>
              <w:spacing w:line="276" w:lineRule="auto"/>
            </w:pPr>
            <w:r w:rsidRPr="0069582C">
              <w:t>Data set: Flood extent</w:t>
            </w:r>
            <w:r>
              <w:t xml:space="preserve"> </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Description</w:t>
            </w:r>
          </w:p>
        </w:tc>
        <w:tc>
          <w:tcPr>
            <w:tcW w:w="7480" w:type="dxa"/>
            <w:vAlign w:val="center"/>
          </w:tcPr>
          <w:p w:rsidR="0069582C" w:rsidRPr="0069582C" w:rsidRDefault="0069582C" w:rsidP="0081587B">
            <w:pPr>
              <w:spacing w:line="276" w:lineRule="auto"/>
            </w:pPr>
            <w:r>
              <w:t>Flood extent showing the total extent of the flood</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Type</w:t>
            </w:r>
          </w:p>
        </w:tc>
        <w:tc>
          <w:tcPr>
            <w:tcW w:w="7480" w:type="dxa"/>
            <w:vAlign w:val="center"/>
          </w:tcPr>
          <w:p w:rsidR="0069582C" w:rsidRPr="00EB3FD0" w:rsidRDefault="0069582C" w:rsidP="0081587B">
            <w:pPr>
              <w:spacing w:line="276" w:lineRule="auto"/>
            </w:pPr>
            <w:r>
              <w:t>input</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Data provider</w:t>
            </w:r>
          </w:p>
        </w:tc>
        <w:tc>
          <w:tcPr>
            <w:tcW w:w="7480" w:type="dxa"/>
            <w:vAlign w:val="center"/>
          </w:tcPr>
          <w:p w:rsidR="0069582C" w:rsidRPr="0069582C" w:rsidRDefault="0069582C" w:rsidP="0081587B">
            <w:pPr>
              <w:spacing w:line="276" w:lineRule="auto"/>
            </w:pPr>
            <w:r>
              <w:t>Flood monitoring centre</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Geographic scope</w:t>
            </w:r>
          </w:p>
        </w:tc>
        <w:tc>
          <w:tcPr>
            <w:tcW w:w="7480" w:type="dxa"/>
            <w:vAlign w:val="center"/>
          </w:tcPr>
          <w:p w:rsidR="0069582C" w:rsidRPr="0069582C" w:rsidRDefault="0069582C" w:rsidP="0081587B">
            <w:pPr>
              <w:spacing w:line="276" w:lineRule="auto"/>
            </w:pPr>
            <w:r>
              <w:t>Country XYZ</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Thematic scope</w:t>
            </w:r>
          </w:p>
        </w:tc>
        <w:tc>
          <w:tcPr>
            <w:tcW w:w="7480" w:type="dxa"/>
            <w:vAlign w:val="center"/>
          </w:tcPr>
          <w:p w:rsidR="0069582C" w:rsidRPr="0069582C" w:rsidRDefault="0069582C" w:rsidP="0081587B">
            <w:pPr>
              <w:spacing w:line="276" w:lineRule="auto"/>
            </w:pPr>
            <w:r>
              <w:t xml:space="preserve">Flood extent. Either based on historic observation or on flood simulation. </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Scale, resolution</w:t>
            </w:r>
          </w:p>
        </w:tc>
        <w:tc>
          <w:tcPr>
            <w:tcW w:w="7480" w:type="dxa"/>
            <w:vAlign w:val="center"/>
          </w:tcPr>
          <w:p w:rsidR="0069582C" w:rsidRPr="0069582C" w:rsidRDefault="0069582C" w:rsidP="0081587B">
            <w:pPr>
              <w:spacing w:line="276" w:lineRule="auto"/>
            </w:pPr>
            <w:r>
              <w:t>1:25.000</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Delivery</w:t>
            </w:r>
          </w:p>
        </w:tc>
        <w:tc>
          <w:tcPr>
            <w:tcW w:w="7480" w:type="dxa"/>
            <w:vAlign w:val="center"/>
          </w:tcPr>
          <w:p w:rsidR="0069582C" w:rsidRPr="0069582C" w:rsidRDefault="0069582C" w:rsidP="0081587B">
            <w:pPr>
              <w:spacing w:line="276" w:lineRule="auto"/>
            </w:pPr>
            <w:r>
              <w:t>Online</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Documentation</w:t>
            </w:r>
          </w:p>
        </w:tc>
        <w:tc>
          <w:tcPr>
            <w:tcW w:w="7480" w:type="dxa"/>
            <w:vAlign w:val="center"/>
          </w:tcPr>
          <w:p w:rsidR="0069582C" w:rsidRPr="0069582C" w:rsidRDefault="0069582C" w:rsidP="0081587B">
            <w:pPr>
              <w:spacing w:line="276" w:lineRule="auto"/>
            </w:pPr>
            <w:r>
              <w:t>http://floods.country.xyz</w:t>
            </w:r>
          </w:p>
        </w:tc>
      </w:tr>
      <w:tr w:rsidR="0069582C" w:rsidRPr="00F67EC9" w:rsidTr="0069582C">
        <w:tc>
          <w:tcPr>
            <w:tcW w:w="9498" w:type="dxa"/>
            <w:gridSpan w:val="2"/>
            <w:shd w:val="pct25" w:color="auto" w:fill="auto"/>
            <w:vAlign w:val="center"/>
          </w:tcPr>
          <w:p w:rsidR="0069582C" w:rsidRPr="00F67EC9" w:rsidRDefault="0069582C" w:rsidP="0081587B">
            <w:pPr>
              <w:spacing w:line="276" w:lineRule="auto"/>
            </w:pPr>
            <w:r w:rsidRPr="0069582C">
              <w:t>Data set: NUTS3</w:t>
            </w:r>
            <w:r>
              <w:t xml:space="preserve"> </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Description</w:t>
            </w:r>
          </w:p>
        </w:tc>
        <w:tc>
          <w:tcPr>
            <w:tcW w:w="7480" w:type="dxa"/>
            <w:vAlign w:val="center"/>
          </w:tcPr>
          <w:p w:rsidR="0069582C" w:rsidRPr="0069582C" w:rsidRDefault="0069582C" w:rsidP="0081587B">
            <w:pPr>
              <w:spacing w:line="276" w:lineRule="auto"/>
            </w:pPr>
            <w:r>
              <w:t>Administrative boundaries</w:t>
            </w:r>
          </w:p>
        </w:tc>
      </w:tr>
      <w:tr w:rsidR="0069582C" w:rsidRPr="00EB3FD0" w:rsidTr="0069582C">
        <w:tc>
          <w:tcPr>
            <w:tcW w:w="2018" w:type="dxa"/>
            <w:shd w:val="pct25" w:color="auto" w:fill="auto"/>
            <w:vAlign w:val="center"/>
          </w:tcPr>
          <w:p w:rsidR="0069582C" w:rsidRPr="0069582C" w:rsidRDefault="0069582C" w:rsidP="0081587B">
            <w:pPr>
              <w:spacing w:line="276" w:lineRule="auto"/>
            </w:pPr>
            <w:r w:rsidRPr="0069582C">
              <w:t>Type</w:t>
            </w:r>
          </w:p>
        </w:tc>
        <w:tc>
          <w:tcPr>
            <w:tcW w:w="7480" w:type="dxa"/>
            <w:vAlign w:val="center"/>
          </w:tcPr>
          <w:p w:rsidR="0069582C" w:rsidRPr="00EB3FD0" w:rsidRDefault="0069582C" w:rsidP="0081587B">
            <w:pPr>
              <w:spacing w:line="276" w:lineRule="auto"/>
            </w:pPr>
            <w:r w:rsidRPr="00EB3FD0">
              <w:t>input</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Data provider</w:t>
            </w:r>
          </w:p>
        </w:tc>
        <w:tc>
          <w:tcPr>
            <w:tcW w:w="7480" w:type="dxa"/>
            <w:vAlign w:val="center"/>
          </w:tcPr>
          <w:p w:rsidR="0069582C" w:rsidRPr="0069582C" w:rsidRDefault="0069582C" w:rsidP="0081587B">
            <w:pPr>
              <w:spacing w:line="276" w:lineRule="auto"/>
            </w:pPr>
            <w:r>
              <w:t>EUROSTAT</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Geographic scope</w:t>
            </w:r>
          </w:p>
        </w:tc>
        <w:tc>
          <w:tcPr>
            <w:tcW w:w="7480" w:type="dxa"/>
            <w:vAlign w:val="center"/>
          </w:tcPr>
          <w:p w:rsidR="0069582C" w:rsidRPr="0069582C" w:rsidRDefault="0069582C" w:rsidP="0081587B">
            <w:pPr>
              <w:spacing w:line="276" w:lineRule="auto"/>
            </w:pPr>
            <w:r>
              <w:t>European</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Thematic scope</w:t>
            </w:r>
          </w:p>
        </w:tc>
        <w:tc>
          <w:tcPr>
            <w:tcW w:w="7480" w:type="dxa"/>
            <w:vAlign w:val="center"/>
          </w:tcPr>
          <w:p w:rsidR="0069582C" w:rsidRPr="0069582C" w:rsidRDefault="0069582C" w:rsidP="0081587B">
            <w:pPr>
              <w:spacing w:line="276" w:lineRule="auto"/>
            </w:pPr>
            <w:r>
              <w:t>Administrative boundaries</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Scale, resolution</w:t>
            </w:r>
          </w:p>
        </w:tc>
        <w:tc>
          <w:tcPr>
            <w:tcW w:w="7480" w:type="dxa"/>
            <w:vAlign w:val="center"/>
          </w:tcPr>
          <w:p w:rsidR="0069582C" w:rsidRPr="0069582C" w:rsidRDefault="0069582C" w:rsidP="0081587B">
            <w:pPr>
              <w:spacing w:line="276" w:lineRule="auto"/>
            </w:pPr>
            <w:r>
              <w:t>1:250.000</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Delivery</w:t>
            </w:r>
          </w:p>
        </w:tc>
        <w:tc>
          <w:tcPr>
            <w:tcW w:w="7480" w:type="dxa"/>
            <w:vAlign w:val="center"/>
          </w:tcPr>
          <w:p w:rsidR="0069582C" w:rsidRPr="0069582C" w:rsidRDefault="0069582C" w:rsidP="0081587B">
            <w:pPr>
              <w:spacing w:line="276" w:lineRule="auto"/>
            </w:pPr>
            <w:r>
              <w:t>Online</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Documentation</w:t>
            </w:r>
          </w:p>
        </w:tc>
        <w:tc>
          <w:tcPr>
            <w:tcW w:w="7480" w:type="dxa"/>
            <w:vAlign w:val="center"/>
          </w:tcPr>
          <w:p w:rsidR="0069582C" w:rsidRPr="0069582C" w:rsidRDefault="0069582C" w:rsidP="0081587B">
            <w:pPr>
              <w:spacing w:line="276" w:lineRule="auto"/>
            </w:pPr>
            <w:r w:rsidRPr="0069582C">
              <w:t>http://epp.eurostat.ec.europa.eu/portal/page/portal/gisco_Geographical_information_maps/popups/references/administrative_units_statistical_units_1</w:t>
            </w:r>
          </w:p>
        </w:tc>
      </w:tr>
      <w:tr w:rsidR="0069582C" w:rsidRPr="00F67EC9" w:rsidTr="0069582C">
        <w:tc>
          <w:tcPr>
            <w:tcW w:w="9498" w:type="dxa"/>
            <w:gridSpan w:val="2"/>
            <w:shd w:val="pct25" w:color="auto" w:fill="auto"/>
            <w:vAlign w:val="center"/>
          </w:tcPr>
          <w:p w:rsidR="0069582C" w:rsidRPr="00F67EC9" w:rsidRDefault="0069582C" w:rsidP="0081587B">
            <w:pPr>
              <w:spacing w:line="276" w:lineRule="auto"/>
            </w:pPr>
            <w:r w:rsidRPr="0069582C">
              <w:t>Data set: Population density map</w:t>
            </w:r>
            <w:r>
              <w:t xml:space="preserve"> </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Description</w:t>
            </w:r>
          </w:p>
        </w:tc>
        <w:tc>
          <w:tcPr>
            <w:tcW w:w="7480" w:type="dxa"/>
            <w:vAlign w:val="center"/>
          </w:tcPr>
          <w:p w:rsidR="0069582C" w:rsidRPr="0069582C" w:rsidRDefault="0069582C" w:rsidP="0081587B">
            <w:pPr>
              <w:spacing w:line="276" w:lineRule="auto"/>
            </w:pPr>
            <w:r>
              <w:t>Population density map</w:t>
            </w:r>
          </w:p>
        </w:tc>
      </w:tr>
      <w:tr w:rsidR="0069582C" w:rsidRPr="00EB3FD0" w:rsidTr="0069582C">
        <w:tc>
          <w:tcPr>
            <w:tcW w:w="2018" w:type="dxa"/>
            <w:shd w:val="pct25" w:color="auto" w:fill="auto"/>
            <w:vAlign w:val="center"/>
          </w:tcPr>
          <w:p w:rsidR="0069582C" w:rsidRPr="0069582C" w:rsidRDefault="0069582C" w:rsidP="0081587B">
            <w:pPr>
              <w:spacing w:line="276" w:lineRule="auto"/>
            </w:pPr>
            <w:r w:rsidRPr="0069582C">
              <w:t>Type</w:t>
            </w:r>
          </w:p>
        </w:tc>
        <w:tc>
          <w:tcPr>
            <w:tcW w:w="7480" w:type="dxa"/>
            <w:vAlign w:val="center"/>
          </w:tcPr>
          <w:p w:rsidR="0069582C" w:rsidRPr="00EB3FD0" w:rsidRDefault="0069582C" w:rsidP="0081587B">
            <w:pPr>
              <w:spacing w:line="276" w:lineRule="auto"/>
            </w:pPr>
            <w:r w:rsidRPr="00EB3FD0">
              <w:t>input</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Data provider</w:t>
            </w:r>
          </w:p>
        </w:tc>
        <w:tc>
          <w:tcPr>
            <w:tcW w:w="7480" w:type="dxa"/>
            <w:vAlign w:val="center"/>
          </w:tcPr>
          <w:p w:rsidR="0069582C" w:rsidRPr="0069582C" w:rsidRDefault="0069582C" w:rsidP="0081587B">
            <w:pPr>
              <w:spacing w:line="276" w:lineRule="auto"/>
            </w:pPr>
            <w:r>
              <w:t>Country’s statistical office</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Geographic scope</w:t>
            </w:r>
          </w:p>
        </w:tc>
        <w:tc>
          <w:tcPr>
            <w:tcW w:w="7480" w:type="dxa"/>
            <w:vAlign w:val="center"/>
          </w:tcPr>
          <w:p w:rsidR="0069582C" w:rsidRPr="0069582C" w:rsidRDefault="0069582C" w:rsidP="0081587B">
            <w:pPr>
              <w:spacing w:line="276" w:lineRule="auto"/>
            </w:pPr>
            <w:r>
              <w:t>Country XYZ</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Thematic scope</w:t>
            </w:r>
          </w:p>
        </w:tc>
        <w:tc>
          <w:tcPr>
            <w:tcW w:w="7480" w:type="dxa"/>
            <w:vAlign w:val="center"/>
          </w:tcPr>
          <w:p w:rsidR="0069582C" w:rsidRPr="0069582C" w:rsidRDefault="0069582C" w:rsidP="0081587B">
            <w:pPr>
              <w:spacing w:line="276" w:lineRule="auto"/>
            </w:pPr>
            <w:r>
              <w:t>Population density per grid cell for a 250 x 250 m grid</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Scale, resolution</w:t>
            </w:r>
          </w:p>
        </w:tc>
        <w:tc>
          <w:tcPr>
            <w:tcW w:w="7480" w:type="dxa"/>
            <w:vAlign w:val="center"/>
          </w:tcPr>
          <w:p w:rsidR="0069582C" w:rsidRPr="0069582C" w:rsidRDefault="0069582C" w:rsidP="0081587B">
            <w:pPr>
              <w:spacing w:line="276" w:lineRule="auto"/>
            </w:pPr>
            <w:r>
              <w:t>250m</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Delivery</w:t>
            </w:r>
          </w:p>
        </w:tc>
        <w:tc>
          <w:tcPr>
            <w:tcW w:w="7480" w:type="dxa"/>
            <w:vAlign w:val="center"/>
          </w:tcPr>
          <w:p w:rsidR="0069582C" w:rsidRPr="0069582C" w:rsidRDefault="0069582C" w:rsidP="0081587B">
            <w:pPr>
              <w:spacing w:line="276" w:lineRule="auto"/>
            </w:pPr>
            <w:r>
              <w:t>DVD</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Documentation</w:t>
            </w:r>
          </w:p>
        </w:tc>
        <w:tc>
          <w:tcPr>
            <w:tcW w:w="7480" w:type="dxa"/>
            <w:vAlign w:val="center"/>
          </w:tcPr>
          <w:p w:rsidR="0069582C" w:rsidRPr="0069582C" w:rsidRDefault="0069582C" w:rsidP="0081587B">
            <w:pPr>
              <w:spacing w:line="276" w:lineRule="auto"/>
            </w:pPr>
            <w:r>
              <w:t>http://statistitics.country.xyz/populationDensity</w:t>
            </w:r>
          </w:p>
        </w:tc>
      </w:tr>
      <w:tr w:rsidR="0069582C" w:rsidRPr="00F67EC9" w:rsidTr="0069582C">
        <w:tc>
          <w:tcPr>
            <w:tcW w:w="9498" w:type="dxa"/>
            <w:gridSpan w:val="2"/>
            <w:shd w:val="pct25" w:color="auto" w:fill="auto"/>
            <w:vAlign w:val="center"/>
          </w:tcPr>
          <w:p w:rsidR="0069582C" w:rsidRPr="00F67EC9" w:rsidRDefault="0069582C" w:rsidP="0081587B">
            <w:pPr>
              <w:spacing w:line="276" w:lineRule="auto"/>
            </w:pPr>
            <w:r w:rsidRPr="0069582C">
              <w:t>Data set: CORINE Land Cover</w:t>
            </w:r>
            <w:r>
              <w:t xml:space="preserve"> </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Description</w:t>
            </w:r>
          </w:p>
        </w:tc>
        <w:tc>
          <w:tcPr>
            <w:tcW w:w="7480" w:type="dxa"/>
            <w:vAlign w:val="center"/>
          </w:tcPr>
          <w:p w:rsidR="0069582C" w:rsidRPr="0069582C" w:rsidRDefault="0069582C" w:rsidP="0081587B">
            <w:pPr>
              <w:spacing w:line="276" w:lineRule="auto"/>
            </w:pPr>
            <w:r>
              <w:t>Corine Land Cover 2006 raster data – version 13 (02/2010)</w:t>
            </w:r>
          </w:p>
        </w:tc>
      </w:tr>
      <w:tr w:rsidR="0069582C" w:rsidRPr="00EB3FD0" w:rsidTr="0069582C">
        <w:tc>
          <w:tcPr>
            <w:tcW w:w="2018" w:type="dxa"/>
            <w:shd w:val="pct25" w:color="auto" w:fill="auto"/>
            <w:vAlign w:val="center"/>
          </w:tcPr>
          <w:p w:rsidR="0069582C" w:rsidRPr="0069582C" w:rsidRDefault="0069582C" w:rsidP="0081587B">
            <w:pPr>
              <w:spacing w:line="276" w:lineRule="auto"/>
            </w:pPr>
            <w:r w:rsidRPr="0069582C">
              <w:t>Type</w:t>
            </w:r>
          </w:p>
        </w:tc>
        <w:tc>
          <w:tcPr>
            <w:tcW w:w="7480" w:type="dxa"/>
            <w:vAlign w:val="center"/>
          </w:tcPr>
          <w:p w:rsidR="0069582C" w:rsidRPr="00EB3FD0" w:rsidRDefault="0069582C" w:rsidP="0081587B">
            <w:pPr>
              <w:spacing w:line="276" w:lineRule="auto"/>
            </w:pPr>
            <w:r>
              <w:t>input</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Data provider</w:t>
            </w:r>
          </w:p>
        </w:tc>
        <w:tc>
          <w:tcPr>
            <w:tcW w:w="7480" w:type="dxa"/>
            <w:vAlign w:val="center"/>
          </w:tcPr>
          <w:p w:rsidR="0069582C" w:rsidRPr="0069582C" w:rsidRDefault="0069582C" w:rsidP="0081587B">
            <w:pPr>
              <w:spacing w:line="276" w:lineRule="auto"/>
            </w:pPr>
            <w:r>
              <w:t>EEA</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Geographic scope</w:t>
            </w:r>
          </w:p>
        </w:tc>
        <w:tc>
          <w:tcPr>
            <w:tcW w:w="7480" w:type="dxa"/>
            <w:vAlign w:val="center"/>
          </w:tcPr>
          <w:p w:rsidR="0069582C" w:rsidRPr="0069582C" w:rsidRDefault="0069582C" w:rsidP="0081587B">
            <w:pPr>
              <w:spacing w:line="276" w:lineRule="auto"/>
            </w:pPr>
            <w:r>
              <w:t>Country XYZ</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Thematic scope</w:t>
            </w:r>
          </w:p>
        </w:tc>
        <w:tc>
          <w:tcPr>
            <w:tcW w:w="7480" w:type="dxa"/>
            <w:vAlign w:val="center"/>
          </w:tcPr>
          <w:p w:rsidR="0069582C" w:rsidRPr="0069582C" w:rsidRDefault="0069582C" w:rsidP="0081587B">
            <w:pPr>
              <w:spacing w:line="276" w:lineRule="auto"/>
            </w:pPr>
            <w:r>
              <w:t>Raster data on land cover for the CLC2006 inventory</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Scale, resolution</w:t>
            </w:r>
          </w:p>
        </w:tc>
        <w:tc>
          <w:tcPr>
            <w:tcW w:w="7480" w:type="dxa"/>
            <w:vAlign w:val="center"/>
          </w:tcPr>
          <w:p w:rsidR="0069582C" w:rsidRPr="0069582C" w:rsidRDefault="0069582C" w:rsidP="0081587B">
            <w:pPr>
              <w:spacing w:line="276" w:lineRule="auto"/>
            </w:pPr>
            <w:r>
              <w:t>250m</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Delivery</w:t>
            </w:r>
          </w:p>
        </w:tc>
        <w:tc>
          <w:tcPr>
            <w:tcW w:w="7480" w:type="dxa"/>
            <w:vAlign w:val="center"/>
          </w:tcPr>
          <w:p w:rsidR="0069582C" w:rsidRPr="0069582C" w:rsidRDefault="0069582C" w:rsidP="0081587B">
            <w:pPr>
              <w:spacing w:line="276" w:lineRule="auto"/>
            </w:pPr>
            <w:r>
              <w:t>online</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Documentation</w:t>
            </w:r>
          </w:p>
        </w:tc>
        <w:tc>
          <w:tcPr>
            <w:tcW w:w="7480" w:type="dxa"/>
            <w:vAlign w:val="center"/>
          </w:tcPr>
          <w:p w:rsidR="0069582C" w:rsidRPr="0069582C" w:rsidRDefault="0069582C" w:rsidP="0081587B">
            <w:pPr>
              <w:spacing w:line="276" w:lineRule="auto"/>
            </w:pPr>
            <w:r>
              <w:t>http://www.eea.europa.eu/data-and-maps/data/corine-land-cover-2006-raster</w:t>
            </w:r>
          </w:p>
        </w:tc>
      </w:tr>
      <w:tr w:rsidR="0069582C" w:rsidRPr="00F67EC9" w:rsidTr="0069582C">
        <w:tc>
          <w:tcPr>
            <w:tcW w:w="9498" w:type="dxa"/>
            <w:gridSpan w:val="2"/>
            <w:shd w:val="pct25" w:color="auto" w:fill="auto"/>
            <w:vAlign w:val="center"/>
          </w:tcPr>
          <w:p w:rsidR="0069582C" w:rsidRPr="00F67EC9" w:rsidRDefault="0069582C" w:rsidP="0081587B">
            <w:pPr>
              <w:spacing w:line="276" w:lineRule="auto"/>
            </w:pPr>
            <w:r w:rsidRPr="0069582C">
              <w:t>Data set: Flood impact</w:t>
            </w:r>
            <w:r>
              <w:t xml:space="preserve"> </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Description</w:t>
            </w:r>
          </w:p>
        </w:tc>
        <w:tc>
          <w:tcPr>
            <w:tcW w:w="7480" w:type="dxa"/>
            <w:vAlign w:val="center"/>
          </w:tcPr>
          <w:p w:rsidR="0069582C" w:rsidRPr="0069582C" w:rsidRDefault="0069582C" w:rsidP="0081587B">
            <w:pPr>
              <w:spacing w:line="276" w:lineRule="auto"/>
            </w:pPr>
            <w:r>
              <w:t>The output of the flood impact analysis</w:t>
            </w:r>
          </w:p>
        </w:tc>
      </w:tr>
      <w:tr w:rsidR="0069582C" w:rsidRPr="00EB3FD0" w:rsidTr="0069582C">
        <w:tc>
          <w:tcPr>
            <w:tcW w:w="2018" w:type="dxa"/>
            <w:shd w:val="pct25" w:color="auto" w:fill="auto"/>
            <w:vAlign w:val="center"/>
          </w:tcPr>
          <w:p w:rsidR="0069582C" w:rsidRPr="0069582C" w:rsidRDefault="0069582C" w:rsidP="0081587B">
            <w:pPr>
              <w:spacing w:line="276" w:lineRule="auto"/>
            </w:pPr>
            <w:r w:rsidRPr="0069582C">
              <w:t>Type</w:t>
            </w:r>
          </w:p>
        </w:tc>
        <w:tc>
          <w:tcPr>
            <w:tcW w:w="7480" w:type="dxa"/>
            <w:vAlign w:val="center"/>
          </w:tcPr>
          <w:p w:rsidR="0069582C" w:rsidRPr="00EB3FD0" w:rsidRDefault="0069582C" w:rsidP="0081587B">
            <w:pPr>
              <w:spacing w:line="276" w:lineRule="auto"/>
            </w:pPr>
            <w:r w:rsidRPr="00EB3FD0">
              <w:t>output</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Data provider</w:t>
            </w:r>
          </w:p>
        </w:tc>
        <w:tc>
          <w:tcPr>
            <w:tcW w:w="7480" w:type="dxa"/>
            <w:vAlign w:val="center"/>
          </w:tcPr>
          <w:p w:rsidR="0069582C" w:rsidRPr="0069582C" w:rsidRDefault="0069582C" w:rsidP="0081587B">
            <w:pPr>
              <w:spacing w:line="276" w:lineRule="auto"/>
            </w:pPr>
            <w:r>
              <w:t>The analysts organisation</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Geographic scope</w:t>
            </w:r>
          </w:p>
        </w:tc>
        <w:tc>
          <w:tcPr>
            <w:tcW w:w="7480" w:type="dxa"/>
            <w:vAlign w:val="center"/>
          </w:tcPr>
          <w:p w:rsidR="0069582C" w:rsidRPr="0069582C" w:rsidRDefault="0069582C" w:rsidP="0081587B">
            <w:pPr>
              <w:spacing w:line="276" w:lineRule="auto"/>
            </w:pPr>
            <w:r>
              <w:t>Country XYZ</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Thematic scope</w:t>
            </w:r>
          </w:p>
        </w:tc>
        <w:tc>
          <w:tcPr>
            <w:tcW w:w="7480" w:type="dxa"/>
            <w:vAlign w:val="center"/>
          </w:tcPr>
          <w:p w:rsidR="0069582C" w:rsidRPr="0069582C" w:rsidRDefault="0069582C" w:rsidP="0081587B">
            <w:pPr>
              <w:spacing w:line="276" w:lineRule="auto"/>
            </w:pPr>
            <w:r>
              <w:t>Flood impact indicator (scale 1-5) by NUTS3 administrative unit</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Scale, resolution</w:t>
            </w:r>
          </w:p>
        </w:tc>
        <w:tc>
          <w:tcPr>
            <w:tcW w:w="7480" w:type="dxa"/>
            <w:vAlign w:val="center"/>
          </w:tcPr>
          <w:p w:rsidR="0069582C" w:rsidRPr="0069582C" w:rsidRDefault="0069582C" w:rsidP="0081587B">
            <w:pPr>
              <w:spacing w:line="276" w:lineRule="auto"/>
            </w:pPr>
            <w:r>
              <w:t>1:250.000</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Delivery</w:t>
            </w:r>
          </w:p>
        </w:tc>
        <w:tc>
          <w:tcPr>
            <w:tcW w:w="7480" w:type="dxa"/>
            <w:vAlign w:val="center"/>
          </w:tcPr>
          <w:p w:rsidR="0069582C" w:rsidRPr="0069582C" w:rsidRDefault="0069582C" w:rsidP="0081587B">
            <w:pPr>
              <w:spacing w:line="276" w:lineRule="auto"/>
            </w:pPr>
            <w:r>
              <w:t>online</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Documentation</w:t>
            </w:r>
          </w:p>
        </w:tc>
        <w:tc>
          <w:tcPr>
            <w:tcW w:w="7480" w:type="dxa"/>
            <w:vAlign w:val="center"/>
          </w:tcPr>
          <w:p w:rsidR="0069582C" w:rsidRPr="0069582C" w:rsidRDefault="0069582C" w:rsidP="0081587B">
            <w:pPr>
              <w:spacing w:line="276" w:lineRule="auto"/>
            </w:pPr>
            <w:r>
              <w:t>http://www.flooding.xyz/flood-impact.html</w:t>
            </w:r>
          </w:p>
        </w:tc>
      </w:tr>
    </w:tbl>
    <w:p w:rsidR="0069582C" w:rsidRDefault="0069582C" w:rsidP="0069582C"/>
    <w:p w:rsidR="0069582C" w:rsidRDefault="0069582C" w:rsidP="0069582C">
      <w:r>
        <w:t>Use case “Calculation of Floods Impact” describes how an analyst could carry out the level of flood impacts for human population at overview scale (at Country or at European wide level). This example shows that even when flood extents are available on local or regional level the meaningful output scale (here: flood impact dataset = 1:250.000) depends on the lowest scale of input datasets.</w:t>
      </w:r>
    </w:p>
    <w:p w:rsidR="0069582C" w:rsidRPr="00250511" w:rsidRDefault="0069582C" w:rsidP="0069582C">
      <w:pPr>
        <w:pStyle w:val="a2"/>
        <w:numPr>
          <w:ilvl w:val="1"/>
          <w:numId w:val="3"/>
        </w:numPr>
        <w:tabs>
          <w:tab w:val="left" w:pos="500"/>
          <w:tab w:val="left" w:pos="851"/>
        </w:tabs>
      </w:pPr>
      <w:bookmarkStart w:id="805" w:name="_Toc374464180"/>
      <w:r w:rsidRPr="0069582C">
        <w:rPr>
          <w:b w:val="0"/>
        </w:rPr>
        <w:t>Reporting - Flood Risk Maps for 2007/60/EC</w:t>
      </w:r>
      <w:bookmarkEnd w:id="805"/>
      <w:r>
        <w:t xml:space="preserve"> </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18"/>
        <w:gridCol w:w="7480"/>
      </w:tblGrid>
      <w:tr w:rsidR="0069582C" w:rsidTr="0069582C">
        <w:trPr>
          <w:tblHeader/>
        </w:trPr>
        <w:tc>
          <w:tcPr>
            <w:tcW w:w="9498" w:type="dxa"/>
            <w:gridSpan w:val="2"/>
            <w:shd w:val="pct50" w:color="auto" w:fill="auto"/>
            <w:vAlign w:val="center"/>
          </w:tcPr>
          <w:p w:rsidR="0069582C" w:rsidRPr="0069582C" w:rsidRDefault="0069582C" w:rsidP="0081587B">
            <w:pPr>
              <w:spacing w:line="276" w:lineRule="auto"/>
            </w:pPr>
            <w:r w:rsidRPr="0069582C">
              <w:t>Use Case Description</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Name</w:t>
            </w:r>
          </w:p>
        </w:tc>
        <w:tc>
          <w:tcPr>
            <w:tcW w:w="7480" w:type="dxa"/>
            <w:vAlign w:val="center"/>
          </w:tcPr>
          <w:p w:rsidR="0069582C" w:rsidRPr="0069582C" w:rsidRDefault="0069582C" w:rsidP="0081587B">
            <w:pPr>
              <w:spacing w:line="276" w:lineRule="auto"/>
            </w:pPr>
            <w:r>
              <w:t>Production of Flood Risk Maps</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Primary actor</w:t>
            </w:r>
          </w:p>
        </w:tc>
        <w:tc>
          <w:tcPr>
            <w:tcW w:w="7480" w:type="dxa"/>
            <w:vAlign w:val="center"/>
          </w:tcPr>
          <w:p w:rsidR="0069582C" w:rsidRPr="0069582C" w:rsidRDefault="0069582C" w:rsidP="0081587B">
            <w:pPr>
              <w:spacing w:line="276" w:lineRule="auto"/>
            </w:pPr>
            <w:r>
              <w:t>Analyst</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Goal</w:t>
            </w:r>
          </w:p>
        </w:tc>
        <w:tc>
          <w:tcPr>
            <w:tcW w:w="7480" w:type="dxa"/>
            <w:vAlign w:val="center"/>
          </w:tcPr>
          <w:p w:rsidR="0069582C" w:rsidRPr="0069582C" w:rsidRDefault="0069582C" w:rsidP="0081587B">
            <w:pPr>
              <w:spacing w:line="276" w:lineRule="auto"/>
            </w:pPr>
            <w:r>
              <w:t>Informing about potential adverse consequences (= impacts) for specific “exposed elements” for each area with potential significant flood risk</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 xml:space="preserve">System under </w:t>
            </w:r>
            <w:r w:rsidRPr="0069582C">
              <w:br/>
              <w:t>consideration</w:t>
            </w:r>
          </w:p>
        </w:tc>
        <w:tc>
          <w:tcPr>
            <w:tcW w:w="7480" w:type="dxa"/>
            <w:vAlign w:val="center"/>
          </w:tcPr>
          <w:p w:rsidR="0069582C" w:rsidRPr="0069582C" w:rsidRDefault="0069582C" w:rsidP="0081587B">
            <w:pPr>
              <w:spacing w:line="276" w:lineRule="auto"/>
            </w:pPr>
            <w:r>
              <w:t>GIS</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Importance</w:t>
            </w:r>
          </w:p>
        </w:tc>
        <w:tc>
          <w:tcPr>
            <w:tcW w:w="7480" w:type="dxa"/>
            <w:vAlign w:val="center"/>
          </w:tcPr>
          <w:p w:rsidR="0069582C" w:rsidRPr="008F5ACA" w:rsidRDefault="0069582C" w:rsidP="0081587B">
            <w:pPr>
              <w:spacing w:line="276" w:lineRule="auto"/>
            </w:pPr>
            <w:r>
              <w:t>high</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Description</w:t>
            </w:r>
          </w:p>
        </w:tc>
        <w:tc>
          <w:tcPr>
            <w:tcW w:w="7480" w:type="dxa"/>
            <w:vAlign w:val="center"/>
          </w:tcPr>
          <w:p w:rsidR="0069582C" w:rsidRPr="0069582C" w:rsidRDefault="0069582C" w:rsidP="0081587B">
            <w:pPr>
              <w:spacing w:line="276" w:lineRule="auto"/>
            </w:pPr>
            <w:r w:rsidRPr="0069582C">
              <w:t xml:space="preserve">The analyst prepares for given flood extents maps that show potential affected areas and potential adverse consequences - expressed in terms of the indicative number of inhabitants, the type of economic activities, location of installations which might cause accidental pollution in the case of flooding and potentially affected protected areas (according to WFD Annex IV (1) (i) (iii) and (v)) under different flood scenarios. The flood maps must be prepared for the following flooding scenarios: </w:t>
            </w:r>
          </w:p>
          <w:p w:rsidR="0069582C" w:rsidRPr="0069582C" w:rsidRDefault="0069582C" w:rsidP="0081587B">
            <w:pPr>
              <w:spacing w:line="276" w:lineRule="auto"/>
            </w:pPr>
            <w:r w:rsidRPr="0069582C">
              <w:t>floods with low probability, or extreme event scenarios;</w:t>
            </w:r>
          </w:p>
          <w:p w:rsidR="0069582C" w:rsidRPr="0069582C" w:rsidRDefault="0069582C" w:rsidP="0081587B">
            <w:pPr>
              <w:spacing w:line="276" w:lineRule="auto"/>
            </w:pPr>
            <w:r w:rsidRPr="0069582C">
              <w:t>flood with a medium probability (likely return period ≥ 100 years);</w:t>
            </w:r>
          </w:p>
          <w:p w:rsidR="0069582C" w:rsidRPr="0069582C" w:rsidRDefault="0069582C" w:rsidP="0081587B">
            <w:pPr>
              <w:spacing w:line="276" w:lineRule="auto"/>
            </w:pPr>
            <w:r w:rsidRPr="0069582C">
              <w:t>floods with a high probability, where appropriate.</w:t>
            </w:r>
          </w:p>
          <w:p w:rsidR="0069582C" w:rsidRPr="0069582C" w:rsidRDefault="0069582C" w:rsidP="0081587B">
            <w:pPr>
              <w:spacing w:line="276" w:lineRule="auto"/>
            </w:pPr>
          </w:p>
          <w:p w:rsidR="0069582C" w:rsidRPr="0069582C" w:rsidRDefault="0069582C" w:rsidP="0081587B">
            <w:pPr>
              <w:spacing w:line="276" w:lineRule="auto"/>
            </w:pPr>
            <w:r w:rsidRPr="0069582C">
              <w:t>Remark: cf. Reporting Sheet “Flood Hazard and Risk Maps”.</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Pre-condition</w:t>
            </w:r>
          </w:p>
        </w:tc>
        <w:tc>
          <w:tcPr>
            <w:tcW w:w="7480" w:type="dxa"/>
            <w:vAlign w:val="center"/>
          </w:tcPr>
          <w:p w:rsidR="0069582C" w:rsidRDefault="0069582C" w:rsidP="0081587B">
            <w:pPr>
              <w:spacing w:line="276" w:lineRule="auto"/>
            </w:pPr>
            <w:r>
              <w:t xml:space="preserve">Calculated flood extents for each applicable type of flood and for each of the different scenarios. Flood extents are usually carried out by modelling. Preprocessed datasets about “exposed elements”. </w:t>
            </w:r>
          </w:p>
          <w:p w:rsidR="0069582C" w:rsidRPr="0069582C" w:rsidRDefault="0069582C" w:rsidP="0081587B">
            <w:pPr>
              <w:spacing w:line="276" w:lineRule="auto"/>
            </w:pPr>
            <w:r w:rsidRPr="0069582C">
              <w:t>Remark: Process of coordination in shared River Basins Districts and/or Units of Management for flow of events and data sets assumed.</w:t>
            </w:r>
          </w:p>
        </w:tc>
      </w:tr>
      <w:tr w:rsidR="0069582C" w:rsidRPr="00845131" w:rsidTr="0069582C">
        <w:tc>
          <w:tcPr>
            <w:tcW w:w="2018" w:type="dxa"/>
            <w:shd w:val="pct25" w:color="auto" w:fill="auto"/>
            <w:vAlign w:val="center"/>
          </w:tcPr>
          <w:p w:rsidR="0069582C" w:rsidRPr="0069582C" w:rsidRDefault="0069582C" w:rsidP="0081587B">
            <w:pPr>
              <w:spacing w:line="276" w:lineRule="auto"/>
            </w:pPr>
            <w:r w:rsidRPr="0069582C">
              <w:t>Post-condition</w:t>
            </w:r>
          </w:p>
        </w:tc>
        <w:tc>
          <w:tcPr>
            <w:tcW w:w="7480" w:type="dxa"/>
            <w:vAlign w:val="center"/>
          </w:tcPr>
          <w:p w:rsidR="0069582C" w:rsidRPr="0069582C" w:rsidRDefault="0069582C" w:rsidP="0081587B">
            <w:pPr>
              <w:spacing w:line="276" w:lineRule="auto"/>
            </w:pPr>
            <w:r>
              <w:t>Datasets with potential adverse consequences for different types of flood under different scenarios</w:t>
            </w:r>
          </w:p>
        </w:tc>
      </w:tr>
      <w:tr w:rsidR="0069582C" w:rsidTr="0069582C">
        <w:trPr>
          <w:trHeight w:val="244"/>
        </w:trPr>
        <w:tc>
          <w:tcPr>
            <w:tcW w:w="9498" w:type="dxa"/>
            <w:gridSpan w:val="2"/>
            <w:shd w:val="pct25" w:color="auto" w:fill="auto"/>
            <w:vAlign w:val="center"/>
          </w:tcPr>
          <w:p w:rsidR="0069582C" w:rsidRPr="0069582C" w:rsidRDefault="0069582C" w:rsidP="0081587B">
            <w:pPr>
              <w:spacing w:line="276" w:lineRule="auto"/>
            </w:pPr>
            <w:r w:rsidRPr="0069582C">
              <w:t xml:space="preserve">Flow of Events – Basic Path </w:t>
            </w:r>
          </w:p>
        </w:tc>
      </w:tr>
      <w:tr w:rsidR="0069582C" w:rsidTr="0069582C">
        <w:tc>
          <w:tcPr>
            <w:tcW w:w="2018" w:type="dxa"/>
            <w:vAlign w:val="center"/>
          </w:tcPr>
          <w:p w:rsidR="0069582C" w:rsidRPr="0069582C" w:rsidRDefault="0069582C" w:rsidP="0081587B">
            <w:pPr>
              <w:spacing w:line="276" w:lineRule="auto"/>
            </w:pPr>
            <w:r w:rsidRPr="0069582C">
              <w:t>Step 1.</w:t>
            </w:r>
          </w:p>
        </w:tc>
        <w:tc>
          <w:tcPr>
            <w:tcW w:w="7480" w:type="dxa"/>
            <w:vAlign w:val="center"/>
          </w:tcPr>
          <w:p w:rsidR="0069582C" w:rsidRPr="0069582C" w:rsidRDefault="0069582C" w:rsidP="0081587B">
            <w:pPr>
              <w:spacing w:line="276" w:lineRule="auto"/>
            </w:pPr>
            <w:r w:rsidRPr="0069582C">
              <w:t>The analyst imports the areas with potential significant flood risk and flood extent datasets for the different types of flood and different scenarios (flood defence infrastructure is already considered in case of flood extent for floods with high and medium probability, no consideration of flood defence infrastructure for floods with low probability).</w:t>
            </w:r>
          </w:p>
        </w:tc>
      </w:tr>
      <w:tr w:rsidR="0069582C" w:rsidTr="0069582C">
        <w:tc>
          <w:tcPr>
            <w:tcW w:w="2018" w:type="dxa"/>
            <w:vAlign w:val="center"/>
          </w:tcPr>
          <w:p w:rsidR="0069582C" w:rsidRPr="0069582C" w:rsidRDefault="0069582C" w:rsidP="0081587B">
            <w:pPr>
              <w:spacing w:line="276" w:lineRule="auto"/>
            </w:pPr>
            <w:r w:rsidRPr="0069582C">
              <w:t>Step 2.</w:t>
            </w:r>
          </w:p>
        </w:tc>
        <w:tc>
          <w:tcPr>
            <w:tcW w:w="7480" w:type="dxa"/>
            <w:vAlign w:val="center"/>
          </w:tcPr>
          <w:p w:rsidR="0069582C" w:rsidRPr="0069582C" w:rsidRDefault="0069582C" w:rsidP="0081587B">
            <w:pPr>
              <w:spacing w:line="276" w:lineRule="auto"/>
            </w:pPr>
            <w:r w:rsidRPr="0069582C">
              <w:t xml:space="preserve">The analyst imports datasets with information about indicative number of inhabitants, types of economic activities, locations of installations which might cause accidental pollution in the case of flooding and potentially affected protected areas  </w:t>
            </w:r>
          </w:p>
        </w:tc>
      </w:tr>
      <w:tr w:rsidR="0069582C" w:rsidTr="0069582C">
        <w:tc>
          <w:tcPr>
            <w:tcW w:w="2018" w:type="dxa"/>
            <w:vAlign w:val="center"/>
          </w:tcPr>
          <w:p w:rsidR="0069582C" w:rsidRPr="0069582C" w:rsidRDefault="0069582C" w:rsidP="0081587B">
            <w:pPr>
              <w:spacing w:line="276" w:lineRule="auto"/>
            </w:pPr>
            <w:r w:rsidRPr="0069582C">
              <w:t>Step 3.</w:t>
            </w:r>
          </w:p>
        </w:tc>
        <w:tc>
          <w:tcPr>
            <w:tcW w:w="7480" w:type="dxa"/>
            <w:vAlign w:val="center"/>
          </w:tcPr>
          <w:p w:rsidR="0069582C" w:rsidRPr="0069582C" w:rsidRDefault="0069582C" w:rsidP="0081587B">
            <w:pPr>
              <w:spacing w:line="276" w:lineRule="auto"/>
            </w:pPr>
            <w:r w:rsidRPr="0069582C">
              <w:t>For each area with potential significant flood risk the analyst identifies the indicative number of inhabitants, the type of economic activities, location of installations which might cause accidental pollution in the case of flooding and potentially affected protected areas (according to WFD Annex IV (1) (i) (iii) and (v) under different flood scenarios.</w:t>
            </w:r>
          </w:p>
        </w:tc>
      </w:tr>
      <w:tr w:rsidR="0069582C" w:rsidTr="0069582C">
        <w:tc>
          <w:tcPr>
            <w:tcW w:w="2018" w:type="dxa"/>
            <w:vAlign w:val="center"/>
          </w:tcPr>
          <w:p w:rsidR="0069582C" w:rsidRPr="0069582C" w:rsidRDefault="0069582C" w:rsidP="0081587B">
            <w:pPr>
              <w:spacing w:line="276" w:lineRule="auto"/>
            </w:pPr>
            <w:r w:rsidRPr="0069582C">
              <w:t>Step 4.</w:t>
            </w:r>
          </w:p>
        </w:tc>
        <w:tc>
          <w:tcPr>
            <w:tcW w:w="7480" w:type="dxa"/>
            <w:vAlign w:val="center"/>
          </w:tcPr>
          <w:p w:rsidR="0069582C" w:rsidRPr="0069582C" w:rsidRDefault="0069582C" w:rsidP="0081587B">
            <w:pPr>
              <w:spacing w:line="276" w:lineRule="auto"/>
            </w:pPr>
            <w:r w:rsidRPr="0069582C">
              <w:t>The analyst decides about map contents, the number of maps to be provided for each area with potential significant flood risk and in this context about the most appropriate map scale and the adequate way to provide information carried out by step 3 and 5. In dependence of scale and assessed adverse consequences for the different types of flood and scenarios it is feasible to provide more than one map respectively separate maps for the same area.</w:t>
            </w:r>
          </w:p>
          <w:p w:rsidR="0069582C" w:rsidRDefault="0069582C" w:rsidP="0081587B">
            <w:pPr>
              <w:spacing w:line="276" w:lineRule="auto"/>
            </w:pPr>
            <w:r>
              <w:t>For groundwater flooding and coastal floods where an adequate level of protection is in place the analyst decides to prepare flood risk maps for all scenarios or to limit scenarios to low probability or extreme event scenario.</w:t>
            </w:r>
          </w:p>
        </w:tc>
      </w:tr>
      <w:tr w:rsidR="0069582C" w:rsidTr="0069582C">
        <w:tc>
          <w:tcPr>
            <w:tcW w:w="2018" w:type="dxa"/>
            <w:vAlign w:val="center"/>
          </w:tcPr>
          <w:p w:rsidR="0069582C" w:rsidRPr="0069582C" w:rsidRDefault="0069582C" w:rsidP="0081587B">
            <w:pPr>
              <w:spacing w:line="276" w:lineRule="auto"/>
            </w:pPr>
            <w:r w:rsidRPr="0069582C">
              <w:t>Step 5.</w:t>
            </w:r>
          </w:p>
        </w:tc>
        <w:tc>
          <w:tcPr>
            <w:tcW w:w="7480" w:type="dxa"/>
            <w:vAlign w:val="center"/>
          </w:tcPr>
          <w:p w:rsidR="0069582C" w:rsidRDefault="0069582C" w:rsidP="0081587B">
            <w:pPr>
              <w:spacing w:line="276" w:lineRule="auto"/>
            </w:pPr>
            <w:r>
              <w:t>Grouping/combining of thematic layers for map/separate maps</w:t>
            </w:r>
          </w:p>
        </w:tc>
      </w:tr>
      <w:tr w:rsidR="0069582C" w:rsidTr="0069582C">
        <w:tc>
          <w:tcPr>
            <w:tcW w:w="2018" w:type="dxa"/>
            <w:vAlign w:val="center"/>
          </w:tcPr>
          <w:p w:rsidR="0069582C" w:rsidRPr="0069582C" w:rsidRDefault="0069582C" w:rsidP="0081587B">
            <w:pPr>
              <w:spacing w:line="276" w:lineRule="auto"/>
            </w:pPr>
            <w:r w:rsidRPr="0069582C">
              <w:t>Step 6.</w:t>
            </w:r>
          </w:p>
        </w:tc>
        <w:tc>
          <w:tcPr>
            <w:tcW w:w="7480" w:type="dxa"/>
            <w:vAlign w:val="center"/>
          </w:tcPr>
          <w:p w:rsidR="0069582C" w:rsidRDefault="0069582C" w:rsidP="0081587B">
            <w:pPr>
              <w:spacing w:line="276" w:lineRule="auto"/>
            </w:pPr>
            <w:r w:rsidRPr="0069582C">
              <w:t>Reporting to WISE (Water Information System for Europe)</w:t>
            </w:r>
          </w:p>
        </w:tc>
      </w:tr>
      <w:tr w:rsidR="0069582C" w:rsidTr="0069582C">
        <w:trPr>
          <w:trHeight w:val="248"/>
        </w:trPr>
        <w:tc>
          <w:tcPr>
            <w:tcW w:w="9498" w:type="dxa"/>
            <w:gridSpan w:val="2"/>
            <w:shd w:val="pct25" w:color="auto" w:fill="auto"/>
            <w:vAlign w:val="center"/>
          </w:tcPr>
          <w:p w:rsidR="0069582C" w:rsidRPr="0069582C" w:rsidRDefault="0069582C" w:rsidP="0081587B">
            <w:pPr>
              <w:spacing w:line="276" w:lineRule="auto"/>
            </w:pPr>
            <w:r w:rsidRPr="0069582C">
              <w:t xml:space="preserve">Flow of Events – Alternative Paths </w:t>
            </w:r>
          </w:p>
        </w:tc>
      </w:tr>
      <w:tr w:rsidR="0069582C" w:rsidTr="0069582C">
        <w:tc>
          <w:tcPr>
            <w:tcW w:w="2018" w:type="dxa"/>
            <w:vAlign w:val="center"/>
          </w:tcPr>
          <w:p w:rsidR="0069582C" w:rsidRPr="0069582C" w:rsidRDefault="0069582C" w:rsidP="0081587B">
            <w:pPr>
              <w:spacing w:line="276" w:lineRule="auto"/>
            </w:pPr>
            <w:r w:rsidRPr="0069582C">
              <w:t>Step 1.</w:t>
            </w:r>
          </w:p>
        </w:tc>
        <w:tc>
          <w:tcPr>
            <w:tcW w:w="7480" w:type="dxa"/>
            <w:vAlign w:val="center"/>
          </w:tcPr>
          <w:p w:rsidR="0069582C" w:rsidRPr="0069582C" w:rsidRDefault="0069582C" w:rsidP="0081587B">
            <w:pPr>
              <w:spacing w:line="276" w:lineRule="auto"/>
            </w:pPr>
            <w:r w:rsidRPr="0069582C">
              <w:t xml:space="preserve">The analyst imports the areas with potential significant flood risk and flood extent datasets for the different types of flood and different scenarios </w:t>
            </w:r>
          </w:p>
        </w:tc>
      </w:tr>
      <w:tr w:rsidR="0069582C" w:rsidTr="0069582C">
        <w:tc>
          <w:tcPr>
            <w:tcW w:w="2018" w:type="dxa"/>
            <w:vAlign w:val="center"/>
          </w:tcPr>
          <w:p w:rsidR="0069582C" w:rsidRPr="0069582C" w:rsidRDefault="0069582C" w:rsidP="0081587B">
            <w:pPr>
              <w:spacing w:line="276" w:lineRule="auto"/>
            </w:pPr>
            <w:r w:rsidRPr="0069582C">
              <w:t>Step 2.</w:t>
            </w:r>
          </w:p>
        </w:tc>
        <w:tc>
          <w:tcPr>
            <w:tcW w:w="7480" w:type="dxa"/>
            <w:vAlign w:val="center"/>
          </w:tcPr>
          <w:p w:rsidR="0069582C" w:rsidRPr="0069582C" w:rsidRDefault="0069582C" w:rsidP="0081587B">
            <w:pPr>
              <w:spacing w:line="276" w:lineRule="auto"/>
            </w:pPr>
            <w:r w:rsidRPr="0069582C">
              <w:t xml:space="preserve">The analyst imports datasets with information about indicative number of inhabitants, types of economic activities, locations of installations which might cause accidental pollution in the case of flooding and potentially affected protected areas  </w:t>
            </w:r>
          </w:p>
        </w:tc>
      </w:tr>
      <w:tr w:rsidR="0069582C" w:rsidTr="0069582C">
        <w:tc>
          <w:tcPr>
            <w:tcW w:w="2018" w:type="dxa"/>
            <w:vAlign w:val="center"/>
          </w:tcPr>
          <w:p w:rsidR="0069582C" w:rsidRPr="0069582C" w:rsidRDefault="0069582C" w:rsidP="0081587B">
            <w:pPr>
              <w:spacing w:line="276" w:lineRule="auto"/>
            </w:pPr>
            <w:r w:rsidRPr="0069582C">
              <w:t>Step 3.</w:t>
            </w:r>
          </w:p>
        </w:tc>
        <w:tc>
          <w:tcPr>
            <w:tcW w:w="7480" w:type="dxa"/>
            <w:vAlign w:val="center"/>
          </w:tcPr>
          <w:p w:rsidR="0069582C" w:rsidRPr="0069582C" w:rsidRDefault="0069582C" w:rsidP="0081587B">
            <w:pPr>
              <w:spacing w:line="276" w:lineRule="auto"/>
            </w:pPr>
            <w:r w:rsidRPr="0069582C">
              <w:t>For each area with potential significant flood risk the analyst identifies the indicative number of inhabitants, the type of economic activities, location of installations which might cause accidental pollution in the case of flooding and potentially affected protected areas (according to WFD Annex IV (1) (i) (iii) and (v) under different flood scenarios.</w:t>
            </w:r>
          </w:p>
        </w:tc>
      </w:tr>
      <w:tr w:rsidR="0069582C" w:rsidTr="0069582C">
        <w:tc>
          <w:tcPr>
            <w:tcW w:w="2018" w:type="dxa"/>
            <w:vAlign w:val="center"/>
          </w:tcPr>
          <w:p w:rsidR="0069582C" w:rsidRPr="0069582C" w:rsidRDefault="0069582C" w:rsidP="0081587B">
            <w:pPr>
              <w:spacing w:line="276" w:lineRule="auto"/>
            </w:pPr>
            <w:r w:rsidRPr="0069582C">
              <w:t>Step 4.</w:t>
            </w:r>
          </w:p>
        </w:tc>
        <w:tc>
          <w:tcPr>
            <w:tcW w:w="7480" w:type="dxa"/>
            <w:vAlign w:val="center"/>
          </w:tcPr>
          <w:p w:rsidR="0069582C" w:rsidRPr="0069582C" w:rsidRDefault="0069582C" w:rsidP="0081587B">
            <w:pPr>
              <w:spacing w:line="276" w:lineRule="auto"/>
            </w:pPr>
            <w:r w:rsidRPr="0069582C">
              <w:t>The analyst imports datasets with flood defence infrastructure</w:t>
            </w:r>
          </w:p>
        </w:tc>
      </w:tr>
      <w:tr w:rsidR="0069582C" w:rsidTr="0069582C">
        <w:tc>
          <w:tcPr>
            <w:tcW w:w="2018" w:type="dxa"/>
            <w:vAlign w:val="center"/>
          </w:tcPr>
          <w:p w:rsidR="0069582C" w:rsidRPr="0069582C" w:rsidRDefault="0069582C" w:rsidP="0081587B">
            <w:pPr>
              <w:spacing w:line="276" w:lineRule="auto"/>
            </w:pPr>
            <w:r w:rsidRPr="0069582C">
              <w:t>Step 5.</w:t>
            </w:r>
          </w:p>
        </w:tc>
        <w:tc>
          <w:tcPr>
            <w:tcW w:w="7480" w:type="dxa"/>
            <w:vAlign w:val="center"/>
          </w:tcPr>
          <w:p w:rsidR="0069582C" w:rsidRPr="0069582C" w:rsidRDefault="0069582C" w:rsidP="0081587B">
            <w:pPr>
              <w:spacing w:line="276" w:lineRule="auto"/>
            </w:pPr>
            <w:r w:rsidRPr="0069582C">
              <w:t>For each area with potential significant flood risk the analyst identifies where an adequate level of protection is in place</w:t>
            </w:r>
          </w:p>
        </w:tc>
      </w:tr>
      <w:tr w:rsidR="0069582C" w:rsidTr="0069582C">
        <w:tc>
          <w:tcPr>
            <w:tcW w:w="2018" w:type="dxa"/>
            <w:vAlign w:val="center"/>
          </w:tcPr>
          <w:p w:rsidR="0069582C" w:rsidRPr="0069582C" w:rsidRDefault="0069582C" w:rsidP="0081587B">
            <w:pPr>
              <w:spacing w:line="276" w:lineRule="auto"/>
            </w:pPr>
            <w:r w:rsidRPr="0069582C">
              <w:t>Step 6.</w:t>
            </w:r>
          </w:p>
        </w:tc>
        <w:tc>
          <w:tcPr>
            <w:tcW w:w="7480" w:type="dxa"/>
            <w:vAlign w:val="center"/>
          </w:tcPr>
          <w:p w:rsidR="0069582C" w:rsidRPr="0069582C" w:rsidRDefault="0069582C" w:rsidP="0081587B">
            <w:pPr>
              <w:spacing w:line="276" w:lineRule="auto"/>
            </w:pPr>
            <w:r>
              <w:t>For groundwater flooding and coastal floods where an adequate level of protection is in place the analyst decides to prepare flood risk maps for all scenarios or to limit scenarios to low probability or extreme event scenario.</w:t>
            </w:r>
          </w:p>
        </w:tc>
      </w:tr>
      <w:tr w:rsidR="0069582C" w:rsidTr="0069582C">
        <w:tc>
          <w:tcPr>
            <w:tcW w:w="2018" w:type="dxa"/>
            <w:vAlign w:val="center"/>
          </w:tcPr>
          <w:p w:rsidR="0069582C" w:rsidRPr="0069582C" w:rsidRDefault="0069582C" w:rsidP="0081587B">
            <w:pPr>
              <w:spacing w:line="276" w:lineRule="auto"/>
            </w:pPr>
            <w:r w:rsidRPr="0069582C">
              <w:t>Step 7.</w:t>
            </w:r>
          </w:p>
        </w:tc>
        <w:tc>
          <w:tcPr>
            <w:tcW w:w="7480" w:type="dxa"/>
            <w:vAlign w:val="center"/>
          </w:tcPr>
          <w:p w:rsidR="0069582C" w:rsidRDefault="0069582C" w:rsidP="0081587B">
            <w:pPr>
              <w:spacing w:line="276" w:lineRule="auto"/>
            </w:pPr>
            <w:r w:rsidRPr="0069582C">
              <w:t>The analyst decides about map contents, the number of maps to be provided for each area with potential significant flood risk and in this context about the most appropriate map scale and the adequate way to provide information carried out by step 3 and 5. In dependence of scale and assessed adverse consequences for the different types of flood and scenarios it is feasible to provide more than one map respectively separate maps for the same area.</w:t>
            </w:r>
          </w:p>
        </w:tc>
      </w:tr>
      <w:tr w:rsidR="0069582C" w:rsidTr="0069582C">
        <w:tc>
          <w:tcPr>
            <w:tcW w:w="2018" w:type="dxa"/>
            <w:vAlign w:val="center"/>
          </w:tcPr>
          <w:p w:rsidR="0069582C" w:rsidRPr="0069582C" w:rsidRDefault="0069582C" w:rsidP="0081587B">
            <w:pPr>
              <w:spacing w:line="276" w:lineRule="auto"/>
            </w:pPr>
            <w:r w:rsidRPr="0069582C">
              <w:t>Step 8.</w:t>
            </w:r>
          </w:p>
        </w:tc>
        <w:tc>
          <w:tcPr>
            <w:tcW w:w="7480" w:type="dxa"/>
            <w:vAlign w:val="center"/>
          </w:tcPr>
          <w:p w:rsidR="0069582C" w:rsidRPr="0069582C" w:rsidRDefault="0069582C" w:rsidP="0081587B">
            <w:pPr>
              <w:spacing w:line="276" w:lineRule="auto"/>
            </w:pPr>
            <w:r>
              <w:t>Grouping/combining of thematic layers for map/separate maps</w:t>
            </w:r>
          </w:p>
        </w:tc>
      </w:tr>
      <w:tr w:rsidR="0069582C" w:rsidTr="0069582C">
        <w:tc>
          <w:tcPr>
            <w:tcW w:w="2018" w:type="dxa"/>
            <w:vAlign w:val="center"/>
          </w:tcPr>
          <w:p w:rsidR="0069582C" w:rsidRPr="0069582C" w:rsidRDefault="0069582C" w:rsidP="0081587B">
            <w:pPr>
              <w:spacing w:line="276" w:lineRule="auto"/>
            </w:pPr>
            <w:r w:rsidRPr="0069582C">
              <w:t>Step 9.</w:t>
            </w:r>
          </w:p>
        </w:tc>
        <w:tc>
          <w:tcPr>
            <w:tcW w:w="7480" w:type="dxa"/>
            <w:vAlign w:val="center"/>
          </w:tcPr>
          <w:p w:rsidR="0069582C" w:rsidRPr="0069582C" w:rsidRDefault="0069582C" w:rsidP="0081587B">
            <w:pPr>
              <w:spacing w:line="276" w:lineRule="auto"/>
            </w:pPr>
            <w:r w:rsidRPr="0069582C">
              <w:t>Reporting to WISE (Water Information System for Europe)</w:t>
            </w:r>
          </w:p>
        </w:tc>
      </w:tr>
      <w:tr w:rsidR="0069582C" w:rsidTr="0069582C">
        <w:tc>
          <w:tcPr>
            <w:tcW w:w="9498" w:type="dxa"/>
            <w:gridSpan w:val="2"/>
            <w:shd w:val="pct25" w:color="auto" w:fill="auto"/>
            <w:vAlign w:val="center"/>
          </w:tcPr>
          <w:p w:rsidR="0069582C" w:rsidRPr="00F67EC9" w:rsidRDefault="0069582C" w:rsidP="0081587B">
            <w:pPr>
              <w:spacing w:line="276" w:lineRule="auto"/>
            </w:pPr>
            <w:r w:rsidRPr="0069582C">
              <w:t>Data set: Flood Extent</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Description</w:t>
            </w:r>
          </w:p>
        </w:tc>
        <w:tc>
          <w:tcPr>
            <w:tcW w:w="7480" w:type="dxa"/>
            <w:vAlign w:val="center"/>
          </w:tcPr>
          <w:p w:rsidR="0069582C" w:rsidRPr="0069582C" w:rsidRDefault="0069582C" w:rsidP="0081587B">
            <w:pPr>
              <w:spacing w:line="276" w:lineRule="auto"/>
            </w:pPr>
            <w:r>
              <w:t>Flood extent for different types of flood and for each type of flood for different scenarios</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Type</w:t>
            </w:r>
          </w:p>
        </w:tc>
        <w:tc>
          <w:tcPr>
            <w:tcW w:w="7480" w:type="dxa"/>
            <w:vAlign w:val="center"/>
          </w:tcPr>
          <w:p w:rsidR="0069582C" w:rsidRPr="00EB3FD0" w:rsidRDefault="0069582C" w:rsidP="0081587B">
            <w:pPr>
              <w:spacing w:line="276" w:lineRule="auto"/>
            </w:pPr>
            <w:r w:rsidRPr="00EB3FD0">
              <w:t>input</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Data provider</w:t>
            </w:r>
          </w:p>
        </w:tc>
        <w:tc>
          <w:tcPr>
            <w:tcW w:w="7480" w:type="dxa"/>
            <w:vAlign w:val="center"/>
          </w:tcPr>
          <w:p w:rsidR="0069582C" w:rsidRPr="0069582C" w:rsidRDefault="0069582C" w:rsidP="0081587B">
            <w:pPr>
              <w:spacing w:line="276" w:lineRule="auto"/>
            </w:pPr>
            <w:r>
              <w:t>Analyst of competent authority</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Geographic scope</w:t>
            </w:r>
          </w:p>
        </w:tc>
        <w:tc>
          <w:tcPr>
            <w:tcW w:w="7480" w:type="dxa"/>
            <w:vAlign w:val="center"/>
          </w:tcPr>
          <w:p w:rsidR="0069582C" w:rsidRPr="0069582C" w:rsidRDefault="0069582C" w:rsidP="0081587B">
            <w:pPr>
              <w:spacing w:line="276" w:lineRule="auto"/>
            </w:pPr>
            <w:r>
              <w:t>Country/State</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Thematic scope</w:t>
            </w:r>
          </w:p>
        </w:tc>
        <w:tc>
          <w:tcPr>
            <w:tcW w:w="7480" w:type="dxa"/>
            <w:vAlign w:val="center"/>
          </w:tcPr>
          <w:p w:rsidR="0069582C" w:rsidRPr="0069582C" w:rsidRDefault="0069582C" w:rsidP="0081587B">
            <w:pPr>
              <w:spacing w:line="276" w:lineRule="auto"/>
            </w:pPr>
            <w:r>
              <w:t>Flood extent (usually basing on documented extents of past flood events and flood modelling for different scenarios)</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Scale, resolution</w:t>
            </w:r>
          </w:p>
        </w:tc>
        <w:tc>
          <w:tcPr>
            <w:tcW w:w="7480" w:type="dxa"/>
            <w:vAlign w:val="center"/>
          </w:tcPr>
          <w:p w:rsidR="0069582C" w:rsidRPr="0069582C" w:rsidRDefault="0069582C" w:rsidP="0081587B">
            <w:pPr>
              <w:spacing w:line="276" w:lineRule="auto"/>
            </w:pPr>
            <w:r>
              <w:t>1: 2.500 – 1:25.000</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Delivery</w:t>
            </w:r>
          </w:p>
        </w:tc>
        <w:tc>
          <w:tcPr>
            <w:tcW w:w="7480" w:type="dxa"/>
            <w:vAlign w:val="center"/>
          </w:tcPr>
          <w:p w:rsidR="0069582C" w:rsidRPr="0069582C" w:rsidRDefault="0069582C" w:rsidP="0081587B">
            <w:pPr>
              <w:spacing w:line="276" w:lineRule="auto"/>
            </w:pPr>
            <w:r w:rsidRPr="0069582C">
              <w:t>WFS</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Documentation</w:t>
            </w:r>
          </w:p>
        </w:tc>
        <w:tc>
          <w:tcPr>
            <w:tcW w:w="7480" w:type="dxa"/>
            <w:vAlign w:val="center"/>
          </w:tcPr>
          <w:p w:rsidR="0069582C" w:rsidRPr="0069582C" w:rsidRDefault="0069582C" w:rsidP="0081587B">
            <w:pPr>
              <w:spacing w:line="276" w:lineRule="auto"/>
            </w:pPr>
            <w:r>
              <w:t>http://floods.country.xzy</w:t>
            </w:r>
          </w:p>
        </w:tc>
      </w:tr>
      <w:tr w:rsidR="0069582C" w:rsidRPr="00F67EC9" w:rsidTr="0069582C">
        <w:tc>
          <w:tcPr>
            <w:tcW w:w="9498" w:type="dxa"/>
            <w:gridSpan w:val="2"/>
            <w:shd w:val="pct25" w:color="auto" w:fill="auto"/>
            <w:vAlign w:val="center"/>
          </w:tcPr>
          <w:p w:rsidR="0069582C" w:rsidRPr="00F67EC9" w:rsidRDefault="0069582C" w:rsidP="0081587B">
            <w:pPr>
              <w:spacing w:line="276" w:lineRule="auto"/>
            </w:pPr>
            <w:r w:rsidRPr="0069582C">
              <w:t>Data set: Population</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Description</w:t>
            </w:r>
          </w:p>
        </w:tc>
        <w:tc>
          <w:tcPr>
            <w:tcW w:w="7480" w:type="dxa"/>
            <w:vAlign w:val="center"/>
          </w:tcPr>
          <w:p w:rsidR="0069582C" w:rsidRPr="0069582C" w:rsidRDefault="0069582C" w:rsidP="0081587B">
            <w:pPr>
              <w:spacing w:line="276" w:lineRule="auto"/>
            </w:pPr>
            <w:r>
              <w:t>Population on municipality level (number of inhabitants in each municipality)</w:t>
            </w:r>
          </w:p>
        </w:tc>
      </w:tr>
      <w:tr w:rsidR="0069582C" w:rsidRPr="00EB3FD0" w:rsidTr="0069582C">
        <w:tc>
          <w:tcPr>
            <w:tcW w:w="2018" w:type="dxa"/>
            <w:shd w:val="pct25" w:color="auto" w:fill="auto"/>
            <w:vAlign w:val="center"/>
          </w:tcPr>
          <w:p w:rsidR="0069582C" w:rsidRPr="0069582C" w:rsidRDefault="0069582C" w:rsidP="0081587B">
            <w:pPr>
              <w:spacing w:line="276" w:lineRule="auto"/>
            </w:pPr>
            <w:r w:rsidRPr="0069582C">
              <w:t>Type</w:t>
            </w:r>
          </w:p>
        </w:tc>
        <w:tc>
          <w:tcPr>
            <w:tcW w:w="7480" w:type="dxa"/>
            <w:vAlign w:val="center"/>
          </w:tcPr>
          <w:p w:rsidR="0069582C" w:rsidRPr="00EB3FD0" w:rsidRDefault="0069582C" w:rsidP="0081587B">
            <w:pPr>
              <w:spacing w:line="276" w:lineRule="auto"/>
            </w:pPr>
            <w:r w:rsidRPr="00EB3FD0">
              <w:t>input</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Data provider</w:t>
            </w:r>
          </w:p>
        </w:tc>
        <w:tc>
          <w:tcPr>
            <w:tcW w:w="7480" w:type="dxa"/>
            <w:vAlign w:val="center"/>
          </w:tcPr>
          <w:p w:rsidR="0069582C" w:rsidRPr="0069582C" w:rsidRDefault="0069582C" w:rsidP="0081587B">
            <w:pPr>
              <w:spacing w:line="276" w:lineRule="auto"/>
            </w:pPr>
            <w:r>
              <w:t>Statistical office on country/state level</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Geographic scope</w:t>
            </w:r>
          </w:p>
        </w:tc>
        <w:tc>
          <w:tcPr>
            <w:tcW w:w="7480" w:type="dxa"/>
            <w:vAlign w:val="center"/>
          </w:tcPr>
          <w:p w:rsidR="0069582C" w:rsidRPr="0069582C" w:rsidRDefault="0069582C" w:rsidP="0081587B">
            <w:pPr>
              <w:spacing w:line="276" w:lineRule="auto"/>
            </w:pPr>
            <w:r>
              <w:t>Country/State</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Thematic scope</w:t>
            </w:r>
          </w:p>
        </w:tc>
        <w:tc>
          <w:tcPr>
            <w:tcW w:w="7480" w:type="dxa"/>
            <w:vAlign w:val="center"/>
          </w:tcPr>
          <w:p w:rsidR="0069582C" w:rsidRPr="0069582C" w:rsidRDefault="0069582C" w:rsidP="0081587B">
            <w:pPr>
              <w:spacing w:line="276" w:lineRule="auto"/>
            </w:pPr>
            <w:r w:rsidRPr="0069582C">
              <w:t>Population per municipality</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Scale, resolution</w:t>
            </w:r>
          </w:p>
        </w:tc>
        <w:tc>
          <w:tcPr>
            <w:tcW w:w="7480" w:type="dxa"/>
            <w:vAlign w:val="center"/>
          </w:tcPr>
          <w:p w:rsidR="0069582C" w:rsidRPr="0069582C" w:rsidRDefault="0069582C" w:rsidP="0081587B">
            <w:pPr>
              <w:spacing w:line="276" w:lineRule="auto"/>
            </w:pPr>
            <w:r>
              <w:t>1: 2.500 – 1:25.000</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Delivery</w:t>
            </w:r>
          </w:p>
        </w:tc>
        <w:tc>
          <w:tcPr>
            <w:tcW w:w="7480" w:type="dxa"/>
            <w:vAlign w:val="center"/>
          </w:tcPr>
          <w:p w:rsidR="0069582C" w:rsidRPr="0069582C" w:rsidRDefault="0069582C" w:rsidP="0081587B">
            <w:pPr>
              <w:spacing w:line="276" w:lineRule="auto"/>
            </w:pPr>
            <w:r w:rsidRPr="0069582C">
              <w:t>EXCEL-Table with number of inhabitants for each municipality</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Documentation</w:t>
            </w:r>
          </w:p>
        </w:tc>
        <w:tc>
          <w:tcPr>
            <w:tcW w:w="7480" w:type="dxa"/>
            <w:vAlign w:val="center"/>
          </w:tcPr>
          <w:p w:rsidR="0069582C" w:rsidRPr="0069582C" w:rsidRDefault="0069582C" w:rsidP="0081587B">
            <w:pPr>
              <w:spacing w:line="276" w:lineRule="auto"/>
            </w:pPr>
            <w:r>
              <w:t>http://statistical-office.country.xzy</w:t>
            </w:r>
          </w:p>
        </w:tc>
      </w:tr>
      <w:tr w:rsidR="0069582C" w:rsidRPr="00F67EC9" w:rsidTr="0069582C">
        <w:tc>
          <w:tcPr>
            <w:tcW w:w="9498" w:type="dxa"/>
            <w:gridSpan w:val="2"/>
            <w:shd w:val="pct25" w:color="auto" w:fill="auto"/>
            <w:vAlign w:val="center"/>
          </w:tcPr>
          <w:p w:rsidR="0069582C" w:rsidRPr="00F67EC9" w:rsidRDefault="0069582C" w:rsidP="0081587B">
            <w:pPr>
              <w:spacing w:line="276" w:lineRule="auto"/>
            </w:pPr>
            <w:r w:rsidRPr="0069582C">
              <w:t>Data set: Land Use</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Description</w:t>
            </w:r>
          </w:p>
        </w:tc>
        <w:tc>
          <w:tcPr>
            <w:tcW w:w="7480" w:type="dxa"/>
            <w:vAlign w:val="center"/>
          </w:tcPr>
          <w:p w:rsidR="0069582C" w:rsidRPr="0069582C" w:rsidRDefault="0069582C" w:rsidP="0081587B">
            <w:pPr>
              <w:spacing w:line="276" w:lineRule="auto"/>
            </w:pPr>
            <w:r>
              <w:t>Land Use</w:t>
            </w:r>
          </w:p>
        </w:tc>
      </w:tr>
      <w:tr w:rsidR="0069582C" w:rsidRPr="00EB3FD0" w:rsidTr="0069582C">
        <w:tc>
          <w:tcPr>
            <w:tcW w:w="2018" w:type="dxa"/>
            <w:shd w:val="pct25" w:color="auto" w:fill="auto"/>
            <w:vAlign w:val="center"/>
          </w:tcPr>
          <w:p w:rsidR="0069582C" w:rsidRPr="0069582C" w:rsidRDefault="0069582C" w:rsidP="0081587B">
            <w:pPr>
              <w:spacing w:line="276" w:lineRule="auto"/>
            </w:pPr>
            <w:r w:rsidRPr="0069582C">
              <w:t>Type</w:t>
            </w:r>
          </w:p>
        </w:tc>
        <w:tc>
          <w:tcPr>
            <w:tcW w:w="7480" w:type="dxa"/>
            <w:vAlign w:val="center"/>
          </w:tcPr>
          <w:p w:rsidR="0069582C" w:rsidRPr="00EB3FD0" w:rsidRDefault="0069582C" w:rsidP="0081587B">
            <w:pPr>
              <w:spacing w:line="276" w:lineRule="auto"/>
            </w:pPr>
            <w:r w:rsidRPr="00EB3FD0">
              <w:t>input</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Data provider</w:t>
            </w:r>
          </w:p>
        </w:tc>
        <w:tc>
          <w:tcPr>
            <w:tcW w:w="7480" w:type="dxa"/>
            <w:vAlign w:val="center"/>
          </w:tcPr>
          <w:p w:rsidR="0069582C" w:rsidRPr="0069582C" w:rsidRDefault="0069582C" w:rsidP="0081587B">
            <w:pPr>
              <w:spacing w:line="276" w:lineRule="auto"/>
            </w:pPr>
            <w:r>
              <w:t>Map Agency on country/state level</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Geographic scope</w:t>
            </w:r>
          </w:p>
        </w:tc>
        <w:tc>
          <w:tcPr>
            <w:tcW w:w="7480" w:type="dxa"/>
            <w:vAlign w:val="center"/>
          </w:tcPr>
          <w:p w:rsidR="0069582C" w:rsidRPr="0069582C" w:rsidRDefault="0069582C" w:rsidP="0081587B">
            <w:pPr>
              <w:spacing w:line="276" w:lineRule="auto"/>
            </w:pPr>
            <w:r>
              <w:t>Country/State</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Thematic scope</w:t>
            </w:r>
          </w:p>
        </w:tc>
        <w:tc>
          <w:tcPr>
            <w:tcW w:w="7480" w:type="dxa"/>
            <w:vAlign w:val="center"/>
          </w:tcPr>
          <w:p w:rsidR="0069582C" w:rsidRPr="0069582C" w:rsidRDefault="0069582C" w:rsidP="0081587B">
            <w:pPr>
              <w:spacing w:line="276" w:lineRule="auto"/>
            </w:pPr>
            <w:r w:rsidRPr="0069582C">
              <w:t>Vector data on land use, to be pre-processed for “economic activities” by aggregating/classifying</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Scale, resolution</w:t>
            </w:r>
          </w:p>
        </w:tc>
        <w:tc>
          <w:tcPr>
            <w:tcW w:w="7480" w:type="dxa"/>
            <w:vAlign w:val="center"/>
          </w:tcPr>
          <w:p w:rsidR="0069582C" w:rsidRPr="0069582C" w:rsidRDefault="0069582C" w:rsidP="0081587B">
            <w:pPr>
              <w:spacing w:line="276" w:lineRule="auto"/>
            </w:pPr>
            <w:r>
              <w:t>1: 2.000 – 1:25.000</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Delivery</w:t>
            </w:r>
          </w:p>
        </w:tc>
        <w:tc>
          <w:tcPr>
            <w:tcW w:w="7480" w:type="dxa"/>
            <w:vAlign w:val="center"/>
          </w:tcPr>
          <w:p w:rsidR="0069582C" w:rsidRPr="0069582C" w:rsidRDefault="0069582C" w:rsidP="0081587B">
            <w:pPr>
              <w:spacing w:line="276" w:lineRule="auto"/>
            </w:pPr>
            <w:r w:rsidRPr="0069582C">
              <w:t>Fixed hard disk</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Documentation</w:t>
            </w:r>
          </w:p>
        </w:tc>
        <w:tc>
          <w:tcPr>
            <w:tcW w:w="7480" w:type="dxa"/>
            <w:vAlign w:val="center"/>
          </w:tcPr>
          <w:p w:rsidR="0069582C" w:rsidRPr="0069582C" w:rsidRDefault="0069582C" w:rsidP="0081587B">
            <w:pPr>
              <w:spacing w:line="276" w:lineRule="auto"/>
            </w:pPr>
            <w:r>
              <w:t>http://map-agency.country.xzy</w:t>
            </w:r>
          </w:p>
        </w:tc>
      </w:tr>
      <w:tr w:rsidR="0069582C" w:rsidRPr="00F67EC9" w:rsidTr="0069582C">
        <w:tc>
          <w:tcPr>
            <w:tcW w:w="9498" w:type="dxa"/>
            <w:gridSpan w:val="2"/>
            <w:shd w:val="pct25" w:color="auto" w:fill="auto"/>
            <w:vAlign w:val="center"/>
          </w:tcPr>
          <w:p w:rsidR="0069582C" w:rsidRPr="00F67EC9" w:rsidRDefault="0069582C" w:rsidP="0081587B">
            <w:pPr>
              <w:spacing w:line="276" w:lineRule="auto"/>
            </w:pPr>
            <w:r w:rsidRPr="0069582C">
              <w:t>Data set: Industrial plants (as an example for “locations of installations”)</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Description</w:t>
            </w:r>
          </w:p>
        </w:tc>
        <w:tc>
          <w:tcPr>
            <w:tcW w:w="7480" w:type="dxa"/>
            <w:vAlign w:val="center"/>
          </w:tcPr>
          <w:p w:rsidR="0069582C" w:rsidRPr="0069582C" w:rsidRDefault="0069582C" w:rsidP="0081587B">
            <w:pPr>
              <w:spacing w:line="276" w:lineRule="auto"/>
            </w:pPr>
            <w:r w:rsidRPr="0069582C">
              <w:t xml:space="preserve">plants falling under 2010/70/EC on industrial emissions (formerly 2008/1/EC respectively Directive 96/61/EC Annex I, known as IPPC Directive, concerning </w:t>
            </w:r>
            <w:r w:rsidRPr="0091286C">
              <w:t>integrated pollution prevention and control</w:t>
            </w:r>
            <w:r>
              <w:t>)</w:t>
            </w:r>
          </w:p>
        </w:tc>
      </w:tr>
      <w:tr w:rsidR="0069582C" w:rsidRPr="00EB3FD0" w:rsidTr="0069582C">
        <w:tc>
          <w:tcPr>
            <w:tcW w:w="2018" w:type="dxa"/>
            <w:shd w:val="pct25" w:color="auto" w:fill="auto"/>
            <w:vAlign w:val="center"/>
          </w:tcPr>
          <w:p w:rsidR="0069582C" w:rsidRPr="0069582C" w:rsidRDefault="0069582C" w:rsidP="0081587B">
            <w:pPr>
              <w:spacing w:line="276" w:lineRule="auto"/>
            </w:pPr>
            <w:r w:rsidRPr="0069582C">
              <w:t>Type</w:t>
            </w:r>
          </w:p>
        </w:tc>
        <w:tc>
          <w:tcPr>
            <w:tcW w:w="7480" w:type="dxa"/>
            <w:vAlign w:val="center"/>
          </w:tcPr>
          <w:p w:rsidR="0069582C" w:rsidRPr="00EB3FD0" w:rsidRDefault="0069582C" w:rsidP="0081587B">
            <w:pPr>
              <w:spacing w:line="276" w:lineRule="auto"/>
            </w:pPr>
            <w:r w:rsidRPr="00EB3FD0">
              <w:t>input</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Data provider</w:t>
            </w:r>
          </w:p>
        </w:tc>
        <w:tc>
          <w:tcPr>
            <w:tcW w:w="7480" w:type="dxa"/>
            <w:vAlign w:val="center"/>
          </w:tcPr>
          <w:p w:rsidR="0069582C" w:rsidRPr="0069582C" w:rsidRDefault="0069582C" w:rsidP="0081587B">
            <w:pPr>
              <w:spacing w:line="276" w:lineRule="auto"/>
            </w:pPr>
            <w:r w:rsidRPr="0069582C">
              <w:t>State Agency</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Geographic scope</w:t>
            </w:r>
          </w:p>
        </w:tc>
        <w:tc>
          <w:tcPr>
            <w:tcW w:w="7480" w:type="dxa"/>
            <w:vAlign w:val="center"/>
          </w:tcPr>
          <w:p w:rsidR="0069582C" w:rsidRPr="0069582C" w:rsidRDefault="0069582C" w:rsidP="0081587B">
            <w:pPr>
              <w:spacing w:line="276" w:lineRule="auto"/>
            </w:pPr>
            <w:r>
              <w:t>Country/State</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Thematic scope</w:t>
            </w:r>
          </w:p>
        </w:tc>
        <w:tc>
          <w:tcPr>
            <w:tcW w:w="7480" w:type="dxa"/>
            <w:vAlign w:val="center"/>
          </w:tcPr>
          <w:p w:rsidR="0069582C" w:rsidRPr="0069582C" w:rsidRDefault="0069582C" w:rsidP="0081587B">
            <w:pPr>
              <w:spacing w:line="276" w:lineRule="auto"/>
            </w:pPr>
            <w:r w:rsidRPr="0069582C">
              <w:t>Vector data</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Scale, resolution</w:t>
            </w:r>
          </w:p>
        </w:tc>
        <w:tc>
          <w:tcPr>
            <w:tcW w:w="7480" w:type="dxa"/>
            <w:vAlign w:val="center"/>
          </w:tcPr>
          <w:p w:rsidR="0069582C" w:rsidRPr="0069582C" w:rsidRDefault="0069582C" w:rsidP="0081587B">
            <w:pPr>
              <w:spacing w:line="276" w:lineRule="auto"/>
            </w:pPr>
            <w:r>
              <w:t>1: 2.500 – 1:25.000</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Delivery</w:t>
            </w:r>
          </w:p>
        </w:tc>
        <w:tc>
          <w:tcPr>
            <w:tcW w:w="7480" w:type="dxa"/>
            <w:vAlign w:val="center"/>
          </w:tcPr>
          <w:p w:rsidR="0069582C" w:rsidRPr="0069582C" w:rsidRDefault="0069582C" w:rsidP="0081587B">
            <w:pPr>
              <w:spacing w:line="276" w:lineRule="auto"/>
            </w:pPr>
            <w:r w:rsidRPr="0069582C">
              <w:t>GIS-file</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Documentation</w:t>
            </w:r>
          </w:p>
        </w:tc>
        <w:tc>
          <w:tcPr>
            <w:tcW w:w="7480" w:type="dxa"/>
            <w:vAlign w:val="center"/>
          </w:tcPr>
          <w:p w:rsidR="0069582C" w:rsidRPr="0069582C" w:rsidRDefault="0069582C" w:rsidP="0081587B">
            <w:pPr>
              <w:spacing w:line="276" w:lineRule="auto"/>
            </w:pPr>
            <w:r>
              <w:t>http://state-agency.country.xzy</w:t>
            </w:r>
          </w:p>
        </w:tc>
      </w:tr>
      <w:tr w:rsidR="0069582C" w:rsidRPr="00F67EC9" w:rsidTr="0069582C">
        <w:tc>
          <w:tcPr>
            <w:tcW w:w="9498" w:type="dxa"/>
            <w:gridSpan w:val="2"/>
            <w:shd w:val="pct25" w:color="auto" w:fill="auto"/>
            <w:vAlign w:val="center"/>
          </w:tcPr>
          <w:p w:rsidR="0069582C" w:rsidRPr="00F67EC9" w:rsidRDefault="0069582C" w:rsidP="0081587B">
            <w:pPr>
              <w:spacing w:line="276" w:lineRule="auto"/>
            </w:pPr>
            <w:r w:rsidRPr="0069582C">
              <w:t>Data set: Protected Sites - Habitats (as an example for protected areas )</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Description</w:t>
            </w:r>
          </w:p>
        </w:tc>
        <w:tc>
          <w:tcPr>
            <w:tcW w:w="7480" w:type="dxa"/>
            <w:vAlign w:val="center"/>
          </w:tcPr>
          <w:p w:rsidR="0069582C" w:rsidRPr="0069582C" w:rsidRDefault="0069582C" w:rsidP="0081587B">
            <w:pPr>
              <w:spacing w:line="276" w:lineRule="auto"/>
            </w:pPr>
            <w:r>
              <w:t>Protected sites falling under Habitats Directive</w:t>
            </w:r>
          </w:p>
        </w:tc>
      </w:tr>
      <w:tr w:rsidR="0069582C" w:rsidRPr="00EB3FD0" w:rsidTr="0069582C">
        <w:tc>
          <w:tcPr>
            <w:tcW w:w="2018" w:type="dxa"/>
            <w:shd w:val="pct25" w:color="auto" w:fill="auto"/>
            <w:vAlign w:val="center"/>
          </w:tcPr>
          <w:p w:rsidR="0069582C" w:rsidRPr="0069582C" w:rsidRDefault="0069582C" w:rsidP="0081587B">
            <w:pPr>
              <w:spacing w:line="276" w:lineRule="auto"/>
            </w:pPr>
            <w:r w:rsidRPr="0069582C">
              <w:t>Type</w:t>
            </w:r>
          </w:p>
        </w:tc>
        <w:tc>
          <w:tcPr>
            <w:tcW w:w="7480" w:type="dxa"/>
            <w:vAlign w:val="center"/>
          </w:tcPr>
          <w:p w:rsidR="0069582C" w:rsidRPr="00EB3FD0" w:rsidRDefault="0069582C" w:rsidP="0081587B">
            <w:pPr>
              <w:spacing w:line="276" w:lineRule="auto"/>
            </w:pPr>
            <w:r w:rsidRPr="00EB3FD0">
              <w:t>input</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Data provider</w:t>
            </w:r>
          </w:p>
        </w:tc>
        <w:tc>
          <w:tcPr>
            <w:tcW w:w="7480" w:type="dxa"/>
            <w:vAlign w:val="center"/>
          </w:tcPr>
          <w:p w:rsidR="0069582C" w:rsidRPr="0069582C" w:rsidRDefault="0069582C" w:rsidP="0081587B">
            <w:pPr>
              <w:spacing w:line="276" w:lineRule="auto"/>
            </w:pPr>
            <w:r>
              <w:t>Agency for protection of the Environment</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Geographic scope</w:t>
            </w:r>
          </w:p>
        </w:tc>
        <w:tc>
          <w:tcPr>
            <w:tcW w:w="7480" w:type="dxa"/>
            <w:vAlign w:val="center"/>
          </w:tcPr>
          <w:p w:rsidR="0069582C" w:rsidRPr="0069582C" w:rsidRDefault="0069582C" w:rsidP="0081587B">
            <w:pPr>
              <w:spacing w:line="276" w:lineRule="auto"/>
            </w:pPr>
            <w:r>
              <w:t>Country/State</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Thematic scope</w:t>
            </w:r>
          </w:p>
        </w:tc>
        <w:tc>
          <w:tcPr>
            <w:tcW w:w="7480" w:type="dxa"/>
            <w:vAlign w:val="center"/>
          </w:tcPr>
          <w:p w:rsidR="0069582C" w:rsidRPr="0069582C" w:rsidRDefault="0069582C" w:rsidP="0081587B">
            <w:pPr>
              <w:spacing w:line="276" w:lineRule="auto"/>
            </w:pPr>
            <w:r w:rsidRPr="0069582C">
              <w:t>Vector data</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Scale, resolution</w:t>
            </w:r>
          </w:p>
        </w:tc>
        <w:tc>
          <w:tcPr>
            <w:tcW w:w="7480" w:type="dxa"/>
            <w:vAlign w:val="center"/>
          </w:tcPr>
          <w:p w:rsidR="0069582C" w:rsidRPr="0069582C" w:rsidRDefault="0069582C" w:rsidP="0081587B">
            <w:pPr>
              <w:spacing w:line="276" w:lineRule="auto"/>
            </w:pPr>
            <w:r>
              <w:t>1: 5.000 – 1:25.000</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Delivery</w:t>
            </w:r>
          </w:p>
        </w:tc>
        <w:tc>
          <w:tcPr>
            <w:tcW w:w="7480" w:type="dxa"/>
            <w:vAlign w:val="center"/>
          </w:tcPr>
          <w:p w:rsidR="0069582C" w:rsidRPr="0069582C" w:rsidRDefault="0069582C" w:rsidP="0081587B">
            <w:pPr>
              <w:spacing w:line="276" w:lineRule="auto"/>
            </w:pPr>
            <w:r w:rsidRPr="0069582C">
              <w:t xml:space="preserve">Online </w:t>
            </w:r>
          </w:p>
        </w:tc>
      </w:tr>
      <w:tr w:rsidR="0069582C" w:rsidTr="0069582C">
        <w:tc>
          <w:tcPr>
            <w:tcW w:w="2018" w:type="dxa"/>
            <w:shd w:val="pct25" w:color="auto" w:fill="auto"/>
            <w:vAlign w:val="center"/>
          </w:tcPr>
          <w:p w:rsidR="0069582C" w:rsidRPr="0069582C" w:rsidRDefault="0069582C" w:rsidP="0081587B">
            <w:pPr>
              <w:spacing w:line="276" w:lineRule="auto"/>
            </w:pPr>
            <w:r w:rsidRPr="0069582C">
              <w:t>Documentation</w:t>
            </w:r>
          </w:p>
        </w:tc>
        <w:tc>
          <w:tcPr>
            <w:tcW w:w="7480" w:type="dxa"/>
            <w:vAlign w:val="center"/>
          </w:tcPr>
          <w:p w:rsidR="0069582C" w:rsidRPr="0069582C" w:rsidRDefault="0069582C" w:rsidP="0081587B">
            <w:pPr>
              <w:spacing w:line="276" w:lineRule="auto"/>
            </w:pPr>
            <w:r>
              <w:t>http://agency-environment.country.xzy</w:t>
            </w:r>
          </w:p>
        </w:tc>
      </w:tr>
    </w:tbl>
    <w:p w:rsidR="0069582C" w:rsidRDefault="0069582C" w:rsidP="0069582C"/>
    <w:p w:rsidR="0069582C" w:rsidRDefault="0069582C" w:rsidP="0069582C">
      <w:r>
        <w:t>Use Case “Reporting – Flood Risk Maps for 2007/60/EC” describes using examples, how steps for preparation of flood risk maps could look like in Member States. Therefore this example has no binding character (reporting requirements are layed down in Floods Directive Reporting Sheets and documents like Floods Directive GIS Guidance, which is in progress). The mentioned examples for input data sets point out existing linkages to other INSPIRE-relevant themes (for example Annex I theme Protected Sites, Annex III theme Production and Industrial Facilities).</w:t>
      </w:r>
    </w:p>
    <w:p w:rsidR="0069582C" w:rsidRDefault="0069582C" w:rsidP="0069582C"/>
    <w:p w:rsidR="0069582C" w:rsidRDefault="0069582C" w:rsidP="0069582C">
      <w:r>
        <w:t xml:space="preserve">Please note that domain specific terms of 2007/60/EC (flood directive) and of Data Specification </w:t>
      </w:r>
      <w:r w:rsidR="00592A4C" w:rsidRPr="00592A4C">
        <w:rPr>
          <w:i/>
        </w:rPr>
        <w:t>Natural Risk Zones</w:t>
      </w:r>
      <w:r>
        <w:t xml:space="preserve"> are not </w:t>
      </w:r>
      <w:bookmarkStart w:id="806" w:name="OLE_LINK1"/>
      <w:r>
        <w:t>necessarily</w:t>
      </w:r>
      <w:bookmarkEnd w:id="806"/>
      <w:r>
        <w:t xml:space="preserve"> identical because TWG NZ has to cover many categories of hazards and respectively risks.</w:t>
      </w:r>
    </w:p>
    <w:p w:rsidR="0069582C" w:rsidRDefault="0069582C" w:rsidP="0069582C">
      <w:r>
        <w:t>To illustrate how the terms/contents that are used in Floods Directive (2007/60/EC) are addressed in the core feature types model for NZ or related with other INSPIRE themes TWG NZ provides following overview.</w:t>
      </w:r>
    </w:p>
    <w:p w:rsidR="0069582C" w:rsidRDefault="0069582C" w:rsidP="0069582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7"/>
        <w:gridCol w:w="3055"/>
        <w:gridCol w:w="2825"/>
      </w:tblGrid>
      <w:tr w:rsidR="0069582C" w:rsidRPr="0069582C" w:rsidTr="0081587B">
        <w:tc>
          <w:tcPr>
            <w:tcW w:w="3406" w:type="dxa"/>
          </w:tcPr>
          <w:p w:rsidR="0069582C" w:rsidRPr="0069582C" w:rsidRDefault="0069582C" w:rsidP="0069582C">
            <w:pPr>
              <w:rPr>
                <w:b/>
                <w:i/>
              </w:rPr>
            </w:pPr>
            <w:r w:rsidRPr="0069582C">
              <w:rPr>
                <w:b/>
                <w:i/>
              </w:rPr>
              <w:t>FD terminology</w:t>
            </w:r>
          </w:p>
        </w:tc>
        <w:tc>
          <w:tcPr>
            <w:tcW w:w="3124" w:type="dxa"/>
          </w:tcPr>
          <w:p w:rsidR="0069582C" w:rsidRPr="0069582C" w:rsidRDefault="0069582C" w:rsidP="0069582C">
            <w:pPr>
              <w:rPr>
                <w:b/>
                <w:i/>
              </w:rPr>
            </w:pPr>
            <w:r w:rsidRPr="0069582C">
              <w:rPr>
                <w:b/>
                <w:i/>
              </w:rPr>
              <w:t>NZ terminology</w:t>
            </w:r>
          </w:p>
        </w:tc>
        <w:tc>
          <w:tcPr>
            <w:tcW w:w="3040" w:type="dxa"/>
          </w:tcPr>
          <w:p w:rsidR="0069582C" w:rsidRPr="0069582C" w:rsidRDefault="0069582C" w:rsidP="0069582C">
            <w:pPr>
              <w:rPr>
                <w:b/>
                <w:i/>
              </w:rPr>
            </w:pPr>
            <w:r w:rsidRPr="0069582C">
              <w:rPr>
                <w:b/>
                <w:i/>
              </w:rPr>
              <w:t>Other Inspire theme(s) / TWG(s)</w:t>
            </w:r>
          </w:p>
        </w:tc>
      </w:tr>
      <w:tr w:rsidR="0069582C" w:rsidTr="0081587B">
        <w:tc>
          <w:tcPr>
            <w:tcW w:w="3406" w:type="dxa"/>
          </w:tcPr>
          <w:p w:rsidR="0069582C" w:rsidRDefault="0069582C" w:rsidP="0069582C">
            <w:r>
              <w:t>UoM – Unit of Management</w:t>
            </w:r>
          </w:p>
          <w:p w:rsidR="0069582C" w:rsidRDefault="0069582C" w:rsidP="0069582C">
            <w:r w:rsidRPr="0069582C">
              <w:t>Units of management may be individual river basins and/or certain coastal areas, and may be entirely within national borders or may be part of an international unit of management or international river basin district.</w:t>
            </w:r>
          </w:p>
        </w:tc>
        <w:tc>
          <w:tcPr>
            <w:tcW w:w="3124" w:type="dxa"/>
          </w:tcPr>
          <w:p w:rsidR="0069582C" w:rsidRDefault="0069582C" w:rsidP="0069582C">
            <w:r>
              <w:t xml:space="preserve">- </w:t>
            </w:r>
          </w:p>
        </w:tc>
        <w:tc>
          <w:tcPr>
            <w:tcW w:w="3040" w:type="dxa"/>
          </w:tcPr>
          <w:p w:rsidR="0069582C" w:rsidRDefault="0069582C" w:rsidP="0069582C">
            <w:r>
              <w:t>Area management, Hydrography</w:t>
            </w:r>
          </w:p>
        </w:tc>
      </w:tr>
      <w:tr w:rsidR="0069582C" w:rsidTr="0081587B">
        <w:tc>
          <w:tcPr>
            <w:tcW w:w="3406" w:type="dxa"/>
          </w:tcPr>
          <w:p w:rsidR="0069582C" w:rsidRDefault="0069582C" w:rsidP="0069582C">
            <w:r>
              <w:t>Flood Location</w:t>
            </w:r>
          </w:p>
          <w:p w:rsidR="0069582C" w:rsidRDefault="0069582C" w:rsidP="0069582C">
            <w:r w:rsidRPr="0069582C">
              <w:t>Location of past significant floods or where potential future significant floods could occur, could be a town or other area that was flooded, or stretches of rivers /coastal areas</w:t>
            </w:r>
          </w:p>
        </w:tc>
        <w:tc>
          <w:tcPr>
            <w:tcW w:w="3124" w:type="dxa"/>
          </w:tcPr>
          <w:p w:rsidR="0069582C" w:rsidRDefault="0069582C" w:rsidP="0069582C">
            <w:r>
              <w:t>HazardArea and/orRiskZone</w:t>
            </w:r>
          </w:p>
        </w:tc>
        <w:tc>
          <w:tcPr>
            <w:tcW w:w="3040" w:type="dxa"/>
          </w:tcPr>
          <w:p w:rsidR="0069582C" w:rsidRDefault="0069582C" w:rsidP="0069582C">
            <w:r>
              <w:t>Hydrography, Administrative Units etc.</w:t>
            </w:r>
          </w:p>
        </w:tc>
      </w:tr>
      <w:tr w:rsidR="0069582C" w:rsidTr="0081587B">
        <w:tc>
          <w:tcPr>
            <w:tcW w:w="3406" w:type="dxa"/>
          </w:tcPr>
          <w:p w:rsidR="0069582C" w:rsidRDefault="0069582C" w:rsidP="0069582C">
            <w:r>
              <w:t>SpecificArea</w:t>
            </w:r>
          </w:p>
          <w:p w:rsidR="0069582C" w:rsidRPr="0069582C" w:rsidRDefault="0069582C" w:rsidP="0069582C">
            <w:r w:rsidRPr="0069582C">
              <w:t>locality, river basin, sub-basin and/or coastal area or other areas  associated with article 4</w:t>
            </w:r>
          </w:p>
        </w:tc>
        <w:tc>
          <w:tcPr>
            <w:tcW w:w="3124" w:type="dxa"/>
          </w:tcPr>
          <w:p w:rsidR="0069582C" w:rsidRDefault="0069582C" w:rsidP="0069582C">
            <w:r>
              <w:t>-</w:t>
            </w:r>
          </w:p>
        </w:tc>
        <w:tc>
          <w:tcPr>
            <w:tcW w:w="3040" w:type="dxa"/>
          </w:tcPr>
          <w:p w:rsidR="0069582C" w:rsidRDefault="0069582C" w:rsidP="0069582C">
            <w:r>
              <w:t>Hydrography, Administrative Units, Area Management</w:t>
            </w:r>
          </w:p>
        </w:tc>
      </w:tr>
      <w:tr w:rsidR="0069582C" w:rsidTr="0081587B">
        <w:tc>
          <w:tcPr>
            <w:tcW w:w="3406" w:type="dxa"/>
          </w:tcPr>
          <w:p w:rsidR="0069582C" w:rsidRDefault="0069582C" w:rsidP="0069582C">
            <w:r>
              <w:t>AreasOfFloodRisk</w:t>
            </w:r>
          </w:p>
          <w:p w:rsidR="0069582C" w:rsidRDefault="0069582C" w:rsidP="0069582C">
            <w:r w:rsidRPr="0069582C">
              <w:t>Areas with potential significant flood risk (APSFR), can be indicated as entire or stretches of river/coastal areas, areas, polygons, entire river basins.</w:t>
            </w:r>
          </w:p>
        </w:tc>
        <w:tc>
          <w:tcPr>
            <w:tcW w:w="3124" w:type="dxa"/>
          </w:tcPr>
          <w:p w:rsidR="0069582C" w:rsidRDefault="0069582C" w:rsidP="0069582C">
            <w:r>
              <w:t>HazardArea and/orRiskZone</w:t>
            </w:r>
          </w:p>
        </w:tc>
        <w:tc>
          <w:tcPr>
            <w:tcW w:w="3040" w:type="dxa"/>
          </w:tcPr>
          <w:p w:rsidR="0069582C" w:rsidRDefault="0069582C" w:rsidP="0069582C">
            <w:r>
              <w:t>Hydrography</w:t>
            </w:r>
          </w:p>
        </w:tc>
      </w:tr>
      <w:tr w:rsidR="0069582C" w:rsidTr="0081587B">
        <w:tc>
          <w:tcPr>
            <w:tcW w:w="3406" w:type="dxa"/>
          </w:tcPr>
          <w:p w:rsidR="0069582C" w:rsidRDefault="0069582C" w:rsidP="0069582C">
            <w:r>
              <w:t>TypeOfFlood</w:t>
            </w:r>
          </w:p>
        </w:tc>
        <w:tc>
          <w:tcPr>
            <w:tcW w:w="3124" w:type="dxa"/>
          </w:tcPr>
          <w:p w:rsidR="0069582C" w:rsidRDefault="0069582C" w:rsidP="0069582C">
            <w:r>
              <w:t>SpecificRiskOrHazardType</w:t>
            </w:r>
          </w:p>
        </w:tc>
        <w:tc>
          <w:tcPr>
            <w:tcW w:w="3040" w:type="dxa"/>
          </w:tcPr>
          <w:p w:rsidR="0069582C" w:rsidRDefault="0069582C" w:rsidP="0069582C"/>
        </w:tc>
      </w:tr>
      <w:tr w:rsidR="0069582C" w:rsidTr="0081587B">
        <w:tc>
          <w:tcPr>
            <w:tcW w:w="3406" w:type="dxa"/>
          </w:tcPr>
          <w:p w:rsidR="0069582C" w:rsidRDefault="0069582C" w:rsidP="0069582C">
            <w:r w:rsidRPr="0086027F">
              <w:t>TypeOfPotentialConsequences</w:t>
            </w:r>
          </w:p>
        </w:tc>
        <w:tc>
          <w:tcPr>
            <w:tcW w:w="3124" w:type="dxa"/>
          </w:tcPr>
          <w:p w:rsidR="0069582C" w:rsidRDefault="0069582C" w:rsidP="0069582C">
            <w:r>
              <w:t>TypeOfExposedElements</w:t>
            </w:r>
          </w:p>
        </w:tc>
        <w:tc>
          <w:tcPr>
            <w:tcW w:w="3040" w:type="dxa"/>
          </w:tcPr>
          <w:p w:rsidR="0069582C" w:rsidRDefault="0069582C" w:rsidP="0069582C">
            <w:r>
              <w:t>Production and Industrial Facilities, Protected Sites, Hydrography, Land Use, Human Health and Safety, Transport Networks, Buildings etc</w:t>
            </w:r>
          </w:p>
        </w:tc>
      </w:tr>
      <w:tr w:rsidR="0069582C" w:rsidTr="0081587B">
        <w:tc>
          <w:tcPr>
            <w:tcW w:w="3406" w:type="dxa"/>
          </w:tcPr>
          <w:p w:rsidR="0069582C" w:rsidRDefault="0069582C" w:rsidP="0069582C">
            <w:r w:rsidRPr="00D03177">
              <w:t>Recurrence</w:t>
            </w:r>
          </w:p>
        </w:tc>
        <w:tc>
          <w:tcPr>
            <w:tcW w:w="3124" w:type="dxa"/>
          </w:tcPr>
          <w:p w:rsidR="0069582C" w:rsidRDefault="0069582C" w:rsidP="0069582C">
            <w:r w:rsidRPr="00D03177">
              <w:t>LikelihoodOfOccurence</w:t>
            </w:r>
          </w:p>
        </w:tc>
        <w:tc>
          <w:tcPr>
            <w:tcW w:w="3040" w:type="dxa"/>
          </w:tcPr>
          <w:p w:rsidR="0069582C" w:rsidRDefault="0069582C" w:rsidP="0069582C"/>
        </w:tc>
      </w:tr>
      <w:tr w:rsidR="0069582C" w:rsidTr="0081587B">
        <w:tc>
          <w:tcPr>
            <w:tcW w:w="3406" w:type="dxa"/>
          </w:tcPr>
          <w:p w:rsidR="0069582C" w:rsidRPr="00D03177" w:rsidRDefault="0069582C" w:rsidP="0069582C">
            <w:r w:rsidRPr="00D03177">
              <w:t>Frequency</w:t>
            </w:r>
          </w:p>
        </w:tc>
        <w:tc>
          <w:tcPr>
            <w:tcW w:w="3124" w:type="dxa"/>
          </w:tcPr>
          <w:p w:rsidR="0069582C" w:rsidRDefault="0069582C" w:rsidP="0069582C">
            <w:r w:rsidRPr="00D03177">
              <w:t>LikelihoodOfOccurence</w:t>
            </w:r>
          </w:p>
        </w:tc>
        <w:tc>
          <w:tcPr>
            <w:tcW w:w="3040" w:type="dxa"/>
          </w:tcPr>
          <w:p w:rsidR="0069582C" w:rsidRDefault="0069582C" w:rsidP="0069582C"/>
        </w:tc>
      </w:tr>
      <w:tr w:rsidR="0069582C" w:rsidTr="0081587B">
        <w:tc>
          <w:tcPr>
            <w:tcW w:w="3406" w:type="dxa"/>
          </w:tcPr>
          <w:p w:rsidR="0069582C" w:rsidRPr="00BE2B69" w:rsidRDefault="0069582C" w:rsidP="0069582C">
            <w:bookmarkStart w:id="807" w:name="Link0000006B"/>
            <w:r w:rsidRPr="00BE2B69">
              <w:t>Fatalities</w:t>
            </w:r>
            <w:bookmarkEnd w:id="807"/>
          </w:p>
        </w:tc>
        <w:tc>
          <w:tcPr>
            <w:tcW w:w="3124" w:type="dxa"/>
          </w:tcPr>
          <w:p w:rsidR="0069582C" w:rsidRDefault="0069582C" w:rsidP="0069582C">
            <w:r w:rsidRPr="00BE2B69">
              <w:t>LevelOfHazard</w:t>
            </w:r>
          </w:p>
        </w:tc>
        <w:tc>
          <w:tcPr>
            <w:tcW w:w="3040" w:type="dxa"/>
          </w:tcPr>
          <w:p w:rsidR="0069582C" w:rsidRDefault="0069582C" w:rsidP="0069582C"/>
        </w:tc>
      </w:tr>
      <w:tr w:rsidR="0069582C" w:rsidTr="0081587B">
        <w:tc>
          <w:tcPr>
            <w:tcW w:w="3406" w:type="dxa"/>
          </w:tcPr>
          <w:p w:rsidR="0069582C" w:rsidRPr="00BE2B69" w:rsidRDefault="0069582C" w:rsidP="0069582C">
            <w:bookmarkStart w:id="808" w:name="Link0000006D"/>
            <w:r w:rsidRPr="00BE2B69">
              <w:t>Degree_TotalDamage</w:t>
            </w:r>
            <w:bookmarkEnd w:id="808"/>
            <w:r w:rsidRPr="00BE2B69">
              <w:t>HumanHealth</w:t>
            </w:r>
          </w:p>
        </w:tc>
        <w:tc>
          <w:tcPr>
            <w:tcW w:w="3124" w:type="dxa"/>
          </w:tcPr>
          <w:p w:rsidR="0069582C" w:rsidRDefault="0069582C" w:rsidP="0069582C">
            <w:r w:rsidRPr="00BE2B69">
              <w:t>LevelOfHazard</w:t>
            </w:r>
          </w:p>
        </w:tc>
        <w:tc>
          <w:tcPr>
            <w:tcW w:w="3040" w:type="dxa"/>
          </w:tcPr>
          <w:p w:rsidR="0069582C" w:rsidRDefault="0069582C" w:rsidP="0069582C"/>
        </w:tc>
      </w:tr>
      <w:tr w:rsidR="0069582C" w:rsidTr="0081587B">
        <w:tc>
          <w:tcPr>
            <w:tcW w:w="3406" w:type="dxa"/>
          </w:tcPr>
          <w:p w:rsidR="0069582C" w:rsidRPr="00BE2B69" w:rsidRDefault="0069582C" w:rsidP="0069582C">
            <w:r w:rsidRPr="00BE2B69">
              <w:t>Degree_TotalDamageXYZ</w:t>
            </w:r>
          </w:p>
        </w:tc>
        <w:tc>
          <w:tcPr>
            <w:tcW w:w="3124" w:type="dxa"/>
          </w:tcPr>
          <w:p w:rsidR="0069582C" w:rsidRDefault="0069582C" w:rsidP="0069582C">
            <w:r w:rsidRPr="00BE2B69">
              <w:t>LevelOfHazard</w:t>
            </w:r>
          </w:p>
        </w:tc>
        <w:tc>
          <w:tcPr>
            <w:tcW w:w="3040" w:type="dxa"/>
          </w:tcPr>
          <w:p w:rsidR="0069582C" w:rsidRDefault="0069582C" w:rsidP="0069582C"/>
        </w:tc>
      </w:tr>
    </w:tbl>
    <w:p w:rsidR="0069582C" w:rsidRDefault="0069582C" w:rsidP="0069582C"/>
    <w:p w:rsidR="0069582C" w:rsidRDefault="0069582C" w:rsidP="0069582C">
      <w:r>
        <w:br w:type="page"/>
      </w:r>
    </w:p>
    <w:p w:rsidR="0069582C" w:rsidRPr="0069582C" w:rsidRDefault="0069582C" w:rsidP="0069582C">
      <w:pPr>
        <w:pStyle w:val="a2"/>
        <w:numPr>
          <w:ilvl w:val="1"/>
          <w:numId w:val="3"/>
        </w:numPr>
        <w:tabs>
          <w:tab w:val="left" w:pos="500"/>
          <w:tab w:val="left" w:pos="851"/>
        </w:tabs>
        <w:rPr>
          <w:b w:val="0"/>
        </w:rPr>
      </w:pPr>
      <w:bookmarkStart w:id="809" w:name="_Toc374464181"/>
      <w:r w:rsidRPr="0069582C">
        <w:rPr>
          <w:b w:val="0"/>
        </w:rPr>
        <w:t>Risk Management scenario in France</w:t>
      </w:r>
      <w:bookmarkEnd w:id="809"/>
    </w:p>
    <w:p w:rsidR="0069582C" w:rsidRDefault="002E751E" w:rsidP="0069582C">
      <w:pPr>
        <w:keepNext/>
        <w:jc w:val="center"/>
      </w:pPr>
      <w:bookmarkStart w:id="810" w:name="_toc281"/>
      <w:bookmarkEnd w:id="810"/>
      <w:r>
        <w:rPr>
          <w:b/>
          <w:noProof/>
          <w:lang w:val="en-US" w:eastAsia="en-US"/>
        </w:rPr>
        <w:drawing>
          <wp:inline distT="0" distB="0" distL="0" distR="0" wp14:anchorId="1CBE019E" wp14:editId="4050C6DE">
            <wp:extent cx="5067300" cy="6324600"/>
            <wp:effectExtent l="0" t="0" r="0" b="0"/>
            <wp:docPr id="19" name="Picture 19" descr="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67300" cy="6324600"/>
                    </a:xfrm>
                    <a:prstGeom prst="rect">
                      <a:avLst/>
                    </a:prstGeom>
                    <a:noFill/>
                    <a:ln>
                      <a:noFill/>
                    </a:ln>
                  </pic:spPr>
                </pic:pic>
              </a:graphicData>
            </a:graphic>
          </wp:inline>
        </w:drawing>
      </w:r>
    </w:p>
    <w:p w:rsidR="0069582C" w:rsidRDefault="0069582C" w:rsidP="0069582C">
      <w:pPr>
        <w:pStyle w:val="Caption"/>
        <w:jc w:val="center"/>
        <w:rPr>
          <w:sz w:val="24"/>
          <w:szCs w:val="24"/>
          <w:lang w:val="fr-FR"/>
        </w:rPr>
      </w:pPr>
      <w:r>
        <w:t>Figure 1: Actors for risk management in France</w:t>
      </w:r>
    </w:p>
    <w:p w:rsidR="0069582C" w:rsidRPr="0069582C" w:rsidRDefault="0069582C" w:rsidP="0069582C">
      <w:pPr>
        <w:rPr>
          <w:b/>
        </w:rPr>
      </w:pPr>
      <w:r w:rsidRPr="0069582C">
        <w:rPr>
          <w:b/>
        </w:rPr>
        <w:t>Narrative description</w:t>
      </w:r>
    </w:p>
    <w:p w:rsidR="0069582C" w:rsidRPr="0069582C" w:rsidRDefault="0069582C" w:rsidP="0069582C"/>
    <w:p w:rsidR="0069582C" w:rsidRDefault="0069582C" w:rsidP="0069582C">
      <w:r w:rsidRPr="0069582C">
        <w:t>This case is provided as an example to contribute to the understanding of the hazard and risk area definition process.</w:t>
      </w:r>
    </w:p>
    <w:p w:rsidR="004A6520" w:rsidRDefault="004A6520" w:rsidP="0069582C">
      <w:pPr>
        <w:rPr>
          <w:lang w:val="en-US"/>
        </w:rPr>
      </w:pPr>
    </w:p>
    <w:p w:rsidR="0069582C" w:rsidRDefault="0069582C" w:rsidP="0069582C">
      <w:r w:rsidRPr="0069582C">
        <w:t>In France, the Ministry of Environment is in charge of making the natural risks analysis (incl</w:t>
      </w:r>
      <w:r w:rsidR="004A6520">
        <w:t xml:space="preserve">uding hazard area definition). </w:t>
      </w:r>
      <w:r w:rsidRPr="0069582C">
        <w:t>Usually, a natural risk zone analysis for a certain type of natural hazard over a certain territory is do</w:t>
      </w:r>
      <w:r w:rsidR="004A6520">
        <w:t>ne at most once every 10 years.</w:t>
      </w:r>
    </w:p>
    <w:p w:rsidR="004A6520" w:rsidRPr="0069582C" w:rsidRDefault="004A6520" w:rsidP="0069582C"/>
    <w:p w:rsidR="0069582C" w:rsidRPr="0069582C" w:rsidRDefault="0069582C" w:rsidP="0069582C">
      <w:r w:rsidRPr="0069582C">
        <w:t>The central level defines the methodology as well as the territories for which risk analysis must be made. Then, the risk analysis itself is made in each region, still by the Ministry.</w:t>
      </w:r>
    </w:p>
    <w:p w:rsidR="0069582C" w:rsidRPr="0069582C" w:rsidRDefault="0069582C" w:rsidP="0069582C">
      <w:r w:rsidRPr="0069582C">
        <w:t>Once the risk analysis is done, the Ministry of Environment makes their official release.</w:t>
      </w:r>
    </w:p>
    <w:p w:rsidR="0069582C" w:rsidRPr="0069582C" w:rsidRDefault="0069582C" w:rsidP="0069582C"/>
    <w:p w:rsidR="0069582C" w:rsidRPr="0069582C" w:rsidRDefault="0069582C" w:rsidP="0069582C">
      <w:r w:rsidRPr="0069582C">
        <w:t>The vulnerability calculation is seldom carried out by the Ministry of Equipment. When it is done, it is done most of the time at a low-scale level. The risk modeler calculates the vulnerability of a territory (a city, or a block) to a specific hazard. For some very high-risk areas (such as the earthquake risk over the city of Grenoble, or earthquake / volcano risks in the West Indies), the Ministry triggers a high-precision vulnerability assessment of infrastructure and buildings. In this case, the assessment of the vulnerability is done by an expert (with architectural background), after a field investigation.</w:t>
      </w:r>
    </w:p>
    <w:p w:rsidR="0069582C" w:rsidRPr="0069582C" w:rsidRDefault="0069582C" w:rsidP="0069582C"/>
    <w:p w:rsidR="0069582C" w:rsidRPr="0069582C" w:rsidRDefault="0069582C" w:rsidP="0069582C">
      <w:r w:rsidRPr="0069582C">
        <w:t>Once released, risk zones and hazard areas can then be used and analyzed at a local level. Local planners will then use those risk zones to define their policies for risk mitigation and disaster management. It is these risks that have a legal basis.</w:t>
      </w:r>
    </w:p>
    <w:p w:rsidR="0069582C" w:rsidRPr="0069582C" w:rsidRDefault="0069582C" w:rsidP="0069582C"/>
    <w:p w:rsidR="0069582C" w:rsidRPr="0069582C" w:rsidRDefault="0069582C" w:rsidP="0069582C">
      <w:r w:rsidRPr="0069582C">
        <w:t xml:space="preserve">Due to the fact that local planners may have more accurate and / or more up-to-date data (if hazard areas may not change in 10 years -the natural environment and the methodology do not change that often-, the exposed elements, that are a representation of human activities evolve much faster), they overlay the risk zones and hazard areas with topographical databases that might be other than those used by the central level of Ministry of Equipment. </w:t>
      </w:r>
    </w:p>
    <w:p w:rsidR="0069582C" w:rsidRPr="0069582C" w:rsidRDefault="0069582C" w:rsidP="0069582C"/>
    <w:p w:rsidR="0069582C" w:rsidRPr="0069582C" w:rsidRDefault="0069582C" w:rsidP="0069582C">
      <w:r w:rsidRPr="0069582C">
        <w:t>The local planners finally calculate the vulnerability of what they consider as exposed elements to the natural hazard that is considered.</w:t>
      </w:r>
    </w:p>
    <w:p w:rsidR="0069582C" w:rsidRPr="0069582C" w:rsidRDefault="0069582C" w:rsidP="0069582C"/>
    <w:p w:rsidR="0069582C" w:rsidRPr="0069582C" w:rsidRDefault="0069582C" w:rsidP="0069582C">
      <w:r w:rsidRPr="0069582C">
        <w:t>Local planners may also link those risks zones into their land-use management plans. They also may plan to set natural hazards monitoring facilities.</w:t>
      </w:r>
    </w:p>
    <w:p w:rsidR="0069582C" w:rsidRPr="0069582C" w:rsidRDefault="0069582C" w:rsidP="0069582C"/>
    <w:p w:rsidR="0069582C" w:rsidRPr="0069582C" w:rsidRDefault="0069582C" w:rsidP="0069582C">
      <w:pPr>
        <w:rPr>
          <w:b/>
        </w:rPr>
      </w:pPr>
      <w:r w:rsidRPr="0069582C">
        <w:rPr>
          <w:b/>
        </w:rPr>
        <w:t>Detailed and structured description</w:t>
      </w:r>
    </w:p>
    <w:p w:rsidR="0069582C" w:rsidRPr="0069582C" w:rsidRDefault="0069582C" w:rsidP="0069582C"/>
    <w:p w:rsidR="0069582C" w:rsidRDefault="0069582C" w:rsidP="000569E7">
      <w:pPr>
        <w:numPr>
          <w:ilvl w:val="0"/>
          <w:numId w:val="62"/>
        </w:numPr>
        <w:rPr>
          <w:b/>
          <w:lang w:val="en-US"/>
        </w:rPr>
      </w:pPr>
      <w:r w:rsidRPr="0069582C">
        <w:t xml:space="preserve">Color code for detailed description: </w:t>
      </w:r>
    </w:p>
    <w:p w:rsidR="0069582C" w:rsidRPr="0069582C" w:rsidRDefault="0069582C" w:rsidP="000569E7">
      <w:pPr>
        <w:numPr>
          <w:ilvl w:val="0"/>
          <w:numId w:val="62"/>
        </w:numPr>
      </w:pPr>
      <w:r w:rsidRPr="0069582C">
        <w:t>Hazard modeler</w:t>
      </w:r>
    </w:p>
    <w:p w:rsidR="0069582C" w:rsidRPr="0069582C" w:rsidRDefault="0069582C" w:rsidP="000569E7">
      <w:pPr>
        <w:numPr>
          <w:ilvl w:val="0"/>
          <w:numId w:val="62"/>
        </w:numPr>
      </w:pPr>
      <w:r w:rsidRPr="0069582C">
        <w:t>Topographical data provider</w:t>
      </w:r>
    </w:p>
    <w:p w:rsidR="0069582C" w:rsidRPr="0069582C" w:rsidRDefault="0069582C" w:rsidP="000569E7">
      <w:pPr>
        <w:numPr>
          <w:ilvl w:val="0"/>
          <w:numId w:val="62"/>
        </w:numPr>
      </w:pPr>
      <w:r w:rsidRPr="0069582C">
        <w:t>Risk modeler</w:t>
      </w:r>
    </w:p>
    <w:p w:rsidR="0069582C" w:rsidRPr="0069582C" w:rsidRDefault="0069582C" w:rsidP="000569E7">
      <w:pPr>
        <w:numPr>
          <w:ilvl w:val="0"/>
          <w:numId w:val="62"/>
        </w:numPr>
      </w:pPr>
      <w:r w:rsidRPr="0069582C">
        <w:t>Technical vulnerability expert</w:t>
      </w:r>
    </w:p>
    <w:p w:rsidR="0069582C" w:rsidRPr="0069582C" w:rsidRDefault="0069582C" w:rsidP="000569E7">
      <w:pPr>
        <w:numPr>
          <w:ilvl w:val="0"/>
          <w:numId w:val="62"/>
        </w:numPr>
      </w:pPr>
      <w:r w:rsidRPr="0069582C">
        <w:t>Local planner</w:t>
      </w:r>
    </w:p>
    <w:p w:rsidR="0069582C" w:rsidRPr="0069582C" w:rsidRDefault="0069582C" w:rsidP="0069582C"/>
    <w:tbl>
      <w:tblPr>
        <w:tblW w:w="0" w:type="auto"/>
        <w:tblInd w:w="-5" w:type="dxa"/>
        <w:tblLayout w:type="fixed"/>
        <w:tblLook w:val="0000" w:firstRow="0" w:lastRow="0" w:firstColumn="0" w:lastColumn="0" w:noHBand="0" w:noVBand="0"/>
      </w:tblPr>
      <w:tblGrid>
        <w:gridCol w:w="3227"/>
        <w:gridCol w:w="5992"/>
      </w:tblGrid>
      <w:tr w:rsidR="0069582C" w:rsidTr="000569E7">
        <w:tc>
          <w:tcPr>
            <w:tcW w:w="3227" w:type="dxa"/>
            <w:tcBorders>
              <w:top w:val="single" w:sz="4" w:space="0" w:color="000000"/>
              <w:left w:val="single" w:sz="4" w:space="0" w:color="000000"/>
              <w:bottom w:val="single" w:sz="4" w:space="0" w:color="000000"/>
            </w:tcBorders>
            <w:shd w:val="clear" w:color="auto" w:fill="808080"/>
          </w:tcPr>
          <w:p w:rsidR="0069582C" w:rsidRPr="0069582C" w:rsidRDefault="0069582C" w:rsidP="0081587B">
            <w:pPr>
              <w:spacing w:line="276" w:lineRule="auto"/>
            </w:pPr>
            <w:r w:rsidRPr="0069582C">
              <w:t>Use case description</w:t>
            </w:r>
          </w:p>
        </w:tc>
        <w:tc>
          <w:tcPr>
            <w:tcW w:w="5992" w:type="dxa"/>
            <w:tcBorders>
              <w:top w:val="single" w:sz="4" w:space="0" w:color="000000"/>
              <w:left w:val="single" w:sz="4" w:space="0" w:color="000000"/>
              <w:bottom w:val="single" w:sz="4" w:space="0" w:color="000000"/>
              <w:right w:val="single" w:sz="4" w:space="0" w:color="000000"/>
            </w:tcBorders>
            <w:shd w:val="clear" w:color="auto" w:fill="808080"/>
          </w:tcPr>
          <w:p w:rsidR="0069582C" w:rsidRPr="0069582C" w:rsidRDefault="0069582C" w:rsidP="0081587B">
            <w:pPr>
              <w:spacing w:line="276" w:lineRule="auto"/>
            </w:pP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Name</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Life cycle of natural risk analysis in France</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Priority</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High</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Description</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 xml:space="preserve">An example based upon how it is understood by TWG NZ.  National Risk </w:t>
            </w:r>
            <w:r w:rsidRPr="00D8764E">
              <w:t>Modelling</w:t>
            </w:r>
            <w:r w:rsidRPr="0069582C">
              <w:t xml:space="preserve"> is carried out.</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Pre-condition</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p>
        </w:tc>
      </w:tr>
      <w:tr w:rsidR="0069582C" w:rsidTr="000569E7">
        <w:tc>
          <w:tcPr>
            <w:tcW w:w="3227" w:type="dxa"/>
            <w:tcBorders>
              <w:top w:val="single" w:sz="4" w:space="0" w:color="000000"/>
              <w:left w:val="single" w:sz="4" w:space="0" w:color="000000"/>
              <w:bottom w:val="single" w:sz="4" w:space="0" w:color="000000"/>
            </w:tcBorders>
            <w:shd w:val="clear" w:color="auto" w:fill="BFBFBF"/>
          </w:tcPr>
          <w:p w:rsidR="0069582C" w:rsidRPr="0069582C" w:rsidRDefault="0069582C" w:rsidP="0081587B">
            <w:pPr>
              <w:spacing w:line="276" w:lineRule="auto"/>
            </w:pPr>
            <w:r w:rsidRPr="0069582C">
              <w:t>Flow of events – Basic path</w:t>
            </w:r>
          </w:p>
        </w:tc>
        <w:tc>
          <w:tcPr>
            <w:tcW w:w="5992" w:type="dxa"/>
            <w:tcBorders>
              <w:top w:val="single" w:sz="4" w:space="0" w:color="000000"/>
              <w:left w:val="single" w:sz="4" w:space="0" w:color="000000"/>
              <w:bottom w:val="single" w:sz="4" w:space="0" w:color="000000"/>
              <w:right w:val="single" w:sz="4" w:space="0" w:color="000000"/>
            </w:tcBorders>
            <w:shd w:val="clear" w:color="auto" w:fill="BFBFBF"/>
          </w:tcPr>
          <w:p w:rsidR="0069582C" w:rsidRPr="0069582C" w:rsidRDefault="0069582C" w:rsidP="0081587B">
            <w:pPr>
              <w:spacing w:line="276" w:lineRule="auto"/>
            </w:pPr>
            <w:r w:rsidRPr="0069582C">
              <w:t>Hazard area definition</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Step 1</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The topographical, environmental and other data providers spread all kind of data</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Step 2</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The hazard modeler uses a methodology to define hazard areas</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Step 3</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The hazard modeler discovers and gets external data, and uses them as a source for hazard area definition</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Step 4</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The hazard modeler applies the methodology, and produces hazard areas</w:t>
            </w:r>
          </w:p>
        </w:tc>
      </w:tr>
      <w:tr w:rsidR="0069582C" w:rsidRPr="006A6E1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Data source: name</w:t>
            </w:r>
          </w:p>
        </w:tc>
        <w:tc>
          <w:tcPr>
            <w:tcW w:w="5992" w:type="dxa"/>
            <w:tcBorders>
              <w:top w:val="single" w:sz="4" w:space="0" w:color="000000"/>
              <w:left w:val="single" w:sz="4" w:space="0" w:color="000000"/>
              <w:bottom w:val="single" w:sz="4" w:space="0" w:color="000000"/>
              <w:right w:val="single" w:sz="4" w:space="0" w:color="000000"/>
            </w:tcBorders>
          </w:tcPr>
          <w:p w:rsidR="0069582C" w:rsidRPr="006A6E1C" w:rsidRDefault="0069582C" w:rsidP="0081587B">
            <w:pPr>
              <w:spacing w:line="276" w:lineRule="auto"/>
              <w:rPr>
                <w:lang w:val="it-IT"/>
              </w:rPr>
            </w:pPr>
            <w:r w:rsidRPr="006A6E1C">
              <w:rPr>
                <w:lang w:val="it-IT"/>
              </w:rPr>
              <w:t>BDTOPO (Elevation model), Meteorological data, Geologic data, soil data, etc.</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Delivery</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Hazard areas</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p>
        </w:tc>
      </w:tr>
      <w:tr w:rsidR="0069582C" w:rsidTr="000569E7">
        <w:tc>
          <w:tcPr>
            <w:tcW w:w="3227" w:type="dxa"/>
            <w:tcBorders>
              <w:top w:val="single" w:sz="4" w:space="0" w:color="000000"/>
              <w:left w:val="single" w:sz="4" w:space="0" w:color="000000"/>
              <w:bottom w:val="single" w:sz="4" w:space="0" w:color="000000"/>
            </w:tcBorders>
            <w:shd w:val="clear" w:color="auto" w:fill="BFBFBF"/>
          </w:tcPr>
          <w:p w:rsidR="0069582C" w:rsidRPr="0069582C" w:rsidRDefault="0069582C" w:rsidP="0081587B">
            <w:pPr>
              <w:spacing w:line="276" w:lineRule="auto"/>
            </w:pPr>
            <w:r w:rsidRPr="0069582C">
              <w:t>Flow of events – Basic path</w:t>
            </w:r>
          </w:p>
        </w:tc>
        <w:tc>
          <w:tcPr>
            <w:tcW w:w="5992" w:type="dxa"/>
            <w:tcBorders>
              <w:top w:val="single" w:sz="4" w:space="0" w:color="000000"/>
              <w:left w:val="single" w:sz="4" w:space="0" w:color="000000"/>
              <w:bottom w:val="single" w:sz="4" w:space="0" w:color="000000"/>
              <w:right w:val="single" w:sz="4" w:space="0" w:color="000000"/>
            </w:tcBorders>
            <w:shd w:val="clear" w:color="auto" w:fill="BFBFBF"/>
          </w:tcPr>
          <w:p w:rsidR="0069582C" w:rsidRPr="0069582C" w:rsidRDefault="0069582C" w:rsidP="0081587B">
            <w:pPr>
              <w:spacing w:line="276" w:lineRule="auto"/>
            </w:pPr>
            <w:r w:rsidRPr="0069582C">
              <w:t>Exposed elements analysis</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Step 5</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The topographical, environmental and other data providers provide all kinds of data</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Step 6</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The risk modeler uses a methodology to define risk zones</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Step 7</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The risk modeler gets the hazard areas produced</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Step 8</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According to the types of hazard areas he is working on, the risk modeler selects low-scale environmental data or topographical data that he considers as being exposed elements to the hazard area (the methodology previously given details the general types of elements of interest to be analysed)</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Data source: name</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BDTOPO (buildings, road networks, industrial facilities, census data, forests, monuments...</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Delivery</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Exposed elements</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p>
        </w:tc>
      </w:tr>
      <w:tr w:rsidR="0069582C" w:rsidTr="000569E7">
        <w:tc>
          <w:tcPr>
            <w:tcW w:w="3227" w:type="dxa"/>
            <w:tcBorders>
              <w:top w:val="single" w:sz="4" w:space="0" w:color="000000"/>
              <w:left w:val="single" w:sz="4" w:space="0" w:color="000000"/>
              <w:bottom w:val="single" w:sz="4" w:space="0" w:color="000000"/>
            </w:tcBorders>
            <w:shd w:val="clear" w:color="auto" w:fill="BFBFBF"/>
          </w:tcPr>
          <w:p w:rsidR="0069582C" w:rsidRPr="0069582C" w:rsidRDefault="0069582C" w:rsidP="0081587B">
            <w:pPr>
              <w:spacing w:line="276" w:lineRule="auto"/>
            </w:pPr>
            <w:r w:rsidRPr="0069582C">
              <w:t>Flow of events – Alternative path</w:t>
            </w:r>
          </w:p>
        </w:tc>
        <w:tc>
          <w:tcPr>
            <w:tcW w:w="5992" w:type="dxa"/>
            <w:tcBorders>
              <w:top w:val="single" w:sz="4" w:space="0" w:color="000000"/>
              <w:left w:val="single" w:sz="4" w:space="0" w:color="000000"/>
              <w:bottom w:val="single" w:sz="4" w:space="0" w:color="000000"/>
              <w:right w:val="single" w:sz="4" w:space="0" w:color="000000"/>
            </w:tcBorders>
            <w:shd w:val="clear" w:color="auto" w:fill="BFBFBF"/>
          </w:tcPr>
          <w:p w:rsidR="0069582C" w:rsidRPr="0069582C" w:rsidRDefault="0069582C" w:rsidP="0081587B">
            <w:pPr>
              <w:spacing w:line="276" w:lineRule="auto"/>
            </w:pPr>
            <w:r w:rsidRPr="0069582C">
              <w:t>The risk modeler makes a vulnerability calculation</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Step 8 -a</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The risk modeler uses a methodology to calculate vulnerability</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Step 8 – b</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The risk modeler calculates the vulnerability for exposed territories.</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Step 8 -c</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The risk modeler can also ask for a technical expert to make an assessment of vulnerability of buildings, infrastructures, communities, people, etc, to a given hazard.</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Step 8 - d</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The risk modeler produces the vulnerability values</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Data source: name</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Exposed territories, Exposed elements, Hazard areas</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Delivery</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Vulnerability values</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p>
        </w:tc>
      </w:tr>
      <w:tr w:rsidR="0069582C" w:rsidTr="000569E7">
        <w:tc>
          <w:tcPr>
            <w:tcW w:w="3227" w:type="dxa"/>
            <w:tcBorders>
              <w:top w:val="single" w:sz="4" w:space="0" w:color="000000"/>
              <w:left w:val="single" w:sz="4" w:space="0" w:color="000000"/>
              <w:bottom w:val="single" w:sz="4" w:space="0" w:color="000000"/>
            </w:tcBorders>
            <w:shd w:val="clear" w:color="auto" w:fill="BFBFBF"/>
          </w:tcPr>
          <w:p w:rsidR="0069582C" w:rsidRPr="0069582C" w:rsidRDefault="0069582C" w:rsidP="0081587B">
            <w:pPr>
              <w:spacing w:line="276" w:lineRule="auto"/>
            </w:pPr>
            <w:r w:rsidRPr="0069582C">
              <w:t>Flow of events – Basic path</w:t>
            </w:r>
          </w:p>
        </w:tc>
        <w:tc>
          <w:tcPr>
            <w:tcW w:w="5992" w:type="dxa"/>
            <w:tcBorders>
              <w:top w:val="single" w:sz="4" w:space="0" w:color="000000"/>
              <w:left w:val="single" w:sz="4" w:space="0" w:color="000000"/>
              <w:bottom w:val="single" w:sz="4" w:space="0" w:color="000000"/>
              <w:right w:val="single" w:sz="4" w:space="0" w:color="000000"/>
            </w:tcBorders>
            <w:shd w:val="clear" w:color="auto" w:fill="BFBFBF"/>
          </w:tcPr>
          <w:p w:rsidR="0069582C" w:rsidRPr="0069582C" w:rsidRDefault="0069582C" w:rsidP="0081587B">
            <w:pPr>
              <w:spacing w:line="276" w:lineRule="auto"/>
            </w:pPr>
            <w:r w:rsidRPr="0069582C">
              <w:t>Risk zones definition</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Step 9</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The risk modeler produces the risk zones</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Step 10</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The risk modeler completes the metadata of risk zones with the name of databases he used as sources (hazard areas, environment low-scale data, topographical data, etc)</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Step 11</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The risk modeler produces the risk zones</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Delivery</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Risk zones</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p>
        </w:tc>
      </w:tr>
      <w:tr w:rsidR="0069582C" w:rsidTr="000569E7">
        <w:tc>
          <w:tcPr>
            <w:tcW w:w="3227" w:type="dxa"/>
            <w:tcBorders>
              <w:top w:val="single" w:sz="4" w:space="0" w:color="000000"/>
              <w:left w:val="single" w:sz="4" w:space="0" w:color="000000"/>
              <w:bottom w:val="single" w:sz="4" w:space="0" w:color="000000"/>
            </w:tcBorders>
            <w:shd w:val="clear" w:color="auto" w:fill="BFBFBF"/>
          </w:tcPr>
          <w:p w:rsidR="0069582C" w:rsidRPr="0069582C" w:rsidRDefault="0069582C" w:rsidP="0081587B">
            <w:pPr>
              <w:spacing w:line="276" w:lineRule="auto"/>
            </w:pPr>
            <w:r w:rsidRPr="0069582C">
              <w:t>Flow of events – Alternative path</w:t>
            </w:r>
          </w:p>
        </w:tc>
        <w:tc>
          <w:tcPr>
            <w:tcW w:w="5992" w:type="dxa"/>
            <w:tcBorders>
              <w:top w:val="single" w:sz="4" w:space="0" w:color="000000"/>
              <w:left w:val="single" w:sz="4" w:space="0" w:color="000000"/>
              <w:bottom w:val="single" w:sz="4" w:space="0" w:color="000000"/>
              <w:right w:val="single" w:sz="4" w:space="0" w:color="000000"/>
            </w:tcBorders>
            <w:shd w:val="clear" w:color="auto" w:fill="BFBFBF"/>
          </w:tcPr>
          <w:p w:rsidR="0069582C" w:rsidRPr="0069582C" w:rsidRDefault="0069582C" w:rsidP="0081587B">
            <w:pPr>
              <w:spacing w:line="276" w:lineRule="auto"/>
            </w:pPr>
            <w:r w:rsidRPr="0069582C">
              <w:t xml:space="preserve">The risk modeler monitors the hazard area </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 xml:space="preserve">Step 11 –a </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The risk modeler monitors the hazard area with environmental monitoring facilities</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p>
        </w:tc>
      </w:tr>
      <w:tr w:rsidR="0069582C" w:rsidTr="000569E7">
        <w:tc>
          <w:tcPr>
            <w:tcW w:w="3227" w:type="dxa"/>
            <w:tcBorders>
              <w:top w:val="single" w:sz="4" w:space="0" w:color="000000"/>
              <w:left w:val="single" w:sz="4" w:space="0" w:color="000000"/>
              <w:bottom w:val="single" w:sz="4" w:space="0" w:color="000000"/>
            </w:tcBorders>
            <w:shd w:val="clear" w:color="auto" w:fill="BFBFBF"/>
          </w:tcPr>
          <w:p w:rsidR="0069582C" w:rsidRPr="0069582C" w:rsidRDefault="0069582C" w:rsidP="0081587B">
            <w:pPr>
              <w:spacing w:line="276" w:lineRule="auto"/>
            </w:pPr>
            <w:r w:rsidRPr="0069582C">
              <w:t>Flow of events – Basic path</w:t>
            </w:r>
          </w:p>
        </w:tc>
        <w:tc>
          <w:tcPr>
            <w:tcW w:w="5992" w:type="dxa"/>
            <w:tcBorders>
              <w:top w:val="single" w:sz="4" w:space="0" w:color="000000"/>
              <w:left w:val="single" w:sz="4" w:space="0" w:color="000000"/>
              <w:bottom w:val="single" w:sz="4" w:space="0" w:color="000000"/>
              <w:right w:val="single" w:sz="4" w:space="0" w:color="000000"/>
            </w:tcBorders>
            <w:shd w:val="clear" w:color="auto" w:fill="BFBFBF"/>
          </w:tcPr>
          <w:p w:rsidR="0069582C" w:rsidRPr="0069582C" w:rsidRDefault="0069582C" w:rsidP="0081587B">
            <w:pPr>
              <w:spacing w:line="276" w:lineRule="auto"/>
            </w:pPr>
            <w:r w:rsidRPr="0069582C">
              <w:t>Risk analysis at local level</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Step 12</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The local land-use planner obtains the risk zones</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Step 13</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The local land-use planner overlays the risk zones with the source databases quoted in the Metadata</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Step 14</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The local land-use planner overlays the risk zones with his database of topographical data. These data may be more accurate than the ones used by the risk manager, and are likely to be more up-to-date.</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Delivery</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 xml:space="preserve">Exposed elements </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p>
        </w:tc>
      </w:tr>
      <w:tr w:rsidR="0069582C" w:rsidTr="000569E7">
        <w:tc>
          <w:tcPr>
            <w:tcW w:w="3227" w:type="dxa"/>
            <w:tcBorders>
              <w:top w:val="single" w:sz="4" w:space="0" w:color="000000"/>
              <w:left w:val="single" w:sz="4" w:space="0" w:color="000000"/>
              <w:bottom w:val="single" w:sz="4" w:space="0" w:color="000000"/>
            </w:tcBorders>
            <w:shd w:val="clear" w:color="auto" w:fill="BFBFBF"/>
          </w:tcPr>
          <w:p w:rsidR="0069582C" w:rsidRPr="0069582C" w:rsidRDefault="0069582C" w:rsidP="0081587B">
            <w:pPr>
              <w:spacing w:line="276" w:lineRule="auto"/>
            </w:pPr>
            <w:r w:rsidRPr="0069582C">
              <w:t>Flow of events – Alternative path</w:t>
            </w:r>
          </w:p>
        </w:tc>
        <w:tc>
          <w:tcPr>
            <w:tcW w:w="5992" w:type="dxa"/>
            <w:tcBorders>
              <w:top w:val="single" w:sz="4" w:space="0" w:color="000000"/>
              <w:left w:val="single" w:sz="4" w:space="0" w:color="000000"/>
              <w:bottom w:val="single" w:sz="4" w:space="0" w:color="000000"/>
              <w:right w:val="single" w:sz="4" w:space="0" w:color="000000"/>
            </w:tcBorders>
            <w:shd w:val="clear" w:color="auto" w:fill="BFBFBF"/>
          </w:tcPr>
          <w:p w:rsidR="0069582C" w:rsidRPr="0069582C" w:rsidRDefault="0069582C" w:rsidP="0081587B">
            <w:pPr>
              <w:spacing w:line="276" w:lineRule="auto"/>
            </w:pPr>
            <w:r w:rsidRPr="0069582C">
              <w:t>The land-use planner calculates vulnerability at a local level</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Step 14 – a</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 xml:space="preserve">The local land-use planner sharpens the vulnerability of his territory with high-scale topographical data to the hazard area. </w:t>
            </w:r>
          </w:p>
          <w:p w:rsidR="0069582C" w:rsidRPr="0069582C" w:rsidRDefault="0069582C" w:rsidP="0081587B">
            <w:pPr>
              <w:spacing w:line="276" w:lineRule="auto"/>
            </w:pP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Delivery</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Vulnerability values</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p>
        </w:tc>
      </w:tr>
      <w:tr w:rsidR="0069582C" w:rsidTr="000569E7">
        <w:tc>
          <w:tcPr>
            <w:tcW w:w="3227" w:type="dxa"/>
            <w:tcBorders>
              <w:top w:val="single" w:sz="4" w:space="0" w:color="000000"/>
              <w:left w:val="single" w:sz="4" w:space="0" w:color="000000"/>
              <w:bottom w:val="single" w:sz="4" w:space="0" w:color="000000"/>
            </w:tcBorders>
            <w:shd w:val="clear" w:color="auto" w:fill="BFBFBF"/>
          </w:tcPr>
          <w:p w:rsidR="0069582C" w:rsidRPr="0069582C" w:rsidRDefault="0069582C" w:rsidP="0081587B">
            <w:pPr>
              <w:spacing w:line="276" w:lineRule="auto"/>
            </w:pPr>
            <w:r w:rsidRPr="0069582C">
              <w:t>Flow of events – Basic path</w:t>
            </w:r>
          </w:p>
        </w:tc>
        <w:tc>
          <w:tcPr>
            <w:tcW w:w="5992" w:type="dxa"/>
            <w:tcBorders>
              <w:top w:val="single" w:sz="4" w:space="0" w:color="000000"/>
              <w:left w:val="single" w:sz="4" w:space="0" w:color="000000"/>
              <w:bottom w:val="single" w:sz="4" w:space="0" w:color="000000"/>
              <w:right w:val="single" w:sz="4" w:space="0" w:color="000000"/>
            </w:tcBorders>
            <w:shd w:val="clear" w:color="auto" w:fill="BFBFBF"/>
          </w:tcPr>
          <w:p w:rsidR="0069582C" w:rsidRPr="0069582C" w:rsidRDefault="0069582C" w:rsidP="0081587B">
            <w:pPr>
              <w:spacing w:line="276" w:lineRule="auto"/>
            </w:pPr>
            <w:r w:rsidRPr="0069582C">
              <w:t>Use of risk zones analysis at the local level</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Step 15</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The local decision-makers use these analyses as input for risk mitigation (consolidation of buildings, construction of embankments, public awareness, reforestation, implementing local development plans, implementing deterrent measures, implementing insurance/reassurance measures).</w:t>
            </w:r>
          </w:p>
        </w:tc>
      </w:tr>
      <w:tr w:rsidR="0069582C" w:rsidTr="000569E7">
        <w:trPr>
          <w:trHeight w:val="357"/>
        </w:trPr>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Step 16</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The local decision-makers use these analyses as input for risk disaster management (creation of crisis management plans)</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Data source: name</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Environmental facilities, Land-Use data, risk zones</w:t>
            </w:r>
          </w:p>
        </w:tc>
      </w:tr>
      <w:tr w:rsidR="0069582C" w:rsidTr="000569E7">
        <w:tc>
          <w:tcPr>
            <w:tcW w:w="3227" w:type="dxa"/>
            <w:tcBorders>
              <w:top w:val="single" w:sz="4" w:space="0" w:color="000000"/>
              <w:left w:val="single" w:sz="4" w:space="0" w:color="000000"/>
              <w:bottom w:val="single" w:sz="4" w:space="0" w:color="000000"/>
            </w:tcBorders>
            <w:shd w:val="clear" w:color="auto" w:fill="BFBFBF"/>
          </w:tcPr>
          <w:p w:rsidR="0069582C" w:rsidRPr="0069582C" w:rsidRDefault="0069582C" w:rsidP="0081587B">
            <w:pPr>
              <w:spacing w:line="276" w:lineRule="auto"/>
            </w:pPr>
          </w:p>
        </w:tc>
        <w:tc>
          <w:tcPr>
            <w:tcW w:w="5992" w:type="dxa"/>
            <w:tcBorders>
              <w:top w:val="single" w:sz="4" w:space="0" w:color="000000"/>
              <w:left w:val="single" w:sz="4" w:space="0" w:color="000000"/>
              <w:bottom w:val="single" w:sz="4" w:space="0" w:color="000000"/>
              <w:right w:val="single" w:sz="4" w:space="0" w:color="000000"/>
            </w:tcBorders>
            <w:shd w:val="clear" w:color="auto" w:fill="BFBFBF"/>
          </w:tcPr>
          <w:p w:rsidR="0069582C" w:rsidRPr="0069582C" w:rsidRDefault="0069582C" w:rsidP="0081587B">
            <w:pPr>
              <w:spacing w:line="276" w:lineRule="auto"/>
            </w:pP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Default="0069582C" w:rsidP="0081587B">
            <w:pPr>
              <w:spacing w:line="276" w:lineRule="auto"/>
              <w:rPr>
                <w:lang w:val="en-US"/>
              </w:rPr>
            </w:pPr>
            <w:r w:rsidRPr="0069582C">
              <w:t xml:space="preserve">Flow of </w:t>
            </w:r>
            <w:r>
              <w:rPr>
                <w:lang w:val="en-US"/>
              </w:rPr>
              <w:t>events – Alternative path</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The land-use planner monitors the hazard</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81587B">
            <w:pPr>
              <w:spacing w:line="276" w:lineRule="auto"/>
            </w:pPr>
            <w:r w:rsidRPr="0069582C">
              <w:t>Step 17</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81587B">
            <w:pPr>
              <w:spacing w:line="276" w:lineRule="auto"/>
            </w:pPr>
            <w:r w:rsidRPr="0069582C">
              <w:t xml:space="preserve">The local land-use planner monitors the hazard area with environmental monitoring facilities </w:t>
            </w:r>
          </w:p>
        </w:tc>
      </w:tr>
    </w:tbl>
    <w:p w:rsidR="0081587B" w:rsidRDefault="0081587B" w:rsidP="00A4425F">
      <w:pPr>
        <w:rPr>
          <w:rStyle w:val="b2Char"/>
          <w:szCs w:val="24"/>
        </w:rPr>
      </w:pPr>
    </w:p>
    <w:p w:rsidR="0069582C" w:rsidRPr="0069582C" w:rsidRDefault="0081587B" w:rsidP="0069582C">
      <w:pPr>
        <w:rPr>
          <w:rFonts w:cs="Arial"/>
          <w:lang w:eastAsia="es-ES"/>
        </w:rPr>
      </w:pPr>
      <w:r>
        <w:rPr>
          <w:rStyle w:val="b2Char"/>
          <w:szCs w:val="24"/>
        </w:rPr>
        <w:br w:type="page"/>
      </w:r>
    </w:p>
    <w:p w:rsidR="0069582C" w:rsidRPr="004A6520" w:rsidRDefault="0069582C" w:rsidP="004A6520">
      <w:pPr>
        <w:pStyle w:val="a2"/>
        <w:numPr>
          <w:ilvl w:val="1"/>
          <w:numId w:val="3"/>
        </w:numPr>
        <w:tabs>
          <w:tab w:val="left" w:pos="500"/>
          <w:tab w:val="left" w:pos="851"/>
        </w:tabs>
        <w:rPr>
          <w:b w:val="0"/>
        </w:rPr>
      </w:pPr>
      <w:bookmarkStart w:id="811" w:name="_Toc374464182"/>
      <w:r w:rsidRPr="004A6520">
        <w:rPr>
          <w:b w:val="0"/>
        </w:rPr>
        <w:t>Forest Fires</w:t>
      </w:r>
      <w:bookmarkEnd w:id="811"/>
    </w:p>
    <w:p w:rsidR="0069582C" w:rsidRPr="004A6520" w:rsidRDefault="0069582C" w:rsidP="0069582C">
      <w:pPr>
        <w:rPr>
          <w:rFonts w:cs="Arial"/>
          <w:b/>
          <w:lang w:eastAsia="es-ES"/>
        </w:rPr>
      </w:pPr>
      <w:bookmarkStart w:id="812" w:name="_Toc275961436"/>
      <w:bookmarkStart w:id="813" w:name="_Toc277773619"/>
      <w:r w:rsidRPr="004A6520">
        <w:rPr>
          <w:rFonts w:cs="Arial"/>
          <w:b/>
          <w:lang w:eastAsia="es-ES"/>
        </w:rPr>
        <w:t>Introduction</w:t>
      </w:r>
      <w:bookmarkEnd w:id="812"/>
      <w:bookmarkEnd w:id="813"/>
    </w:p>
    <w:p w:rsidR="0069582C" w:rsidRPr="00CB6B40" w:rsidRDefault="0069582C" w:rsidP="0069582C">
      <w:pPr>
        <w:rPr>
          <w:rFonts w:cs="Arial"/>
          <w:lang w:eastAsia="es-ES"/>
        </w:rPr>
      </w:pPr>
    </w:p>
    <w:p w:rsidR="0069582C" w:rsidRPr="00CB6B40" w:rsidRDefault="0069582C" w:rsidP="0069582C">
      <w:pPr>
        <w:rPr>
          <w:rFonts w:cs="Arial"/>
          <w:lang w:eastAsia="es-ES"/>
        </w:rPr>
      </w:pPr>
      <w:r w:rsidRPr="00CB6B40">
        <w:rPr>
          <w:rFonts w:cs="Arial"/>
          <w:lang w:eastAsia="es-ES"/>
        </w:rPr>
        <w:t>Forest fires are a major concern especially for southern Member States of the EU. As reported by the European Forest Fire Information System (EFFIS) an average of 70 000 fires take place every year burning more than half a million hectares in Europe. Although no clear trend regarding the areas burnt by forest fires could be detected in the last decades, fire events show increased intensity and impacts with a high number of fatalities and large economic losses. To address the increasing risks of forest fires, forest fire management has been improved in an integrated way. Thereby, a particular focus is being placed on forest fire prevention measures.</w:t>
      </w:r>
    </w:p>
    <w:p w:rsidR="0069582C" w:rsidRPr="0069582C" w:rsidRDefault="0069582C" w:rsidP="0069582C"/>
    <w:p w:rsidR="0069582C" w:rsidRPr="00CB6B40" w:rsidRDefault="0069582C" w:rsidP="0069582C">
      <w:pPr>
        <w:rPr>
          <w:rFonts w:cs="Arial"/>
          <w:lang w:eastAsia="es-ES"/>
        </w:rPr>
      </w:pPr>
      <w:r w:rsidRPr="0069582C">
        <w:t>Specific forest fire policies exist in most EU Member States, but a harmonisation of these policies at the European level has not yet been achieved. At EU level a first regulation on forest fire prevention was issued in 1992. Since then several European initiatives have taken place. The European Commission has developed since 1998 the European Forest Fire Information System (EFFIS) which includes a module for forecasting and assessing the risks of forest fire at European level. The EFFIS</w:t>
      </w:r>
      <w:r w:rsidRPr="0069582C">
        <w:footnoteReference w:id="22"/>
      </w:r>
      <w:r w:rsidRPr="0069582C">
        <w:t xml:space="preserve"> established by the Joint Research Centre and the Directorate General for Environment, is the EU</w:t>
      </w:r>
      <w:r>
        <w:rPr>
          <w:rFonts w:cs="Arial"/>
          <w:lang w:eastAsia="es-ES"/>
        </w:rPr>
        <w:t xml:space="preserve"> focal point for information on forest fires addressing fire prevention, fire fighting and post fire evaluations. The wide range of available data and models covers among others fire danger forecast, fire emission and fire damage assessment, post-fire vegetation recovery</w:t>
      </w:r>
      <w:r w:rsidRPr="00CB6B40">
        <w:rPr>
          <w:rFonts w:cs="Arial"/>
          <w:lang w:eastAsia="es-ES"/>
        </w:rPr>
        <w:t>.</w:t>
      </w:r>
    </w:p>
    <w:p w:rsidR="0069582C" w:rsidRPr="0069582C" w:rsidRDefault="0069582C" w:rsidP="0069582C"/>
    <w:p w:rsidR="0069582C" w:rsidRPr="00CB6B40" w:rsidRDefault="0069582C" w:rsidP="0069582C">
      <w:pPr>
        <w:rPr>
          <w:rFonts w:cs="Arial"/>
          <w:lang w:eastAsia="es-ES"/>
        </w:rPr>
      </w:pPr>
      <w:r w:rsidRPr="0069582C">
        <w:rPr>
          <w:b/>
        </w:rPr>
        <w:t xml:space="preserve">In the last years </w:t>
      </w:r>
      <w:r w:rsidRPr="00CB6B40">
        <w:rPr>
          <w:rFonts w:cs="Arial"/>
          <w:lang w:eastAsia="es-ES"/>
        </w:rPr>
        <w:t xml:space="preserve">the Commission put forest fires higher on the political agenda, focusing </w:t>
      </w:r>
      <w:r>
        <w:rPr>
          <w:rFonts w:cs="Arial"/>
          <w:lang w:eastAsia="es-ES"/>
        </w:rPr>
        <w:t xml:space="preserve">not only on fire fighting but also </w:t>
      </w:r>
      <w:r w:rsidRPr="00CB6B40">
        <w:rPr>
          <w:rFonts w:cs="Arial"/>
          <w:lang w:eastAsia="es-ES"/>
        </w:rPr>
        <w:t>on prevention and adapting forest</w:t>
      </w:r>
      <w:r>
        <w:rPr>
          <w:rFonts w:cs="Arial"/>
          <w:lang w:eastAsia="es-ES"/>
        </w:rPr>
        <w:t xml:space="preserve"> management</w:t>
      </w:r>
      <w:r w:rsidRPr="00CB6B40">
        <w:rPr>
          <w:rFonts w:cs="Arial"/>
          <w:lang w:eastAsia="es-ES"/>
        </w:rPr>
        <w:t xml:space="preserve"> to climate change. In these fields, preparatory work on two Council conclusions was </w:t>
      </w:r>
      <w:r>
        <w:rPr>
          <w:rFonts w:cs="Arial"/>
          <w:lang w:eastAsia="es-ES"/>
        </w:rPr>
        <w:t>carried out</w:t>
      </w:r>
      <w:r w:rsidRPr="00CB6B40">
        <w:rPr>
          <w:rFonts w:cs="Arial"/>
          <w:lang w:eastAsia="es-ES"/>
        </w:rPr>
        <w:t>, the Commission adopted the Green Paper on forest protection and information and the European Parliament took initiatives in forest fire prevention. Furthermore the Commission supported the setting-up of the EU Forest Fires Tactical Reserve (EUFFTR), which aims at stepping up Member States cooperation to reinforce the overall EU fire-fighting capacity.</w:t>
      </w:r>
    </w:p>
    <w:p w:rsidR="0069582C" w:rsidRPr="00CB6B40" w:rsidRDefault="0069582C" w:rsidP="0069582C">
      <w:bookmarkStart w:id="814" w:name="_Toc274486074"/>
      <w:bookmarkEnd w:id="814"/>
    </w:p>
    <w:p w:rsidR="0069582C" w:rsidRPr="0069582C" w:rsidRDefault="0069582C" w:rsidP="0069582C">
      <w:bookmarkStart w:id="815" w:name="_Toc275961438"/>
      <w:bookmarkStart w:id="816" w:name="_Toc277773621"/>
      <w:r w:rsidRPr="00CB6B40">
        <w:t>Overview and involved actors</w:t>
      </w:r>
      <w:bookmarkEnd w:id="815"/>
      <w:bookmarkEnd w:id="816"/>
    </w:p>
    <w:p w:rsidR="0069582C" w:rsidRPr="00533205" w:rsidRDefault="0069582C" w:rsidP="0069582C">
      <w:pPr>
        <w:rPr>
          <w:rFonts w:cs="Arial"/>
          <w:lang w:eastAsia="en-US"/>
        </w:rPr>
      </w:pPr>
      <w:r w:rsidRPr="0069582C">
        <w:t>There is lack of consensus in the literature on the meaning of the term "forest fire risk". Allgöwer et al. (2003) identified two main approaches to this term. First, the "wildland fire community" has defined fire risk by looking at the chances of having a fire event. For instance, FAO</w:t>
      </w:r>
      <w:r w:rsidRPr="0069582C">
        <w:footnoteReference w:id="23"/>
      </w:r>
      <w:r w:rsidRPr="0069582C">
        <w:t xml:space="preserve"> defines forest fire risk as "the probability of fire initiation due to the presence and activity of a causative agent". This approach neglect the outcome (damage potential) of a possible fire event (Allgöwer et al., 2003; Chuvieco et al., 2010). Second, the "structural fire community" has implemented a fire risk approach that is more in line with the approach followed in other natural hazards, where risk is a function of probability of occurrence and consequence. In this document we follow the second approach because of its comprehensiveness and the inclusion of the two main components of forest fire risk: fire danger and vulnerability. Within this approach fire risk is the probability of a fire to happen and its consequences, fire danger considers the potential that a fire ignites and propagates, and vulnerability relates to the potential damage caused by the fire. It is noteworthy that the term exposure is not common in the forest fire literature. Being not exhaustive the table below illustrates the terminology used in the Forest Fires Use Case and compares it with the terminology adopted in Chapter 2 by TWG NZ. </w:t>
      </w:r>
      <w:r w:rsidR="00533205" w:rsidRPr="00533205">
        <w:t>Figure 2</w:t>
      </w:r>
      <w:r w:rsidRPr="00533205">
        <w:rPr>
          <w:rFonts w:cs="Arial"/>
          <w:lang w:eastAsia="en-US"/>
        </w:rPr>
        <w:t xml:space="preserve"> shows the framework adopted in this document and the interlinks between the factors of forest fire risk.</w:t>
      </w:r>
    </w:p>
    <w:p w:rsidR="0069582C" w:rsidRPr="0069582C" w:rsidRDefault="0069582C" w:rsidP="0069582C"/>
    <w:p w:rsidR="0069582C" w:rsidRPr="0069582C" w:rsidRDefault="0069582C" w:rsidP="0069582C"/>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7"/>
        <w:gridCol w:w="5992"/>
      </w:tblGrid>
      <w:tr w:rsidR="0069582C" w:rsidRPr="005E5193" w:rsidTr="000569E7">
        <w:tc>
          <w:tcPr>
            <w:tcW w:w="3227" w:type="dxa"/>
            <w:tcBorders>
              <w:top w:val="single" w:sz="4" w:space="0" w:color="000000"/>
              <w:left w:val="single" w:sz="4" w:space="0" w:color="000000"/>
              <w:bottom w:val="single" w:sz="4" w:space="0" w:color="000000"/>
            </w:tcBorders>
            <w:shd w:val="clear" w:color="auto" w:fill="A6A6A6"/>
          </w:tcPr>
          <w:p w:rsidR="0069582C" w:rsidRPr="005E5193" w:rsidRDefault="0069582C" w:rsidP="0069582C">
            <w:pPr>
              <w:rPr>
                <w:rFonts w:eastAsia="Times New Roman"/>
                <w:b/>
                <w:lang w:val="en-US"/>
              </w:rPr>
            </w:pPr>
            <w:r w:rsidRPr="0069582C">
              <w:t xml:space="preserve">Data Specification </w:t>
            </w:r>
            <w:r w:rsidRPr="005E5193">
              <w:rPr>
                <w:rFonts w:eastAsia="Times New Roman"/>
                <w:b/>
                <w:lang w:val="en-US"/>
              </w:rPr>
              <w:t>on Natural Risk Zones</w:t>
            </w:r>
          </w:p>
        </w:tc>
        <w:tc>
          <w:tcPr>
            <w:tcW w:w="5992" w:type="dxa"/>
            <w:tcBorders>
              <w:top w:val="single" w:sz="4" w:space="0" w:color="000000"/>
              <w:left w:val="single" w:sz="4" w:space="0" w:color="000000"/>
              <w:bottom w:val="single" w:sz="4" w:space="0" w:color="000000"/>
              <w:right w:val="single" w:sz="4" w:space="0" w:color="000000"/>
            </w:tcBorders>
            <w:shd w:val="clear" w:color="auto" w:fill="A6A6A6"/>
          </w:tcPr>
          <w:p w:rsidR="0069582C" w:rsidRPr="0069582C" w:rsidRDefault="0069582C" w:rsidP="0069582C">
            <w:r w:rsidRPr="0069582C">
              <w:t>Forest Fires Use Case</w:t>
            </w:r>
          </w:p>
        </w:tc>
      </w:tr>
      <w:tr w:rsidR="0069582C" w:rsidRPr="005E5193" w:rsidTr="00E56119">
        <w:tc>
          <w:tcPr>
            <w:tcW w:w="3227" w:type="dxa"/>
            <w:tcBorders>
              <w:top w:val="single" w:sz="4" w:space="0" w:color="000000"/>
              <w:left w:val="single" w:sz="4" w:space="0" w:color="000000"/>
              <w:bottom w:val="single" w:sz="4" w:space="0" w:color="000000"/>
            </w:tcBorders>
          </w:tcPr>
          <w:p w:rsidR="0069582C" w:rsidRPr="005E5193" w:rsidRDefault="0069582C" w:rsidP="0069582C">
            <w:pPr>
              <w:rPr>
                <w:rFonts w:eastAsia="Times New Roman"/>
                <w:lang w:val="en-US"/>
              </w:rPr>
            </w:pPr>
            <w:r w:rsidRPr="0069582C">
              <w:t>Hazard: A</w:t>
            </w:r>
            <w:r w:rsidRPr="005E5193">
              <w:rPr>
                <w:rFonts w:eastAsia="Times New Roman"/>
                <w:lang w:val="en-US"/>
              </w:rPr>
              <w:t xml:space="preserve"> dangerous phenomenon, substance, human activity or condition that may cause loss of life, injury or other health impacts, property damage, loss of livelihoods and services, social and economic disruption, or environmental damage.</w:t>
            </w:r>
          </w:p>
        </w:tc>
        <w:tc>
          <w:tcPr>
            <w:tcW w:w="5992" w:type="dxa"/>
            <w:tcBorders>
              <w:top w:val="single" w:sz="4" w:space="0" w:color="000000"/>
              <w:left w:val="single" w:sz="4" w:space="0" w:color="000000"/>
              <w:bottom w:val="single" w:sz="4" w:space="0" w:color="000000"/>
              <w:right w:val="single" w:sz="4" w:space="0" w:color="000000"/>
            </w:tcBorders>
            <w:vAlign w:val="center"/>
          </w:tcPr>
          <w:p w:rsidR="0069582C" w:rsidRPr="005E5193" w:rsidRDefault="0069582C" w:rsidP="0069582C">
            <w:pPr>
              <w:rPr>
                <w:rFonts w:eastAsia="Times New Roman"/>
                <w:lang w:val="en-US"/>
              </w:rPr>
            </w:pPr>
            <w:r w:rsidRPr="0069582C">
              <w:t>Forest fire danger can be defined as the probability that a fire with</w:t>
            </w:r>
            <w:r w:rsidRPr="005E5193">
              <w:rPr>
                <w:rFonts w:eastAsia="Times New Roman"/>
                <w:lang w:val="en-US"/>
              </w:rPr>
              <w:t xml:space="preserve"> a given intensity ignites and propagates.</w:t>
            </w:r>
          </w:p>
        </w:tc>
      </w:tr>
      <w:tr w:rsidR="0069582C" w:rsidRPr="005E5193" w:rsidTr="00E56119">
        <w:tc>
          <w:tcPr>
            <w:tcW w:w="3227" w:type="dxa"/>
            <w:tcBorders>
              <w:top w:val="single" w:sz="4" w:space="0" w:color="000000"/>
              <w:left w:val="single" w:sz="4" w:space="0" w:color="000000"/>
              <w:bottom w:val="single" w:sz="4" w:space="0" w:color="000000"/>
            </w:tcBorders>
          </w:tcPr>
          <w:p w:rsidR="0069582C" w:rsidRPr="005E5193" w:rsidRDefault="0069582C" w:rsidP="0069582C">
            <w:pPr>
              <w:rPr>
                <w:rFonts w:eastAsia="Times New Roman"/>
                <w:lang w:val="en-US"/>
              </w:rPr>
            </w:pPr>
            <w:r w:rsidRPr="0069582C">
              <w:t>Exposure: People</w:t>
            </w:r>
            <w:r w:rsidRPr="005E5193">
              <w:rPr>
                <w:rFonts w:ascii="ArialMT" w:eastAsia="Times New Roman" w:hAnsi="ArialMT" w:cs="ArialMT"/>
                <w:color w:val="010202"/>
              </w:rPr>
              <w:t>, property, systems, or other elements present in hazard zones that are thereby subject to potential losses.</w:t>
            </w:r>
          </w:p>
        </w:tc>
        <w:tc>
          <w:tcPr>
            <w:tcW w:w="5992" w:type="dxa"/>
            <w:vMerge w:val="restart"/>
            <w:tcBorders>
              <w:top w:val="single" w:sz="4" w:space="0" w:color="000000"/>
              <w:left w:val="single" w:sz="4" w:space="0" w:color="000000"/>
              <w:bottom w:val="single" w:sz="4" w:space="0" w:color="000000"/>
              <w:right w:val="single" w:sz="4" w:space="0" w:color="000000"/>
            </w:tcBorders>
            <w:vAlign w:val="center"/>
          </w:tcPr>
          <w:p w:rsidR="0069582C" w:rsidRPr="005E5193" w:rsidRDefault="0069582C" w:rsidP="0069582C">
            <w:pPr>
              <w:rPr>
                <w:rFonts w:eastAsia="Times New Roman"/>
                <w:lang w:val="en-US"/>
              </w:rPr>
            </w:pPr>
            <w:r w:rsidRPr="0069582C">
              <w:t>Forest fire vulnerability is a notion referring to potential fire damage and impact</w:t>
            </w:r>
            <w:r w:rsidRPr="005E5193">
              <w:rPr>
                <w:rFonts w:eastAsia="Times New Roman"/>
                <w:lang w:val="en-US"/>
              </w:rPr>
              <w:t>. Hence, within the approach adopted in this Use Case, the vulnerability factor assesses potential damage and impact caused by the fire.</w:t>
            </w:r>
          </w:p>
        </w:tc>
      </w:tr>
      <w:tr w:rsidR="0069582C" w:rsidRPr="005E5193" w:rsidTr="00E56119">
        <w:tc>
          <w:tcPr>
            <w:tcW w:w="3227" w:type="dxa"/>
            <w:tcBorders>
              <w:top w:val="single" w:sz="4" w:space="0" w:color="000000"/>
              <w:left w:val="single" w:sz="4" w:space="0" w:color="000000"/>
              <w:bottom w:val="single" w:sz="4" w:space="0" w:color="000000"/>
            </w:tcBorders>
          </w:tcPr>
          <w:p w:rsidR="0069582C" w:rsidRPr="005E5193" w:rsidRDefault="0069582C" w:rsidP="0069582C">
            <w:pPr>
              <w:rPr>
                <w:rFonts w:eastAsia="Times New Roman"/>
                <w:lang w:val="en-US"/>
              </w:rPr>
            </w:pPr>
            <w:r w:rsidRPr="0069582C">
              <w:t>Vulnerability: The</w:t>
            </w:r>
            <w:r w:rsidRPr="005E5193">
              <w:rPr>
                <w:rFonts w:eastAsia="Times New Roman"/>
                <w:lang w:val="en-US"/>
              </w:rPr>
              <w:t xml:space="preserve"> characteristics and circumstances of a community, system or asset that make it susceptible to the damaging effects of a hazard.</w:t>
            </w:r>
          </w:p>
        </w:tc>
        <w:tc>
          <w:tcPr>
            <w:tcW w:w="5992" w:type="dxa"/>
            <w:vMerge/>
            <w:tcBorders>
              <w:top w:val="single" w:sz="4" w:space="0" w:color="000000"/>
              <w:left w:val="single" w:sz="4" w:space="0" w:color="000000"/>
              <w:bottom w:val="single" w:sz="4" w:space="0" w:color="000000"/>
              <w:right w:val="single" w:sz="4" w:space="0" w:color="000000"/>
            </w:tcBorders>
            <w:vAlign w:val="center"/>
          </w:tcPr>
          <w:p w:rsidR="0069582C" w:rsidRPr="0069582C" w:rsidRDefault="0069582C" w:rsidP="0069582C"/>
        </w:tc>
      </w:tr>
      <w:tr w:rsidR="0069582C" w:rsidRPr="005E5193" w:rsidTr="00E56119">
        <w:tc>
          <w:tcPr>
            <w:tcW w:w="3227" w:type="dxa"/>
            <w:tcBorders>
              <w:top w:val="single" w:sz="4" w:space="0" w:color="000000"/>
              <w:left w:val="single" w:sz="4" w:space="0" w:color="000000"/>
              <w:bottom w:val="single" w:sz="4" w:space="0" w:color="000000"/>
            </w:tcBorders>
          </w:tcPr>
          <w:p w:rsidR="0069582C" w:rsidRPr="005E5193" w:rsidRDefault="0069582C" w:rsidP="0069582C">
            <w:pPr>
              <w:rPr>
                <w:rFonts w:eastAsia="Times New Roman"/>
                <w:lang w:val="en-US"/>
              </w:rPr>
            </w:pPr>
            <w:r w:rsidRPr="0069582C">
              <w:t>Risk: the</w:t>
            </w:r>
            <w:r w:rsidRPr="005E5193">
              <w:rPr>
                <w:rFonts w:ascii="ArialMT" w:eastAsia="Times New Roman" w:hAnsi="ArialMT" w:cs="ArialMT"/>
                <w:color w:val="010202"/>
              </w:rPr>
              <w:t xml:space="preserve"> combination of the consequences of an event (hazard) and the associated likelihood/probability of its occurrence.</w:t>
            </w:r>
          </w:p>
        </w:tc>
        <w:tc>
          <w:tcPr>
            <w:tcW w:w="5992" w:type="dxa"/>
            <w:tcBorders>
              <w:top w:val="single" w:sz="4" w:space="0" w:color="000000"/>
              <w:left w:val="single" w:sz="4" w:space="0" w:color="000000"/>
              <w:bottom w:val="single" w:sz="4" w:space="0" w:color="000000"/>
              <w:right w:val="single" w:sz="4" w:space="0" w:color="000000"/>
            </w:tcBorders>
            <w:vAlign w:val="center"/>
          </w:tcPr>
          <w:p w:rsidR="0069582C" w:rsidRPr="0069582C" w:rsidRDefault="0069582C" w:rsidP="0069582C">
            <w:r w:rsidRPr="0069582C">
              <w:t>Forest fire risk is a function of probability of occurrence and consequence.</w:t>
            </w:r>
          </w:p>
        </w:tc>
      </w:tr>
    </w:tbl>
    <w:p w:rsidR="004A6520" w:rsidRDefault="004A6520" w:rsidP="004A6520">
      <w:pPr>
        <w:rPr>
          <w:b/>
          <w:lang w:eastAsia="en-US"/>
        </w:rPr>
      </w:pPr>
    </w:p>
    <w:p w:rsidR="0069582C" w:rsidRPr="00256BE3" w:rsidRDefault="0069582C" w:rsidP="004A6520">
      <w:pPr>
        <w:rPr>
          <w:lang w:eastAsia="en-US"/>
        </w:rPr>
      </w:pPr>
      <w:r w:rsidRPr="004A6520">
        <w:rPr>
          <w:b/>
          <w:lang w:eastAsia="en-US"/>
        </w:rPr>
        <w:t xml:space="preserve">In addition </w:t>
      </w:r>
      <w:r w:rsidRPr="004A6520">
        <w:rPr>
          <w:lang w:eastAsia="en-US"/>
        </w:rPr>
        <w:t>to the</w:t>
      </w:r>
      <w:r w:rsidRPr="00256BE3">
        <w:rPr>
          <w:lang w:eastAsia="en-US"/>
        </w:rPr>
        <w:t xml:space="preserve"> general conceptual framework, there are several perspectives from which forest fire risk assessments can be addressed. From the time-scale of the factors included in the assessment, fire risk can be classified into long-term and short term (San-Miguel-Ayanz et al., 2003). Long-term indices are based on variables that change relatively little in the short to medium term (e.g. topography, fuel). This type of assessment is useful for supporting management procedures such as long-term sustainable land management, rural planning, fire prevention and preparation of fire fighting strategies. Short term fire risk indices are based on variables that change nearly continuously over time, such as weather conditions. They are usually operationally implemented for early warning and preparedness support.</w:t>
      </w:r>
    </w:p>
    <w:p w:rsidR="0069582C" w:rsidRPr="0069582C" w:rsidRDefault="0069582C" w:rsidP="004A6520">
      <w:pPr>
        <w:rPr>
          <w:b/>
        </w:rPr>
      </w:pPr>
    </w:p>
    <w:p w:rsidR="0069582C" w:rsidRPr="0083591F" w:rsidRDefault="0069582C" w:rsidP="0069582C">
      <w:pPr>
        <w:rPr>
          <w:rFonts w:cs="Arial"/>
        </w:rPr>
      </w:pPr>
      <w:r w:rsidRPr="0083591F">
        <w:t>This</w:t>
      </w:r>
      <w:r w:rsidRPr="0083591F">
        <w:rPr>
          <w:rFonts w:cs="Arial"/>
          <w:lang w:eastAsia="en-US"/>
        </w:rPr>
        <w:t xml:space="preserve"> use case describes the process for setting up the geographic data relevant for assessing forest fires risk (</w:t>
      </w:r>
      <w:r w:rsidR="0083591F" w:rsidRPr="0083591F">
        <w:t>Figure 2</w:t>
      </w:r>
      <w:r w:rsidRPr="0083591F">
        <w:rPr>
          <w:rFonts w:cs="Arial"/>
          <w:lang w:eastAsia="en-US"/>
        </w:rPr>
        <w:t>). The modelling aspects behind fire danger, vulnerability or risk are out of the scope of the use cases in this document.</w:t>
      </w:r>
    </w:p>
    <w:p w:rsidR="0083591F" w:rsidRDefault="002E751E" w:rsidP="0083591F">
      <w:pPr>
        <w:keepNext/>
        <w:jc w:val="center"/>
      </w:pPr>
      <w:r>
        <w:rPr>
          <w:noProof/>
          <w:lang w:val="en-US" w:eastAsia="en-US"/>
        </w:rPr>
        <w:drawing>
          <wp:inline distT="0" distB="0" distL="0" distR="0" wp14:anchorId="377D8962" wp14:editId="660C46B9">
            <wp:extent cx="3208020" cy="32080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8020" cy="3208020"/>
                    </a:xfrm>
                    <a:prstGeom prst="rect">
                      <a:avLst/>
                    </a:prstGeom>
                    <a:noFill/>
                    <a:ln>
                      <a:noFill/>
                    </a:ln>
                  </pic:spPr>
                </pic:pic>
              </a:graphicData>
            </a:graphic>
          </wp:inline>
        </w:drawing>
      </w:r>
    </w:p>
    <w:p w:rsidR="0069582C" w:rsidRPr="00CB6B40" w:rsidRDefault="0083591F" w:rsidP="0083591F">
      <w:pPr>
        <w:pStyle w:val="Caption"/>
        <w:jc w:val="center"/>
        <w:rPr>
          <w:rFonts w:ascii="AdvTimes" w:hAnsi="AdvTimes" w:cs="AdvTimes"/>
          <w:lang w:eastAsia="en-US"/>
        </w:rPr>
      </w:pPr>
      <w:r>
        <w:t xml:space="preserve">Figure 2: </w:t>
      </w:r>
      <w:r w:rsidRPr="00297BB7">
        <w:t>Forest fire risk analysis framework. Source: Allgöwer et al. (2003).</w:t>
      </w:r>
    </w:p>
    <w:p w:rsidR="0069582C" w:rsidRDefault="0069582C" w:rsidP="0069582C">
      <w:bookmarkStart w:id="817" w:name="_Ref288484587"/>
      <w:bookmarkStart w:id="818" w:name="_Ref288484594"/>
    </w:p>
    <w:p w:rsidR="0083591F" w:rsidRDefault="002E751E" w:rsidP="0083591F">
      <w:pPr>
        <w:keepNext/>
        <w:jc w:val="center"/>
      </w:pPr>
      <w:r>
        <w:rPr>
          <w:noProof/>
          <w:lang w:val="en-US" w:eastAsia="en-US"/>
        </w:rPr>
        <w:drawing>
          <wp:inline distT="0" distB="0" distL="0" distR="0" wp14:anchorId="0002040C" wp14:editId="6861F5DB">
            <wp:extent cx="3147060" cy="2887980"/>
            <wp:effectExtent l="0" t="0" r="0" b="7620"/>
            <wp:docPr id="22" name="Picture 22" descr="DiagramaUML MSvisio Raquel_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gramaUML MSvisio Raquel_j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47060" cy="2887980"/>
                    </a:xfrm>
                    <a:prstGeom prst="rect">
                      <a:avLst/>
                    </a:prstGeom>
                    <a:noFill/>
                    <a:ln>
                      <a:noFill/>
                    </a:ln>
                  </pic:spPr>
                </pic:pic>
              </a:graphicData>
            </a:graphic>
          </wp:inline>
        </w:drawing>
      </w:r>
    </w:p>
    <w:p w:rsidR="0069582C" w:rsidRDefault="0083591F" w:rsidP="0083591F">
      <w:pPr>
        <w:pStyle w:val="Caption"/>
        <w:jc w:val="center"/>
      </w:pPr>
      <w:r>
        <w:t xml:space="preserve">Figure </w:t>
      </w:r>
      <w:r w:rsidR="00A4425F">
        <w:t>3</w:t>
      </w:r>
      <w:r>
        <w:t xml:space="preserve">: </w:t>
      </w:r>
      <w:r w:rsidRPr="007A6528">
        <w:t>Forest fires use case diagram.</w:t>
      </w:r>
    </w:p>
    <w:bookmarkEnd w:id="817"/>
    <w:bookmarkEnd w:id="818"/>
    <w:p w:rsidR="0083591F" w:rsidRDefault="0083591F" w:rsidP="0069582C">
      <w:pPr>
        <w:rPr>
          <w:rFonts w:cs="Arial"/>
          <w:b/>
          <w:lang w:eastAsia="en-US"/>
        </w:rPr>
      </w:pPr>
    </w:p>
    <w:p w:rsidR="0069582C" w:rsidRPr="0083591F" w:rsidRDefault="0069582C" w:rsidP="0083591F">
      <w:pPr>
        <w:pStyle w:val="a2"/>
        <w:numPr>
          <w:ilvl w:val="2"/>
          <w:numId w:val="3"/>
        </w:numPr>
        <w:tabs>
          <w:tab w:val="left" w:pos="500"/>
          <w:tab w:val="left" w:pos="851"/>
        </w:tabs>
        <w:rPr>
          <w:b w:val="0"/>
        </w:rPr>
      </w:pPr>
      <w:bookmarkStart w:id="819" w:name="_Toc374464183"/>
      <w:r w:rsidRPr="0083591F">
        <w:rPr>
          <w:b w:val="0"/>
        </w:rPr>
        <w:t>Forest fires danger mapping</w:t>
      </w:r>
      <w:bookmarkEnd w:id="819"/>
    </w:p>
    <w:p w:rsidR="0069582C" w:rsidRPr="0083591F" w:rsidRDefault="0069582C" w:rsidP="0069582C">
      <w:pPr>
        <w:rPr>
          <w:b/>
        </w:rPr>
      </w:pPr>
      <w:bookmarkStart w:id="820" w:name="_Toc274486083"/>
      <w:bookmarkStart w:id="821" w:name="_Toc274486085"/>
      <w:bookmarkStart w:id="822" w:name="_Toc274486086"/>
      <w:bookmarkStart w:id="823" w:name="_Toc274507733"/>
      <w:bookmarkStart w:id="824" w:name="_Toc275961440"/>
      <w:bookmarkStart w:id="825" w:name="_Toc277773623"/>
      <w:bookmarkEnd w:id="820"/>
      <w:bookmarkEnd w:id="821"/>
      <w:bookmarkEnd w:id="822"/>
      <w:r w:rsidRPr="0083591F">
        <w:rPr>
          <w:rFonts w:cs="Arial"/>
          <w:b/>
          <w:lang w:eastAsia="en-US"/>
        </w:rPr>
        <w:t xml:space="preserve">Narrative </w:t>
      </w:r>
      <w:r w:rsidRPr="0083591F">
        <w:rPr>
          <w:b/>
        </w:rPr>
        <w:t>description</w:t>
      </w:r>
      <w:bookmarkEnd w:id="823"/>
      <w:bookmarkEnd w:id="824"/>
      <w:bookmarkEnd w:id="825"/>
    </w:p>
    <w:p w:rsidR="0069582C" w:rsidRPr="00CB6B40" w:rsidRDefault="0069582C" w:rsidP="0069582C"/>
    <w:p w:rsidR="0069582C" w:rsidRDefault="0069582C" w:rsidP="0069582C">
      <w:r w:rsidRPr="00CB6B40">
        <w:t xml:space="preserve">Forest fire danger </w:t>
      </w:r>
      <w:r>
        <w:t xml:space="preserve">can be </w:t>
      </w:r>
      <w:r w:rsidRPr="00CB6B40">
        <w:t xml:space="preserve">defined as the probability that a fire with a </w:t>
      </w:r>
      <w:r>
        <w:t xml:space="preserve">given intensity </w:t>
      </w:r>
      <w:r w:rsidRPr="00CB6B40">
        <w:t xml:space="preserve">ignites and propagates. Hence fire danger is a function of ignition danger and propagation danger. The two main causes of ignition i.e. human and natural, and the moisture content of plants are considered for assessing ignition danger. Propagation danger is </w:t>
      </w:r>
      <w:r>
        <w:t xml:space="preserve">dealt with </w:t>
      </w:r>
      <w:r w:rsidRPr="00CB6B40">
        <w:t>assess</w:t>
      </w:r>
      <w:r>
        <w:t>ing</w:t>
      </w:r>
      <w:r w:rsidRPr="00CB6B40">
        <w:t xml:space="preserve"> fire spread potential, which is the result of fuel </w:t>
      </w:r>
      <w:r>
        <w:t xml:space="preserve">properties and </w:t>
      </w:r>
      <w:r w:rsidRPr="00CB6B40">
        <w:t>amount, terrain characteristics and weather conditions</w:t>
      </w:r>
      <w:r>
        <w:t xml:space="preserve">, including strong winds that may </w:t>
      </w:r>
      <w:r>
        <w:rPr>
          <w:rFonts w:cs="Arial"/>
          <w:color w:val="000000"/>
          <w:sz w:val="21"/>
          <w:szCs w:val="21"/>
        </w:rPr>
        <w:t>exacerbate fire propagation.</w:t>
      </w:r>
    </w:p>
    <w:p w:rsidR="0069582C" w:rsidRDefault="0069582C" w:rsidP="0069582C"/>
    <w:p w:rsidR="0069582C" w:rsidRPr="00CB6B40" w:rsidRDefault="0069582C" w:rsidP="0069582C">
      <w:r w:rsidRPr="00CB6B40">
        <w:t>The approach is well addressed for short-term systems. Long-term risk assessments would need to incorporate climatic data for assessing the long-term spati</w:t>
      </w:r>
      <w:r>
        <w:t>al</w:t>
      </w:r>
      <w:r w:rsidRPr="00CB6B40">
        <w:t>-temporal setting that facilitates ignition and propagation.</w:t>
      </w:r>
    </w:p>
    <w:p w:rsidR="0069582C" w:rsidRPr="00CB6B40" w:rsidRDefault="0069582C" w:rsidP="0069582C"/>
    <w:p w:rsidR="0069582C" w:rsidRPr="00E56119" w:rsidRDefault="0069582C" w:rsidP="0069582C">
      <w:pPr>
        <w:rPr>
          <w:rFonts w:cs="Arial"/>
          <w:lang w:eastAsia="en-US"/>
        </w:rPr>
      </w:pPr>
      <w:r>
        <w:t xml:space="preserve">Most </w:t>
      </w:r>
      <w:r w:rsidRPr="00CB6B40">
        <w:t xml:space="preserve">short-term fire </w:t>
      </w:r>
      <w:r>
        <w:t xml:space="preserve">early </w:t>
      </w:r>
      <w:r w:rsidRPr="00CB6B40">
        <w:t xml:space="preserve">warning systems assess </w:t>
      </w:r>
      <w:r>
        <w:t>fire</w:t>
      </w:r>
      <w:r>
        <w:rPr>
          <w:noProof/>
        </w:rPr>
        <w:t xml:space="preserve"> </w:t>
      </w:r>
      <w:r w:rsidRPr="00CB6B40">
        <w:t xml:space="preserve">danger using </w:t>
      </w:r>
      <w:r>
        <w:t xml:space="preserve">numerical </w:t>
      </w:r>
      <w:r w:rsidRPr="00CB6B40">
        <w:t>indices</w:t>
      </w:r>
      <w:r>
        <w:t xml:space="preserve"> </w:t>
      </w:r>
      <w:r w:rsidRPr="00CB6B40">
        <w:t xml:space="preserve">not producing a </w:t>
      </w:r>
      <w:r w:rsidRPr="00E56119">
        <w:rPr>
          <w:rFonts w:cs="Arial"/>
        </w:rPr>
        <w:t>probability per se. An example of this approach is the Fire Weather Index (FWI) system from the Canadian Forest Service</w:t>
      </w:r>
      <w:r w:rsidRPr="00E56119">
        <w:rPr>
          <w:rFonts w:cs="Arial"/>
        </w:rPr>
        <w:footnoteReference w:id="24"/>
      </w:r>
      <w:r w:rsidRPr="00E56119">
        <w:rPr>
          <w:rFonts w:cs="Arial"/>
        </w:rPr>
        <w:t xml:space="preserve">. The Canadian FWI consists of six components that account for the effects of fuel moisture and wind on fire behaviour. This is the approach adopted in EFFIS fire danger module. Short term fire danger rating systems are included in </w:t>
      </w:r>
      <w:r w:rsidR="00E56119">
        <w:rPr>
          <w:rFonts w:cs="Arial"/>
        </w:rPr>
        <w:t>Figure 2</w:t>
      </w:r>
      <w:r w:rsidRPr="00E56119">
        <w:rPr>
          <w:rFonts w:cs="Arial"/>
        </w:rPr>
        <w:t xml:space="preserve"> under the "Fire Danger Rating" box. These indices are commonly used by forest services and civil protection services in charge of fire prevention </w:t>
      </w:r>
      <w:r w:rsidRPr="00E56119">
        <w:rPr>
          <w:rFonts w:cs="Arial"/>
          <w:lang w:eastAsia="en-US"/>
        </w:rPr>
        <w:t>and fighting.</w:t>
      </w:r>
    </w:p>
    <w:p w:rsidR="0069582C" w:rsidRPr="00E56119" w:rsidRDefault="0069582C" w:rsidP="0069582C">
      <w:pPr>
        <w:rPr>
          <w:rFonts w:cs="Arial"/>
        </w:rPr>
      </w:pPr>
    </w:p>
    <w:p w:rsidR="0069582C" w:rsidRPr="0083591F" w:rsidRDefault="0069582C" w:rsidP="0069582C">
      <w:r w:rsidRPr="0083591F">
        <w:t xml:space="preserve">For assessing ignition danger several georreferenced datasets can be used (depending on the model): </w:t>
      </w:r>
    </w:p>
    <w:p w:rsidR="0069582C" w:rsidRPr="0083591F" w:rsidRDefault="0069582C" w:rsidP="0069582C"/>
    <w:p w:rsidR="0069582C" w:rsidRPr="0083591F" w:rsidRDefault="0069582C" w:rsidP="000569E7">
      <w:pPr>
        <w:numPr>
          <w:ilvl w:val="0"/>
          <w:numId w:val="63"/>
        </w:numPr>
        <w:spacing w:line="276" w:lineRule="auto"/>
      </w:pPr>
      <w:r w:rsidRPr="0083591F">
        <w:t>Forest fire occurrence (human and natural) georreferenced time-series</w:t>
      </w:r>
    </w:p>
    <w:p w:rsidR="0069582C" w:rsidRPr="0083591F" w:rsidRDefault="0069582C" w:rsidP="000569E7">
      <w:pPr>
        <w:numPr>
          <w:ilvl w:val="0"/>
          <w:numId w:val="63"/>
        </w:numPr>
        <w:spacing w:line="276" w:lineRule="auto"/>
      </w:pPr>
      <w:r w:rsidRPr="0083591F">
        <w:t>Fuel moisture content - moisture content of vegetation (live and dead components): usually from remotely sensed imagery</w:t>
      </w:r>
    </w:p>
    <w:p w:rsidR="0069582C" w:rsidRPr="0083591F" w:rsidRDefault="0069582C" w:rsidP="000569E7">
      <w:pPr>
        <w:numPr>
          <w:ilvl w:val="0"/>
          <w:numId w:val="63"/>
        </w:numPr>
        <w:spacing w:line="276" w:lineRule="auto"/>
      </w:pPr>
      <w:r w:rsidRPr="0083591F">
        <w:t>Infrastructure (transport networks, electric lines, hotels, camp sites, etc)</w:t>
      </w:r>
    </w:p>
    <w:p w:rsidR="0069582C" w:rsidRPr="0083591F" w:rsidRDefault="0069582C" w:rsidP="000569E7">
      <w:pPr>
        <w:numPr>
          <w:ilvl w:val="0"/>
          <w:numId w:val="63"/>
        </w:numPr>
        <w:spacing w:line="276" w:lineRule="auto"/>
      </w:pPr>
      <w:r w:rsidRPr="0083591F">
        <w:t>Land use/land cover, urban/wildland interface</w:t>
      </w:r>
    </w:p>
    <w:p w:rsidR="0069582C" w:rsidRPr="0083591F" w:rsidRDefault="0069582C" w:rsidP="000569E7">
      <w:pPr>
        <w:numPr>
          <w:ilvl w:val="0"/>
          <w:numId w:val="63"/>
        </w:numPr>
        <w:spacing w:line="276" w:lineRule="auto"/>
      </w:pPr>
      <w:r w:rsidRPr="0083591F">
        <w:t>Population density and/or other relevant census data</w:t>
      </w:r>
    </w:p>
    <w:p w:rsidR="0069582C" w:rsidRPr="0083591F" w:rsidRDefault="0069582C" w:rsidP="000569E7">
      <w:pPr>
        <w:numPr>
          <w:ilvl w:val="0"/>
          <w:numId w:val="63"/>
        </w:numPr>
        <w:spacing w:line="276" w:lineRule="auto"/>
      </w:pPr>
      <w:r w:rsidRPr="0083591F">
        <w:t>Lighting occurrence</w:t>
      </w:r>
    </w:p>
    <w:p w:rsidR="0069582C" w:rsidRPr="0083591F" w:rsidRDefault="0069582C" w:rsidP="000569E7">
      <w:pPr>
        <w:numPr>
          <w:ilvl w:val="0"/>
          <w:numId w:val="63"/>
        </w:numPr>
        <w:spacing w:line="276" w:lineRule="auto"/>
      </w:pPr>
      <w:r w:rsidRPr="0083591F">
        <w:t xml:space="preserve">Climate or bio-climate datasets </w:t>
      </w:r>
    </w:p>
    <w:p w:rsidR="0069582C" w:rsidRPr="0083591F" w:rsidRDefault="0069582C" w:rsidP="000569E7">
      <w:pPr>
        <w:numPr>
          <w:ilvl w:val="0"/>
          <w:numId w:val="63"/>
        </w:numPr>
        <w:spacing w:line="276" w:lineRule="auto"/>
      </w:pPr>
      <w:r w:rsidRPr="0083591F">
        <w:t>Terrain (DEM)</w:t>
      </w:r>
    </w:p>
    <w:p w:rsidR="0069582C" w:rsidRPr="00CB6B40" w:rsidRDefault="0069582C" w:rsidP="000569E7">
      <w:pPr>
        <w:numPr>
          <w:ilvl w:val="0"/>
          <w:numId w:val="63"/>
        </w:numPr>
        <w:spacing w:line="276" w:lineRule="auto"/>
      </w:pPr>
      <w:r w:rsidRPr="0083591F">
        <w:t>Meteorological datasets</w:t>
      </w:r>
      <w:r w:rsidRPr="00CB6B40">
        <w:t xml:space="preserve"> (temperature, relative humidity, wind, rain)</w:t>
      </w:r>
    </w:p>
    <w:p w:rsidR="0069582C" w:rsidRPr="00CB6B40" w:rsidRDefault="0069582C" w:rsidP="0069582C"/>
    <w:p w:rsidR="0069582C" w:rsidRPr="00CB6B40" w:rsidRDefault="0069582C" w:rsidP="0069582C">
      <w:r w:rsidRPr="00CB6B40">
        <w:t xml:space="preserve">For assessing propagation danger several georreferenced datasets </w:t>
      </w:r>
      <w:r>
        <w:t>can be used (depending on the model)</w:t>
      </w:r>
      <w:r w:rsidRPr="00CB6B40">
        <w:t xml:space="preserve">: </w:t>
      </w:r>
    </w:p>
    <w:p w:rsidR="0069582C" w:rsidRPr="00CB6B40" w:rsidRDefault="0069582C" w:rsidP="0069582C"/>
    <w:p w:rsidR="0069582C" w:rsidRDefault="0069582C" w:rsidP="000569E7">
      <w:pPr>
        <w:numPr>
          <w:ilvl w:val="0"/>
          <w:numId w:val="64"/>
        </w:numPr>
        <w:spacing w:line="276" w:lineRule="auto"/>
      </w:pPr>
      <w:r w:rsidRPr="00CB6B40">
        <w:t xml:space="preserve">Fuel types </w:t>
      </w:r>
    </w:p>
    <w:p w:rsidR="0069582C" w:rsidRPr="00CB6B40" w:rsidRDefault="0069582C" w:rsidP="000569E7">
      <w:pPr>
        <w:numPr>
          <w:ilvl w:val="0"/>
          <w:numId w:val="64"/>
        </w:numPr>
        <w:spacing w:line="276" w:lineRule="auto"/>
      </w:pPr>
      <w:r>
        <w:t>F</w:t>
      </w:r>
      <w:r w:rsidRPr="00CB6B40">
        <w:t>uel moisture content (live and dead component)</w:t>
      </w:r>
    </w:p>
    <w:p w:rsidR="0069582C" w:rsidRDefault="0069582C" w:rsidP="000569E7">
      <w:pPr>
        <w:numPr>
          <w:ilvl w:val="0"/>
          <w:numId w:val="64"/>
        </w:numPr>
        <w:spacing w:line="276" w:lineRule="auto"/>
      </w:pPr>
      <w:r w:rsidRPr="00BB4F7B">
        <w:t>Meteorological datasets (temperature, relative humidity, wind, rain)</w:t>
      </w:r>
    </w:p>
    <w:p w:rsidR="0069582C" w:rsidRPr="00CB6B40" w:rsidRDefault="0069582C" w:rsidP="000569E7">
      <w:pPr>
        <w:numPr>
          <w:ilvl w:val="0"/>
          <w:numId w:val="64"/>
        </w:numPr>
        <w:spacing w:line="276" w:lineRule="auto"/>
      </w:pPr>
      <w:r>
        <w:t xml:space="preserve">Terrain </w:t>
      </w:r>
      <w:r w:rsidRPr="00CB6B40">
        <w:t>(DEM)</w:t>
      </w:r>
    </w:p>
    <w:p w:rsidR="0069582C" w:rsidRPr="00CB6B40" w:rsidRDefault="0069582C" w:rsidP="000569E7">
      <w:pPr>
        <w:numPr>
          <w:ilvl w:val="0"/>
          <w:numId w:val="64"/>
        </w:numPr>
        <w:spacing w:line="276" w:lineRule="auto"/>
      </w:pPr>
      <w:r w:rsidRPr="00CB6B40">
        <w:t>Forest fire mitigative measures (e.g. fire breaks)</w:t>
      </w:r>
    </w:p>
    <w:p w:rsidR="0069582C" w:rsidRPr="00CB6B40" w:rsidRDefault="0069582C" w:rsidP="0069582C"/>
    <w:p w:rsidR="0069582C" w:rsidRPr="00CB6B40" w:rsidRDefault="0069582C" w:rsidP="0069582C">
      <w:r w:rsidRPr="00CB6B40">
        <w:t xml:space="preserve">This use case describes the main data needed for preparing forest fire danger maps either for short-term or long-term assessments. Notice that this is a live document resulting from a wide literature review and </w:t>
      </w:r>
      <w:r>
        <w:t xml:space="preserve">attempts </w:t>
      </w:r>
      <w:r w:rsidRPr="00CB6B40">
        <w:t>to be as comprehensive as possible. However it could be the case that some specific approaches or methods are not included here.</w:t>
      </w:r>
    </w:p>
    <w:p w:rsidR="0069582C" w:rsidRPr="00CB6B40" w:rsidRDefault="0069582C" w:rsidP="0069582C"/>
    <w:p w:rsidR="0069582C" w:rsidRPr="0083591F" w:rsidRDefault="0069582C" w:rsidP="0069582C">
      <w:pPr>
        <w:rPr>
          <w:b/>
        </w:rPr>
      </w:pPr>
      <w:bookmarkStart w:id="826" w:name="_Toc274507734"/>
      <w:bookmarkStart w:id="827" w:name="_Toc275961441"/>
      <w:bookmarkStart w:id="828" w:name="_Toc277773624"/>
      <w:r w:rsidRPr="0083591F">
        <w:rPr>
          <w:b/>
        </w:rPr>
        <w:t>Detailed description</w:t>
      </w:r>
      <w:bookmarkEnd w:id="826"/>
      <w:bookmarkEnd w:id="827"/>
      <w:bookmarkEnd w:id="828"/>
    </w:p>
    <w:p w:rsidR="0069582C" w:rsidRPr="00CB6B40" w:rsidRDefault="0069582C" w:rsidP="0069582C"/>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5992"/>
      </w:tblGrid>
      <w:tr w:rsidR="0069582C" w:rsidRPr="00CB6B40" w:rsidTr="000569E7">
        <w:tc>
          <w:tcPr>
            <w:tcW w:w="3227" w:type="dxa"/>
            <w:tcBorders>
              <w:top w:val="single" w:sz="4" w:space="0" w:color="000000"/>
              <w:left w:val="single" w:sz="4" w:space="0" w:color="000000"/>
              <w:bottom w:val="single" w:sz="4" w:space="0" w:color="000000"/>
            </w:tcBorders>
            <w:shd w:val="clear" w:color="auto" w:fill="A6A6A6"/>
          </w:tcPr>
          <w:p w:rsidR="0069582C" w:rsidRPr="0069582C" w:rsidRDefault="0069582C" w:rsidP="00E56119">
            <w:pPr>
              <w:spacing w:line="276" w:lineRule="auto"/>
              <w:rPr>
                <w:rFonts w:ascii="ArialMT" w:eastAsia="Times New Roman" w:hAnsi="ArialMT" w:cs="ArialMT"/>
                <w:color w:val="010202"/>
              </w:rPr>
            </w:pPr>
            <w:r w:rsidRPr="0069582C">
              <w:t xml:space="preserve">Use case </w:t>
            </w:r>
            <w:r w:rsidRPr="0069582C">
              <w:rPr>
                <w:rFonts w:ascii="ArialMT" w:eastAsia="Times New Roman" w:hAnsi="ArialMT" w:cs="ArialMT"/>
                <w:color w:val="010202"/>
              </w:rPr>
              <w:t>description</w:t>
            </w:r>
          </w:p>
        </w:tc>
        <w:tc>
          <w:tcPr>
            <w:tcW w:w="5992" w:type="dxa"/>
            <w:tcBorders>
              <w:top w:val="single" w:sz="4" w:space="0" w:color="000000"/>
              <w:left w:val="single" w:sz="4" w:space="0" w:color="000000"/>
              <w:bottom w:val="single" w:sz="4" w:space="0" w:color="000000"/>
              <w:right w:val="single" w:sz="4" w:space="0" w:color="000000"/>
            </w:tcBorders>
            <w:shd w:val="clear" w:color="auto" w:fill="A6A6A6"/>
          </w:tcPr>
          <w:p w:rsidR="0069582C" w:rsidRPr="0069582C" w:rsidRDefault="0069582C" w:rsidP="00E56119">
            <w:pPr>
              <w:spacing w:line="276" w:lineRule="auto"/>
            </w:pP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Name</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r w:rsidRPr="00CB6B40">
              <w:t>Accessing data to</w:t>
            </w:r>
            <w:r>
              <w:t xml:space="preserve"> assess</w:t>
            </w:r>
            <w:r w:rsidRPr="00CB6B40">
              <w:t xml:space="preserve"> forest fire danger</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Priority</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Description</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r w:rsidRPr="00CB6B40">
              <w:t>The user selects a geographic area and a search for relevant forest fire danger data is conducted</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Pre-condition</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r w:rsidRPr="00CB6B40">
              <w:t>Relevant forest fire danger data is available for the selected area</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A6A6A6"/>
          </w:tcPr>
          <w:p w:rsidR="0069582C" w:rsidRPr="0069582C" w:rsidRDefault="0069582C" w:rsidP="00E56119">
            <w:pPr>
              <w:spacing w:line="276" w:lineRule="auto"/>
              <w:rPr>
                <w:rFonts w:ascii="ArialMT" w:eastAsia="Times New Roman" w:hAnsi="ArialMT" w:cs="ArialMT"/>
                <w:color w:val="010202"/>
              </w:rPr>
            </w:pPr>
            <w:r w:rsidRPr="00CB6B40">
              <w:t xml:space="preserve">Flow of </w:t>
            </w:r>
            <w:r w:rsidRPr="0069582C">
              <w:rPr>
                <w:rFonts w:ascii="ArialMT" w:eastAsia="Times New Roman" w:hAnsi="ArialMT" w:cs="ArialMT"/>
                <w:color w:val="010202"/>
              </w:rPr>
              <w:t>events – Basic path</w:t>
            </w:r>
          </w:p>
        </w:tc>
        <w:tc>
          <w:tcPr>
            <w:tcW w:w="5992" w:type="dxa"/>
            <w:tcBorders>
              <w:top w:val="single" w:sz="4" w:space="0" w:color="000000"/>
              <w:left w:val="single" w:sz="4" w:space="0" w:color="000000"/>
              <w:bottom w:val="single" w:sz="4" w:space="0" w:color="000000"/>
              <w:right w:val="single" w:sz="4" w:space="0" w:color="000000"/>
            </w:tcBorders>
            <w:shd w:val="clear" w:color="auto" w:fill="A6A6A6"/>
          </w:tcPr>
          <w:p w:rsidR="0069582C" w:rsidRPr="00CB6B40" w:rsidRDefault="0069582C" w:rsidP="00E56119">
            <w:pPr>
              <w:spacing w:line="276" w:lineRule="auto"/>
            </w:pP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Step 1</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r w:rsidRPr="00CB6B40">
              <w:t>The user selects the area of interest and searches in a metadata catalogue for relevant data (topography, meteorological, climat</w:t>
            </w:r>
            <w:r>
              <w:t>ic</w:t>
            </w:r>
            <w:r w:rsidRPr="00CB6B40">
              <w:t>, fuel, vegetation…)</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Step 2</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r w:rsidRPr="00CB6B40">
              <w:t>The user accesses the requested data and downloads it</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Step 3</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r w:rsidRPr="00CB6B40">
              <w:t>When needed, downloaded data is</w:t>
            </w:r>
            <w:r>
              <w:t xml:space="preserve"> processed </w:t>
            </w:r>
            <w:r w:rsidRPr="00CB6B40">
              <w:t>to obtain derived information (fuel type from vegetation or aspect from DEM, for instance)</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Step 4</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r w:rsidRPr="00CB6B40">
              <w:t>The user matches original and derived data to produce danger zones</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A6A6A6"/>
          </w:tcPr>
          <w:p w:rsidR="0069582C" w:rsidRPr="0069582C" w:rsidRDefault="0069582C" w:rsidP="00E56119">
            <w:pPr>
              <w:spacing w:line="276" w:lineRule="auto"/>
              <w:rPr>
                <w:rFonts w:ascii="ArialMT" w:eastAsia="Times New Roman" w:hAnsi="ArialMT" w:cs="ArialMT"/>
                <w:color w:val="010202"/>
              </w:rPr>
            </w:pPr>
            <w:r w:rsidRPr="00CB6B40">
              <w:t xml:space="preserve">Flow of </w:t>
            </w:r>
            <w:r w:rsidRPr="0069582C">
              <w:rPr>
                <w:rFonts w:ascii="ArialMT" w:eastAsia="Times New Roman" w:hAnsi="ArialMT" w:cs="ArialMT"/>
                <w:color w:val="010202"/>
              </w:rPr>
              <w:t>events – Alternative path</w:t>
            </w:r>
          </w:p>
        </w:tc>
        <w:tc>
          <w:tcPr>
            <w:tcW w:w="5992" w:type="dxa"/>
            <w:tcBorders>
              <w:top w:val="single" w:sz="4" w:space="0" w:color="000000"/>
              <w:left w:val="single" w:sz="4" w:space="0" w:color="000000"/>
              <w:bottom w:val="single" w:sz="4" w:space="0" w:color="000000"/>
              <w:right w:val="single" w:sz="4" w:space="0" w:color="000000"/>
            </w:tcBorders>
            <w:shd w:val="clear" w:color="auto" w:fill="A6A6A6"/>
          </w:tcPr>
          <w:p w:rsidR="0069582C" w:rsidRPr="00CB6B40" w:rsidRDefault="0069582C" w:rsidP="00E56119">
            <w:pPr>
              <w:spacing w:line="276" w:lineRule="auto"/>
            </w:pP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Post-conditions</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Post-condition</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r w:rsidRPr="00CB6B40">
              <w:t>Forest fire danger zones map is achieved</w:t>
            </w:r>
          </w:p>
        </w:tc>
      </w:tr>
      <w:tr w:rsidR="0069582C" w:rsidRPr="00CB6B40" w:rsidTr="000569E7">
        <w:trPr>
          <w:gridAfter w:val="1"/>
          <w:wAfter w:w="5992" w:type="dxa"/>
        </w:trPr>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Description</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Data provider</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r w:rsidRPr="00CB6B40">
              <w:t>Each Member State</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Geographic scope</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r w:rsidRPr="00CB6B40">
              <w:t>All EU Member States, with appropriate cross border cooperation where necessary</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Thematic scope</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592A4C" w:rsidP="00E56119">
            <w:pPr>
              <w:spacing w:line="276" w:lineRule="auto"/>
            </w:pPr>
            <w:r w:rsidRPr="00592A4C">
              <w:rPr>
                <w:i/>
              </w:rPr>
              <w:t>Natural Risk Zones</w:t>
            </w:r>
            <w:r w:rsidR="0069582C" w:rsidRPr="00CB6B40">
              <w:t xml:space="preserve"> (Forest fires)</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rPr>
                <w:rFonts w:ascii="ArialMT" w:eastAsia="Times New Roman" w:hAnsi="ArialMT" w:cs="ArialMT"/>
                <w:color w:val="010202"/>
              </w:rPr>
            </w:pPr>
            <w:r w:rsidRPr="00CB6B40">
              <w:t>Scale, resolution</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r w:rsidRPr="00CB6B40">
              <w:t>Scale relevant to the application: from local/regional to continental (tbd)</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Delivery</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Documentation</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p>
        </w:tc>
      </w:tr>
    </w:tbl>
    <w:p w:rsidR="0069582C" w:rsidRPr="00743E93" w:rsidRDefault="0069582C" w:rsidP="00743E93">
      <w:pPr>
        <w:rPr>
          <w:rFonts w:cs="Arial"/>
          <w:b/>
          <w:lang w:eastAsia="en-US"/>
        </w:rPr>
      </w:pPr>
    </w:p>
    <w:p w:rsidR="0069582C" w:rsidRPr="00351EBF" w:rsidRDefault="0069582C" w:rsidP="00743E93">
      <w:pPr>
        <w:rPr>
          <w:rFonts w:cs="Arial"/>
          <w:b/>
          <w:lang w:eastAsia="en-US"/>
        </w:rPr>
      </w:pPr>
      <w:bookmarkStart w:id="829" w:name="_Toc274507735"/>
      <w:bookmarkStart w:id="830" w:name="_Toc275961442"/>
      <w:bookmarkStart w:id="831" w:name="_Toc277773625"/>
      <w:r w:rsidRPr="00351EBF">
        <w:rPr>
          <w:rFonts w:cs="Arial"/>
          <w:b/>
          <w:lang w:eastAsia="en-US"/>
        </w:rPr>
        <w:t>Requirements from the use case</w:t>
      </w:r>
      <w:bookmarkEnd w:id="829"/>
      <w:bookmarkEnd w:id="830"/>
      <w:bookmarkEnd w:id="831"/>
    </w:p>
    <w:p w:rsidR="0069582C" w:rsidRPr="00CB6B40" w:rsidRDefault="0069582C" w:rsidP="00743E93">
      <w:pPr>
        <w:rPr>
          <w:rFonts w:cs="Arial"/>
          <w:lang w:eastAsia="en-US"/>
        </w:rPr>
      </w:pPr>
    </w:p>
    <w:p w:rsidR="0069582C" w:rsidRPr="00CB6B40" w:rsidRDefault="0069582C" w:rsidP="00743E93">
      <w:pPr>
        <w:rPr>
          <w:rFonts w:cs="Arial"/>
          <w:lang w:eastAsia="en-US"/>
        </w:rPr>
      </w:pPr>
      <w:r w:rsidRPr="00CB6B40">
        <w:rPr>
          <w:rFonts w:cs="Arial"/>
          <w:lang w:eastAsia="en-US"/>
        </w:rPr>
        <w:t>The analysis of the use case indicates that it would be necessary to provide, at least, the following objects and attributes:</w:t>
      </w:r>
    </w:p>
    <w:p w:rsidR="0069582C" w:rsidRPr="00CB6B40" w:rsidRDefault="0069582C" w:rsidP="00743E93">
      <w:pPr>
        <w:rPr>
          <w:rFonts w:cs="Arial"/>
          <w:lang w:eastAsia="en-US"/>
        </w:rPr>
      </w:pPr>
    </w:p>
    <w:p w:rsidR="0069582C" w:rsidRPr="0069582C" w:rsidRDefault="0069582C" w:rsidP="000569E7">
      <w:pPr>
        <w:numPr>
          <w:ilvl w:val="0"/>
          <w:numId w:val="65"/>
        </w:numPr>
        <w:spacing w:line="276" w:lineRule="auto"/>
        <w:rPr>
          <w:rFonts w:cs="Arial"/>
          <w:lang w:eastAsia="en-US"/>
        </w:rPr>
      </w:pPr>
      <w:r w:rsidRPr="0069582C">
        <w:rPr>
          <w:rFonts w:cs="Arial"/>
          <w:lang w:eastAsia="en-US"/>
        </w:rPr>
        <w:t>Forest fires occurrence (georreferenced time-series) and causes (human and natural)</w:t>
      </w:r>
    </w:p>
    <w:p w:rsidR="0069582C" w:rsidRPr="0069582C" w:rsidRDefault="0069582C" w:rsidP="000569E7">
      <w:pPr>
        <w:numPr>
          <w:ilvl w:val="0"/>
          <w:numId w:val="65"/>
        </w:numPr>
        <w:spacing w:line="276" w:lineRule="auto"/>
        <w:rPr>
          <w:rFonts w:cs="Arial"/>
          <w:lang w:eastAsia="en-US"/>
        </w:rPr>
      </w:pPr>
      <w:r w:rsidRPr="0069582C">
        <w:rPr>
          <w:rFonts w:cs="Arial"/>
          <w:lang w:eastAsia="en-US"/>
        </w:rPr>
        <w:t>Number of fires</w:t>
      </w:r>
    </w:p>
    <w:p w:rsidR="0069582C" w:rsidRPr="0069582C" w:rsidRDefault="0069582C" w:rsidP="000569E7">
      <w:pPr>
        <w:numPr>
          <w:ilvl w:val="0"/>
          <w:numId w:val="65"/>
        </w:numPr>
        <w:spacing w:line="276" w:lineRule="auto"/>
        <w:rPr>
          <w:rFonts w:cs="Arial"/>
          <w:lang w:eastAsia="en-US"/>
        </w:rPr>
      </w:pPr>
      <w:r w:rsidRPr="0069582C">
        <w:rPr>
          <w:rFonts w:cs="Arial"/>
          <w:lang w:eastAsia="en-US"/>
        </w:rPr>
        <w:t>Burnt area</w:t>
      </w:r>
    </w:p>
    <w:p w:rsidR="0069582C" w:rsidRPr="0069582C" w:rsidRDefault="0069582C" w:rsidP="000569E7">
      <w:pPr>
        <w:numPr>
          <w:ilvl w:val="0"/>
          <w:numId w:val="65"/>
        </w:numPr>
        <w:spacing w:line="276" w:lineRule="auto"/>
        <w:rPr>
          <w:rFonts w:cs="Arial"/>
          <w:lang w:eastAsia="en-US"/>
        </w:rPr>
      </w:pPr>
      <w:r w:rsidRPr="0069582C">
        <w:rPr>
          <w:rFonts w:cs="Arial"/>
          <w:lang w:eastAsia="en-US"/>
        </w:rPr>
        <w:t>Fuel data</w:t>
      </w:r>
    </w:p>
    <w:p w:rsidR="0069582C" w:rsidRPr="0069582C" w:rsidRDefault="0069582C" w:rsidP="000569E7">
      <w:pPr>
        <w:numPr>
          <w:ilvl w:val="0"/>
          <w:numId w:val="65"/>
        </w:numPr>
        <w:spacing w:line="276" w:lineRule="auto"/>
        <w:rPr>
          <w:rFonts w:cs="Arial"/>
          <w:lang w:eastAsia="en-US"/>
        </w:rPr>
      </w:pPr>
      <w:r w:rsidRPr="0069582C">
        <w:rPr>
          <w:rFonts w:cs="Arial"/>
          <w:lang w:eastAsia="en-US"/>
        </w:rPr>
        <w:t>Fuel moisture content - moisture content of vegetation (live and dead components)</w:t>
      </w:r>
    </w:p>
    <w:p w:rsidR="0069582C" w:rsidRPr="0069582C" w:rsidRDefault="0069582C" w:rsidP="000569E7">
      <w:pPr>
        <w:numPr>
          <w:ilvl w:val="0"/>
          <w:numId w:val="65"/>
        </w:numPr>
        <w:spacing w:line="276" w:lineRule="auto"/>
        <w:rPr>
          <w:rFonts w:cs="Arial"/>
          <w:lang w:eastAsia="en-US"/>
        </w:rPr>
      </w:pPr>
      <w:r w:rsidRPr="0069582C">
        <w:rPr>
          <w:rFonts w:cs="Arial"/>
          <w:lang w:eastAsia="en-US"/>
        </w:rPr>
        <w:t>Fuel types</w:t>
      </w:r>
    </w:p>
    <w:p w:rsidR="0069582C" w:rsidRPr="0069582C" w:rsidRDefault="0069582C" w:rsidP="000569E7">
      <w:pPr>
        <w:numPr>
          <w:ilvl w:val="0"/>
          <w:numId w:val="65"/>
        </w:numPr>
        <w:spacing w:line="276" w:lineRule="auto"/>
        <w:rPr>
          <w:rFonts w:cs="Arial"/>
          <w:lang w:eastAsia="en-US"/>
        </w:rPr>
      </w:pPr>
      <w:r w:rsidRPr="0069582C">
        <w:rPr>
          <w:rFonts w:cs="Arial"/>
          <w:lang w:eastAsia="en-US"/>
        </w:rPr>
        <w:t>Topographic data from DEM</w:t>
      </w:r>
    </w:p>
    <w:p w:rsidR="0069582C" w:rsidRPr="0069582C" w:rsidRDefault="0069582C" w:rsidP="000569E7">
      <w:pPr>
        <w:numPr>
          <w:ilvl w:val="0"/>
          <w:numId w:val="65"/>
        </w:numPr>
        <w:spacing w:line="276" w:lineRule="auto"/>
        <w:rPr>
          <w:rFonts w:cs="Arial"/>
          <w:lang w:eastAsia="en-US"/>
        </w:rPr>
      </w:pPr>
      <w:r w:rsidRPr="0069582C">
        <w:rPr>
          <w:rFonts w:cs="Arial"/>
          <w:lang w:eastAsia="en-US"/>
        </w:rPr>
        <w:t>Slope and aspect</w:t>
      </w:r>
    </w:p>
    <w:p w:rsidR="0069582C" w:rsidRPr="0069582C" w:rsidRDefault="0069582C" w:rsidP="000569E7">
      <w:pPr>
        <w:numPr>
          <w:ilvl w:val="0"/>
          <w:numId w:val="65"/>
        </w:numPr>
        <w:spacing w:line="276" w:lineRule="auto"/>
        <w:rPr>
          <w:rFonts w:cs="Arial"/>
          <w:lang w:eastAsia="en-US"/>
        </w:rPr>
      </w:pPr>
      <w:r w:rsidRPr="0069582C">
        <w:rPr>
          <w:rFonts w:cs="Arial"/>
          <w:lang w:eastAsia="en-US"/>
        </w:rPr>
        <w:t>Infrastructure and land use/cover</w:t>
      </w:r>
    </w:p>
    <w:p w:rsidR="0069582C" w:rsidRPr="0069582C" w:rsidRDefault="0069582C" w:rsidP="000569E7">
      <w:pPr>
        <w:numPr>
          <w:ilvl w:val="0"/>
          <w:numId w:val="65"/>
        </w:numPr>
        <w:spacing w:line="276" w:lineRule="auto"/>
        <w:rPr>
          <w:rFonts w:cs="Arial"/>
          <w:lang w:eastAsia="en-US"/>
        </w:rPr>
      </w:pPr>
      <w:r w:rsidRPr="0069582C">
        <w:rPr>
          <w:rFonts w:cs="Arial"/>
          <w:lang w:eastAsia="en-US"/>
        </w:rPr>
        <w:t>Transport networks, electric lines, hotels, camp sites, etc</w:t>
      </w:r>
    </w:p>
    <w:p w:rsidR="0069582C" w:rsidRPr="0069582C" w:rsidRDefault="0069582C" w:rsidP="000569E7">
      <w:pPr>
        <w:numPr>
          <w:ilvl w:val="0"/>
          <w:numId w:val="65"/>
        </w:numPr>
        <w:spacing w:line="276" w:lineRule="auto"/>
        <w:rPr>
          <w:rFonts w:cs="Arial"/>
          <w:lang w:eastAsia="en-US"/>
        </w:rPr>
      </w:pPr>
      <w:r w:rsidRPr="0069582C">
        <w:rPr>
          <w:rFonts w:cs="Arial"/>
          <w:lang w:eastAsia="en-US"/>
        </w:rPr>
        <w:t>Land use/land cover, urban/wildland interface</w:t>
      </w:r>
    </w:p>
    <w:p w:rsidR="0069582C" w:rsidRPr="0069582C" w:rsidRDefault="0069582C" w:rsidP="000569E7">
      <w:pPr>
        <w:numPr>
          <w:ilvl w:val="0"/>
          <w:numId w:val="65"/>
        </w:numPr>
        <w:spacing w:line="276" w:lineRule="auto"/>
        <w:rPr>
          <w:rFonts w:cs="Arial"/>
          <w:lang w:eastAsia="en-US"/>
        </w:rPr>
      </w:pPr>
      <w:r w:rsidRPr="0069582C">
        <w:rPr>
          <w:rFonts w:cs="Arial"/>
          <w:lang w:eastAsia="en-US"/>
        </w:rPr>
        <w:t>Population density and census data</w:t>
      </w:r>
    </w:p>
    <w:p w:rsidR="0069582C" w:rsidRPr="0069582C" w:rsidRDefault="0069582C" w:rsidP="000569E7">
      <w:pPr>
        <w:numPr>
          <w:ilvl w:val="0"/>
          <w:numId w:val="65"/>
        </w:numPr>
        <w:spacing w:line="276" w:lineRule="auto"/>
        <w:rPr>
          <w:rFonts w:cs="Arial"/>
          <w:lang w:eastAsia="en-US"/>
        </w:rPr>
      </w:pPr>
      <w:r w:rsidRPr="0069582C">
        <w:rPr>
          <w:rFonts w:cs="Arial"/>
          <w:lang w:eastAsia="en-US"/>
        </w:rPr>
        <w:t>Climate and meteorological datasets</w:t>
      </w:r>
    </w:p>
    <w:p w:rsidR="0069582C" w:rsidRPr="0069582C" w:rsidRDefault="0069582C" w:rsidP="000569E7">
      <w:pPr>
        <w:numPr>
          <w:ilvl w:val="0"/>
          <w:numId w:val="65"/>
        </w:numPr>
        <w:spacing w:line="276" w:lineRule="auto"/>
        <w:rPr>
          <w:rFonts w:cs="Arial"/>
          <w:lang w:eastAsia="en-US"/>
        </w:rPr>
      </w:pPr>
      <w:r w:rsidRPr="0069582C">
        <w:rPr>
          <w:rFonts w:cs="Arial"/>
          <w:lang w:eastAsia="en-US"/>
        </w:rPr>
        <w:t>Lighting occurrence</w:t>
      </w:r>
    </w:p>
    <w:p w:rsidR="0069582C" w:rsidRPr="0069582C" w:rsidRDefault="0069582C" w:rsidP="000569E7">
      <w:pPr>
        <w:numPr>
          <w:ilvl w:val="0"/>
          <w:numId w:val="65"/>
        </w:numPr>
        <w:spacing w:line="276" w:lineRule="auto"/>
        <w:rPr>
          <w:rFonts w:cs="Arial"/>
          <w:lang w:eastAsia="en-US"/>
        </w:rPr>
      </w:pPr>
      <w:r w:rsidRPr="0069582C">
        <w:rPr>
          <w:rFonts w:cs="Arial"/>
          <w:lang w:eastAsia="en-US"/>
        </w:rPr>
        <w:t>Climate datasets (temperature, relative humidity, wind, rain) or bio-climate dataset</w:t>
      </w:r>
    </w:p>
    <w:p w:rsidR="0069582C" w:rsidRPr="0069582C" w:rsidRDefault="0069582C" w:rsidP="000569E7">
      <w:pPr>
        <w:numPr>
          <w:ilvl w:val="0"/>
          <w:numId w:val="65"/>
        </w:numPr>
        <w:spacing w:line="276" w:lineRule="auto"/>
        <w:rPr>
          <w:rFonts w:cs="Arial"/>
          <w:lang w:eastAsia="en-US"/>
        </w:rPr>
      </w:pPr>
      <w:r w:rsidRPr="0069582C">
        <w:rPr>
          <w:rFonts w:cs="Arial"/>
          <w:lang w:eastAsia="en-US"/>
        </w:rPr>
        <w:t>Meteorological datasets (temperature, relative humidity, wind, rain)</w:t>
      </w:r>
    </w:p>
    <w:p w:rsidR="0069582C" w:rsidRPr="0069582C" w:rsidRDefault="0069582C" w:rsidP="00743E93">
      <w:pPr>
        <w:rPr>
          <w:rFonts w:cs="Arial"/>
          <w:lang w:eastAsia="en-US"/>
        </w:rPr>
      </w:pPr>
    </w:p>
    <w:p w:rsidR="0069582C" w:rsidRPr="00743E93" w:rsidRDefault="0069582C" w:rsidP="00743E93">
      <w:pPr>
        <w:pStyle w:val="a2"/>
        <w:numPr>
          <w:ilvl w:val="2"/>
          <w:numId w:val="3"/>
        </w:numPr>
        <w:tabs>
          <w:tab w:val="left" w:pos="500"/>
          <w:tab w:val="left" w:pos="851"/>
        </w:tabs>
        <w:rPr>
          <w:b w:val="0"/>
        </w:rPr>
      </w:pPr>
      <w:bookmarkStart w:id="832" w:name="_Toc275961444"/>
      <w:bookmarkStart w:id="833" w:name="_Toc277773627"/>
      <w:r w:rsidRPr="00743E93">
        <w:rPr>
          <w:b w:val="0"/>
        </w:rPr>
        <w:t xml:space="preserve"> </w:t>
      </w:r>
      <w:bookmarkStart w:id="834" w:name="_Toc374464184"/>
      <w:r w:rsidRPr="00743E93">
        <w:rPr>
          <w:b w:val="0"/>
        </w:rPr>
        <w:t>Forest fire vulnerability mapping</w:t>
      </w:r>
      <w:bookmarkEnd w:id="832"/>
      <w:bookmarkEnd w:id="833"/>
      <w:bookmarkEnd w:id="834"/>
    </w:p>
    <w:p w:rsidR="0069582C" w:rsidRPr="00743E93" w:rsidRDefault="0069582C" w:rsidP="00743E93">
      <w:pPr>
        <w:rPr>
          <w:b/>
          <w:lang w:eastAsia="en-US"/>
        </w:rPr>
      </w:pPr>
      <w:bookmarkStart w:id="835" w:name="_Toc274507739"/>
      <w:bookmarkStart w:id="836" w:name="_Toc275961445"/>
      <w:bookmarkStart w:id="837" w:name="_Toc277773628"/>
      <w:r w:rsidRPr="00743E93">
        <w:rPr>
          <w:b/>
          <w:lang w:eastAsia="en-US"/>
        </w:rPr>
        <w:t>Narrative description</w:t>
      </w:r>
      <w:bookmarkEnd w:id="835"/>
      <w:bookmarkEnd w:id="836"/>
      <w:bookmarkEnd w:id="837"/>
    </w:p>
    <w:p w:rsidR="0069582C" w:rsidRPr="0069582C" w:rsidRDefault="0069582C" w:rsidP="00743E93">
      <w:pPr>
        <w:rPr>
          <w:lang w:eastAsia="en-US"/>
        </w:rPr>
      </w:pPr>
    </w:p>
    <w:p w:rsidR="0069582C" w:rsidRPr="00CB6B40" w:rsidRDefault="0069582C" w:rsidP="00743E93">
      <w:pPr>
        <w:rPr>
          <w:bCs/>
        </w:rPr>
      </w:pPr>
      <w:r w:rsidRPr="0069582C">
        <w:rPr>
          <w:lang w:eastAsia="en-US"/>
        </w:rPr>
        <w:t xml:space="preserve">Forest fire vulnerability is a notion referring to potential fire damage and impact. Hence, within the approach adopted in this use case, the vulnerability factor assesses potential damage and impact caused by the fire. For example, negative effects of fire have been classified in Chuvieco et al. </w:t>
      </w:r>
      <w:r w:rsidRPr="00CB6B40">
        <w:rPr>
          <w:bCs/>
        </w:rPr>
        <w:t>(2010) in three main aspects:</w:t>
      </w:r>
    </w:p>
    <w:p w:rsidR="0069582C" w:rsidRPr="00CB6B40" w:rsidRDefault="0069582C" w:rsidP="00743E93">
      <w:pPr>
        <w:rPr>
          <w:bCs/>
        </w:rPr>
      </w:pPr>
    </w:p>
    <w:p w:rsidR="0069582C" w:rsidRPr="00743E93" w:rsidRDefault="0069582C" w:rsidP="000569E7">
      <w:pPr>
        <w:numPr>
          <w:ilvl w:val="0"/>
          <w:numId w:val="66"/>
        </w:numPr>
        <w:rPr>
          <w:lang w:eastAsia="en-US"/>
        </w:rPr>
      </w:pPr>
      <w:r w:rsidRPr="00743E93">
        <w:t>Socio-economic</w:t>
      </w:r>
      <w:r w:rsidRPr="00743E93">
        <w:rPr>
          <w:lang w:eastAsia="en-US"/>
        </w:rPr>
        <w:t xml:space="preserve"> values (properties, wood resources, recreational value, carbon stocks, etc)</w:t>
      </w:r>
    </w:p>
    <w:p w:rsidR="0069582C" w:rsidRPr="00743E93" w:rsidRDefault="0069582C" w:rsidP="000569E7">
      <w:pPr>
        <w:numPr>
          <w:ilvl w:val="0"/>
          <w:numId w:val="66"/>
        </w:numPr>
        <w:rPr>
          <w:lang w:eastAsia="en-US"/>
        </w:rPr>
      </w:pPr>
      <w:r w:rsidRPr="00743E93">
        <w:rPr>
          <w:lang w:eastAsia="en-US"/>
        </w:rPr>
        <w:t>Environmental degradation potential (soil erosion, vegetation conditions/vulnerability), and</w:t>
      </w:r>
    </w:p>
    <w:p w:rsidR="0069582C" w:rsidRPr="00743E93" w:rsidRDefault="0069582C" w:rsidP="000569E7">
      <w:pPr>
        <w:numPr>
          <w:ilvl w:val="0"/>
          <w:numId w:val="66"/>
        </w:numPr>
        <w:rPr>
          <w:bCs/>
        </w:rPr>
      </w:pPr>
      <w:r w:rsidRPr="00743E93">
        <w:rPr>
          <w:lang w:eastAsia="en-US"/>
        </w:rPr>
        <w:t xml:space="preserve">Landscape </w:t>
      </w:r>
      <w:r w:rsidRPr="00743E93">
        <w:t>value</w:t>
      </w:r>
      <w:r w:rsidRPr="00743E93">
        <w:rPr>
          <w:bCs/>
        </w:rPr>
        <w:t xml:space="preserve"> (uniqueness, conservation status, legal protection, etc).</w:t>
      </w:r>
    </w:p>
    <w:p w:rsidR="0069582C" w:rsidRPr="0069582C" w:rsidRDefault="0069582C" w:rsidP="0069582C">
      <w:pPr>
        <w:rPr>
          <w:rFonts w:cs="Arial"/>
          <w:b/>
        </w:rPr>
      </w:pPr>
    </w:p>
    <w:p w:rsidR="0069582C" w:rsidRDefault="0069582C" w:rsidP="0069582C">
      <w:r w:rsidRPr="00743E93">
        <w:rPr>
          <w:rFonts w:cs="Arial"/>
        </w:rPr>
        <w:t>This</w:t>
      </w:r>
      <w:r w:rsidRPr="00743E93">
        <w:t xml:space="preserve"> use case describes how these datasets can be accessed so that a vulnerability map could be</w:t>
      </w:r>
      <w:r w:rsidRPr="00CB6B40">
        <w:t xml:space="preserve"> derived from them. </w:t>
      </w:r>
    </w:p>
    <w:p w:rsidR="0069582C" w:rsidRDefault="0069582C" w:rsidP="0069582C"/>
    <w:p w:rsidR="0069582C" w:rsidRPr="00CB6B40" w:rsidRDefault="0069582C" w:rsidP="0069582C"/>
    <w:p w:rsidR="0069582C" w:rsidRPr="00743E93" w:rsidRDefault="0069582C" w:rsidP="0069582C">
      <w:pPr>
        <w:rPr>
          <w:b/>
        </w:rPr>
      </w:pPr>
      <w:bookmarkStart w:id="838" w:name="_Toc274507740"/>
      <w:bookmarkStart w:id="839" w:name="_Toc275961446"/>
      <w:bookmarkStart w:id="840" w:name="_Toc277773629"/>
      <w:r w:rsidRPr="00743E93">
        <w:rPr>
          <w:b/>
        </w:rPr>
        <w:t>Detailed description</w:t>
      </w:r>
      <w:bookmarkEnd w:id="838"/>
      <w:bookmarkEnd w:id="839"/>
      <w:bookmarkEnd w:id="840"/>
    </w:p>
    <w:p w:rsidR="0069582C" w:rsidRPr="00CB6B40" w:rsidRDefault="0069582C" w:rsidP="0069582C"/>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5992"/>
      </w:tblGrid>
      <w:tr w:rsidR="0069582C" w:rsidRPr="00CB6B40" w:rsidTr="000569E7">
        <w:tc>
          <w:tcPr>
            <w:tcW w:w="3227" w:type="dxa"/>
            <w:tcBorders>
              <w:top w:val="single" w:sz="4" w:space="0" w:color="000000"/>
              <w:left w:val="single" w:sz="4" w:space="0" w:color="000000"/>
              <w:bottom w:val="single" w:sz="4" w:space="0" w:color="000000"/>
            </w:tcBorders>
            <w:shd w:val="clear" w:color="auto" w:fill="A6A6A6"/>
          </w:tcPr>
          <w:p w:rsidR="0069582C" w:rsidRPr="0069582C" w:rsidRDefault="0069582C" w:rsidP="0069582C">
            <w:pPr>
              <w:rPr>
                <w:rFonts w:ascii="ArialMT" w:eastAsia="Times New Roman" w:hAnsi="ArialMT" w:cs="ArialMT"/>
                <w:color w:val="010202"/>
              </w:rPr>
            </w:pPr>
            <w:r w:rsidRPr="0069582C">
              <w:t xml:space="preserve">Use case </w:t>
            </w:r>
            <w:r w:rsidRPr="0069582C">
              <w:rPr>
                <w:rFonts w:ascii="ArialMT" w:eastAsia="Times New Roman" w:hAnsi="ArialMT" w:cs="ArialMT"/>
                <w:color w:val="010202"/>
              </w:rPr>
              <w:t>description</w:t>
            </w:r>
          </w:p>
        </w:tc>
        <w:tc>
          <w:tcPr>
            <w:tcW w:w="5992" w:type="dxa"/>
            <w:tcBorders>
              <w:top w:val="single" w:sz="4" w:space="0" w:color="000000"/>
              <w:left w:val="single" w:sz="4" w:space="0" w:color="000000"/>
              <w:bottom w:val="single" w:sz="4" w:space="0" w:color="000000"/>
              <w:right w:val="single" w:sz="4" w:space="0" w:color="000000"/>
            </w:tcBorders>
            <w:shd w:val="clear" w:color="auto" w:fill="A6A6A6"/>
          </w:tcPr>
          <w:p w:rsidR="0069582C" w:rsidRPr="0069582C" w:rsidRDefault="0069582C" w:rsidP="0069582C"/>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69582C">
            <w:r w:rsidRPr="00CB6B40">
              <w:t>Name</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69582C">
            <w:r w:rsidRPr="00CB6B40">
              <w:t>Accessing data to</w:t>
            </w:r>
            <w:r>
              <w:t xml:space="preserve"> assess</w:t>
            </w:r>
            <w:r w:rsidRPr="00CB6B40">
              <w:t xml:space="preserve"> vulnerability to forest fires</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69582C">
            <w:r w:rsidRPr="00CB6B40">
              <w:t>Priority</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69582C"/>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69582C">
            <w:r w:rsidRPr="00CB6B40">
              <w:t>Description</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69582C">
            <w:r w:rsidRPr="00CB6B40">
              <w:t>The user selects a geographic area and a search for relevant vulnerability data is conducted</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69582C">
            <w:r w:rsidRPr="00CB6B40">
              <w:t>Pre-condition</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69582C">
            <w:r w:rsidRPr="00CB6B40">
              <w:t>Relevant vulnerability data is available for the selected area</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BFBFBF"/>
          </w:tcPr>
          <w:p w:rsidR="0069582C" w:rsidRPr="0069582C" w:rsidRDefault="0069582C" w:rsidP="0069582C">
            <w:pPr>
              <w:rPr>
                <w:rFonts w:ascii="ArialMT" w:eastAsia="Times New Roman" w:hAnsi="ArialMT" w:cs="ArialMT"/>
                <w:color w:val="010202"/>
              </w:rPr>
            </w:pPr>
            <w:r w:rsidRPr="00CB6B40">
              <w:t xml:space="preserve">Flow of </w:t>
            </w:r>
            <w:r w:rsidRPr="0069582C">
              <w:rPr>
                <w:rFonts w:ascii="ArialMT" w:eastAsia="Times New Roman" w:hAnsi="ArialMT" w:cs="ArialMT"/>
                <w:color w:val="010202"/>
              </w:rPr>
              <w:t>events – Basic path</w:t>
            </w:r>
          </w:p>
        </w:tc>
        <w:tc>
          <w:tcPr>
            <w:tcW w:w="5992" w:type="dxa"/>
            <w:tcBorders>
              <w:top w:val="single" w:sz="4" w:space="0" w:color="000000"/>
              <w:left w:val="single" w:sz="4" w:space="0" w:color="000000"/>
              <w:bottom w:val="single" w:sz="4" w:space="0" w:color="000000"/>
              <w:right w:val="single" w:sz="4" w:space="0" w:color="000000"/>
            </w:tcBorders>
            <w:shd w:val="clear" w:color="auto" w:fill="BFBFBF"/>
          </w:tcPr>
          <w:p w:rsidR="0069582C" w:rsidRPr="00CB6B40" w:rsidRDefault="0069582C" w:rsidP="0069582C"/>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69582C">
            <w:r w:rsidRPr="00CB6B40">
              <w:t>Step 1</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69582C">
            <w:r w:rsidRPr="00CB6B40">
              <w:t>The user selects the area of interest and searches in a metadata catalogue for relevant data</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69582C">
            <w:r w:rsidRPr="00CB6B40">
              <w:t>Step 2</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69582C">
            <w:r w:rsidRPr="00CB6B40">
              <w:t>The user accesses the requested data and downloads it</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69582C">
            <w:r w:rsidRPr="00CB6B40">
              <w:t>Step 3</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69582C">
            <w:r w:rsidRPr="00CB6B40">
              <w:t>When needed, downloaded data is reclassified to obtain derived information</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69582C">
            <w:r w:rsidRPr="00CB6B40">
              <w:t>Step 4</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69582C">
            <w:r w:rsidRPr="00CB6B40">
              <w:t>The user matches original and derived data to produce a vulnerability zones map</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69582C">
            <w:r w:rsidRPr="00CB6B40">
              <w:t>Post-conditions</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69582C"/>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69582C">
            <w:r w:rsidRPr="00CB6B40">
              <w:t>Post-condition</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69582C">
            <w:r>
              <w:t>Forest fires v</w:t>
            </w:r>
            <w:r w:rsidRPr="00CB6B40">
              <w:t>ulnerability map is achieved</w:t>
            </w:r>
          </w:p>
        </w:tc>
      </w:tr>
      <w:tr w:rsidR="0069582C" w:rsidRPr="00CB6B40" w:rsidTr="000569E7">
        <w:trPr>
          <w:gridAfter w:val="1"/>
          <w:wAfter w:w="5992" w:type="dxa"/>
        </w:trPr>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69582C"/>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69582C">
            <w:r w:rsidRPr="00CB6B40">
              <w:t>Description</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69582C"/>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69582C">
            <w:r w:rsidRPr="00CB6B40">
              <w:t>Data provider</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69582C">
            <w:r w:rsidRPr="00CB6B40">
              <w:t>Each Member State</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69582C">
            <w:r w:rsidRPr="00CB6B40">
              <w:t>Geographic scope</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69582C">
            <w:r w:rsidRPr="00CB6B40">
              <w:t>All EU Member States, with appropriate cross border cooperation where necessary</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69582C">
            <w:r w:rsidRPr="00CB6B40">
              <w:t>Thematic scope</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592A4C" w:rsidP="0069582C">
            <w:r w:rsidRPr="00592A4C">
              <w:rPr>
                <w:i/>
              </w:rPr>
              <w:t>Natural Risk Zones</w:t>
            </w:r>
            <w:r w:rsidR="0069582C" w:rsidRPr="00CB6B40">
              <w:t xml:space="preserve"> (forest fires)</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69582C">
            <w:pPr>
              <w:rPr>
                <w:rFonts w:ascii="ArialMT" w:eastAsia="Times New Roman" w:hAnsi="ArialMT" w:cs="ArialMT"/>
                <w:color w:val="010202"/>
              </w:rPr>
            </w:pPr>
            <w:r w:rsidRPr="00CB6B40">
              <w:t>Scale, resolution</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69582C">
            <w:r w:rsidRPr="00CB6B40">
              <w:t>Scale relevant to the application: from local/regional to continental (tbd)</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69582C">
            <w:r w:rsidRPr="00CB6B40">
              <w:t>Delivery</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69582C"/>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69582C">
            <w:r w:rsidRPr="00CB6B40">
              <w:t>Documentation</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69582C"/>
        </w:tc>
      </w:tr>
    </w:tbl>
    <w:p w:rsidR="0069582C" w:rsidRPr="00743E93" w:rsidRDefault="0069582C" w:rsidP="00743E93">
      <w:pPr>
        <w:rPr>
          <w:rFonts w:cs="Arial"/>
          <w:b/>
          <w:lang w:eastAsia="en-US"/>
        </w:rPr>
      </w:pPr>
    </w:p>
    <w:p w:rsidR="0069582C" w:rsidRPr="00351EBF" w:rsidRDefault="0069582C" w:rsidP="00743E93">
      <w:pPr>
        <w:rPr>
          <w:rFonts w:cs="Arial"/>
          <w:b/>
          <w:lang w:eastAsia="en-US"/>
        </w:rPr>
      </w:pPr>
      <w:bookmarkStart w:id="841" w:name="_Toc274507741"/>
      <w:bookmarkStart w:id="842" w:name="_Toc275961447"/>
      <w:bookmarkStart w:id="843" w:name="_Toc277773630"/>
      <w:r w:rsidRPr="00351EBF">
        <w:rPr>
          <w:rFonts w:cs="Arial"/>
          <w:b/>
          <w:lang w:eastAsia="en-US"/>
        </w:rPr>
        <w:t>Requirements from the use case</w:t>
      </w:r>
      <w:bookmarkEnd w:id="841"/>
      <w:bookmarkEnd w:id="842"/>
      <w:bookmarkEnd w:id="843"/>
    </w:p>
    <w:p w:rsidR="0069582C" w:rsidRPr="00CB6B40" w:rsidRDefault="0069582C" w:rsidP="00743E93">
      <w:pPr>
        <w:rPr>
          <w:rFonts w:cs="Arial"/>
          <w:lang w:eastAsia="en-US"/>
        </w:rPr>
      </w:pPr>
    </w:p>
    <w:p w:rsidR="0069582C" w:rsidRPr="00CB6B40" w:rsidRDefault="0069582C" w:rsidP="00743E93">
      <w:pPr>
        <w:rPr>
          <w:rFonts w:cs="Arial"/>
          <w:lang w:eastAsia="fr-FR"/>
        </w:rPr>
      </w:pPr>
      <w:r w:rsidRPr="00CB6B40">
        <w:rPr>
          <w:rFonts w:cs="Arial"/>
          <w:lang w:eastAsia="en-US"/>
        </w:rPr>
        <w:t xml:space="preserve">The analysis of this use case shows that many datasets used for vulnerability mapping are the result of external models to the forest fire risk assessment. For instance, soil erosion potential is usually implemented using the Universal Soil Loss Equation (ULSE) approach. Tangible resources are usually evaluated using direct methods such as market price (e.g. wood resources). And intangible resources (recreational value) are usually evaluated using indirect methods such as travel-cost methods or contingency value methods. Therefore, considering the large number of methods and models usually involved in the implementation of forest fire vulnerability maps, in this section we provide a non-comprehensive general overview of the main datasets used in some operational systems </w:t>
      </w:r>
      <w:r w:rsidRPr="00CB6B40">
        <w:rPr>
          <w:rFonts w:cs="Arial"/>
          <w:lang w:eastAsia="fr-FR"/>
        </w:rPr>
        <w:t>(e.g. Chuvieco et al., 2010):</w:t>
      </w:r>
    </w:p>
    <w:p w:rsidR="0069582C" w:rsidRPr="0069582C" w:rsidRDefault="0069582C" w:rsidP="00743E93"/>
    <w:p w:rsidR="0069582C" w:rsidRPr="0069582C" w:rsidRDefault="0069582C" w:rsidP="000569E7">
      <w:pPr>
        <w:numPr>
          <w:ilvl w:val="0"/>
          <w:numId w:val="67"/>
        </w:numPr>
        <w:spacing w:line="276" w:lineRule="auto"/>
        <w:rPr>
          <w:rFonts w:cs="Arial"/>
          <w:lang w:eastAsia="en-US"/>
        </w:rPr>
      </w:pPr>
      <w:r w:rsidRPr="0069582C">
        <w:rPr>
          <w:rFonts w:cs="Arial"/>
          <w:lang w:eastAsia="en-US"/>
        </w:rPr>
        <w:t>Economic values</w:t>
      </w:r>
    </w:p>
    <w:p w:rsidR="0069582C" w:rsidRPr="0069582C" w:rsidRDefault="0069582C" w:rsidP="000569E7">
      <w:pPr>
        <w:numPr>
          <w:ilvl w:val="0"/>
          <w:numId w:val="67"/>
        </w:numPr>
        <w:spacing w:line="276" w:lineRule="auto"/>
        <w:rPr>
          <w:rFonts w:cs="Arial"/>
          <w:lang w:eastAsia="en-US"/>
        </w:rPr>
      </w:pPr>
      <w:r w:rsidRPr="0069582C">
        <w:rPr>
          <w:rFonts w:cs="Arial"/>
          <w:lang w:eastAsia="en-US"/>
        </w:rPr>
        <w:t>Properties (value of properties)</w:t>
      </w:r>
    </w:p>
    <w:p w:rsidR="0069582C" w:rsidRPr="00CB6B40" w:rsidRDefault="0069582C" w:rsidP="000569E7">
      <w:pPr>
        <w:numPr>
          <w:ilvl w:val="0"/>
          <w:numId w:val="67"/>
        </w:numPr>
        <w:spacing w:line="276" w:lineRule="auto"/>
        <w:rPr>
          <w:bCs/>
        </w:rPr>
      </w:pPr>
      <w:r w:rsidRPr="0069582C">
        <w:rPr>
          <w:rFonts w:cs="Arial"/>
          <w:lang w:eastAsia="en-US"/>
        </w:rPr>
        <w:t xml:space="preserve">Infrastructures and its value (buildings, housing, transport networks, distribution networks, utilities, land use, other </w:t>
      </w:r>
      <w:r w:rsidRPr="0069582C">
        <w:rPr>
          <w:rFonts w:cs="Arial"/>
        </w:rPr>
        <w:t>infrastructures</w:t>
      </w:r>
      <w:r w:rsidRPr="00CB6B40">
        <w:rPr>
          <w:bCs/>
        </w:rPr>
        <w:t>)</w:t>
      </w:r>
    </w:p>
    <w:p w:rsidR="0069582C" w:rsidRPr="00CB6B40" w:rsidRDefault="0069582C" w:rsidP="000569E7">
      <w:pPr>
        <w:numPr>
          <w:ilvl w:val="0"/>
          <w:numId w:val="67"/>
        </w:numPr>
        <w:spacing w:line="276" w:lineRule="auto"/>
        <w:rPr>
          <w:bCs/>
        </w:rPr>
      </w:pPr>
      <w:r w:rsidRPr="0069582C">
        <w:rPr>
          <w:rFonts w:cs="Arial"/>
        </w:rPr>
        <w:t>Wood</w:t>
      </w:r>
      <w:r w:rsidRPr="00CB6B40">
        <w:rPr>
          <w:bCs/>
        </w:rPr>
        <w:t xml:space="preserve"> resources (market value per ha)</w:t>
      </w:r>
    </w:p>
    <w:p w:rsidR="0069582C" w:rsidRPr="00CB6B40" w:rsidRDefault="0069582C" w:rsidP="000569E7">
      <w:pPr>
        <w:numPr>
          <w:ilvl w:val="0"/>
          <w:numId w:val="67"/>
        </w:numPr>
        <w:spacing w:line="276" w:lineRule="auto"/>
        <w:rPr>
          <w:bCs/>
        </w:rPr>
      </w:pPr>
      <w:r w:rsidRPr="0069582C">
        <w:rPr>
          <w:rFonts w:cs="Arial"/>
        </w:rPr>
        <w:t>Recreational</w:t>
      </w:r>
      <w:r w:rsidRPr="00CB6B40">
        <w:rPr>
          <w:bCs/>
        </w:rPr>
        <w:t xml:space="preserve"> value of forested areas (economic value per ha/year)</w:t>
      </w:r>
    </w:p>
    <w:p w:rsidR="00743E93" w:rsidRDefault="0069582C" w:rsidP="000569E7">
      <w:pPr>
        <w:numPr>
          <w:ilvl w:val="0"/>
          <w:numId w:val="67"/>
        </w:numPr>
        <w:spacing w:line="276" w:lineRule="auto"/>
        <w:rPr>
          <w:bCs/>
        </w:rPr>
      </w:pPr>
      <w:r w:rsidRPr="0069582C">
        <w:t>Carbon</w:t>
      </w:r>
      <w:r w:rsidRPr="00CB6B40">
        <w:rPr>
          <w:bCs/>
        </w:rPr>
        <w:t xml:space="preserve"> stocks (market value)</w:t>
      </w:r>
    </w:p>
    <w:p w:rsidR="00743E93" w:rsidRDefault="0069582C" w:rsidP="000569E7">
      <w:pPr>
        <w:numPr>
          <w:ilvl w:val="0"/>
          <w:numId w:val="67"/>
        </w:numPr>
        <w:spacing w:line="276" w:lineRule="auto"/>
        <w:rPr>
          <w:bCs/>
        </w:rPr>
      </w:pPr>
      <w:r w:rsidRPr="0069582C">
        <w:t>Environmental</w:t>
      </w:r>
      <w:r w:rsidRPr="00743E93">
        <w:rPr>
          <w:bCs/>
        </w:rPr>
        <w:t xml:space="preserve"> degradation potential (index)</w:t>
      </w:r>
    </w:p>
    <w:p w:rsidR="00743E93" w:rsidRPr="00743E93" w:rsidRDefault="0069582C" w:rsidP="000569E7">
      <w:pPr>
        <w:numPr>
          <w:ilvl w:val="0"/>
          <w:numId w:val="67"/>
        </w:numPr>
        <w:spacing w:line="276" w:lineRule="auto"/>
        <w:rPr>
          <w:bCs/>
        </w:rPr>
      </w:pPr>
      <w:r w:rsidRPr="0069582C">
        <w:t>Soil</w:t>
      </w:r>
      <w:r w:rsidRPr="00743E93">
        <w:rPr>
          <w:bCs/>
        </w:rPr>
        <w:t xml:space="preserve"> erosion (e.g. </w:t>
      </w:r>
      <w:r w:rsidRPr="00743E93">
        <w:rPr>
          <w:rFonts w:cs="Arial"/>
          <w:lang w:eastAsia="fr-FR"/>
        </w:rPr>
        <w:t>ULSE approach)</w:t>
      </w:r>
    </w:p>
    <w:p w:rsidR="00743E93" w:rsidRDefault="00743E93" w:rsidP="000569E7">
      <w:pPr>
        <w:numPr>
          <w:ilvl w:val="0"/>
          <w:numId w:val="67"/>
        </w:numPr>
        <w:spacing w:line="276" w:lineRule="auto"/>
        <w:rPr>
          <w:bCs/>
        </w:rPr>
      </w:pPr>
      <w:r>
        <w:rPr>
          <w:rFonts w:cs="Arial"/>
          <w:lang w:eastAsia="fr-FR"/>
        </w:rPr>
        <w:t>V</w:t>
      </w:r>
      <w:r w:rsidR="0069582C" w:rsidRPr="0069582C">
        <w:t>egetation</w:t>
      </w:r>
      <w:r w:rsidR="0069582C" w:rsidRPr="00743E93">
        <w:rPr>
          <w:bCs/>
        </w:rPr>
        <w:t xml:space="preserve"> conditions/vulnerability</w:t>
      </w:r>
    </w:p>
    <w:p w:rsidR="00743E93" w:rsidRDefault="0069582C" w:rsidP="000569E7">
      <w:pPr>
        <w:numPr>
          <w:ilvl w:val="0"/>
          <w:numId w:val="67"/>
        </w:numPr>
        <w:spacing w:line="276" w:lineRule="auto"/>
        <w:rPr>
          <w:bCs/>
        </w:rPr>
      </w:pPr>
      <w:r w:rsidRPr="0069582C">
        <w:t>Landscape</w:t>
      </w:r>
      <w:r w:rsidRPr="00743E93">
        <w:rPr>
          <w:bCs/>
        </w:rPr>
        <w:t xml:space="preserve"> value (economic value e.g. Euro/ha/year from indirect valuation methods)</w:t>
      </w:r>
    </w:p>
    <w:p w:rsidR="00743E93" w:rsidRDefault="0069582C" w:rsidP="000569E7">
      <w:pPr>
        <w:numPr>
          <w:ilvl w:val="0"/>
          <w:numId w:val="67"/>
        </w:numPr>
        <w:spacing w:line="276" w:lineRule="auto"/>
        <w:rPr>
          <w:bCs/>
        </w:rPr>
      </w:pPr>
      <w:r w:rsidRPr="0069582C">
        <w:t>Uniqueness</w:t>
      </w:r>
      <w:r w:rsidRPr="00743E93">
        <w:rPr>
          <w:bCs/>
        </w:rPr>
        <w:t xml:space="preserve"> </w:t>
      </w:r>
    </w:p>
    <w:p w:rsidR="00743E93" w:rsidRDefault="0069582C" w:rsidP="000569E7">
      <w:pPr>
        <w:numPr>
          <w:ilvl w:val="0"/>
          <w:numId w:val="67"/>
        </w:numPr>
        <w:spacing w:line="276" w:lineRule="auto"/>
        <w:rPr>
          <w:bCs/>
        </w:rPr>
      </w:pPr>
      <w:r w:rsidRPr="0069582C">
        <w:t>Conservation</w:t>
      </w:r>
      <w:r w:rsidRPr="00743E93">
        <w:rPr>
          <w:bCs/>
        </w:rPr>
        <w:t xml:space="preserve"> status </w:t>
      </w:r>
    </w:p>
    <w:p w:rsidR="00743E93" w:rsidRDefault="0069582C" w:rsidP="000569E7">
      <w:pPr>
        <w:numPr>
          <w:ilvl w:val="0"/>
          <w:numId w:val="67"/>
        </w:numPr>
        <w:spacing w:line="276" w:lineRule="auto"/>
        <w:rPr>
          <w:bCs/>
        </w:rPr>
      </w:pPr>
      <w:r w:rsidRPr="0069582C">
        <w:t>Legal</w:t>
      </w:r>
      <w:r w:rsidRPr="00743E93">
        <w:rPr>
          <w:bCs/>
        </w:rPr>
        <w:t xml:space="preserve"> protection </w:t>
      </w:r>
    </w:p>
    <w:p w:rsidR="0069582C" w:rsidRPr="00743E93" w:rsidRDefault="0069582C" w:rsidP="000569E7">
      <w:pPr>
        <w:numPr>
          <w:ilvl w:val="0"/>
          <w:numId w:val="67"/>
        </w:numPr>
        <w:spacing w:line="276" w:lineRule="auto"/>
        <w:rPr>
          <w:bCs/>
        </w:rPr>
      </w:pPr>
      <w:r w:rsidRPr="0069582C">
        <w:t>Etc</w:t>
      </w:r>
      <w:r w:rsidR="00743E93">
        <w:t>.</w:t>
      </w:r>
    </w:p>
    <w:p w:rsidR="00743E93" w:rsidRPr="00743E93" w:rsidRDefault="00743E93" w:rsidP="00743E93">
      <w:pPr>
        <w:spacing w:line="276" w:lineRule="auto"/>
        <w:rPr>
          <w:bCs/>
        </w:rPr>
      </w:pPr>
    </w:p>
    <w:p w:rsidR="0069582C" w:rsidRPr="008D52BC" w:rsidRDefault="0069582C" w:rsidP="00743E93">
      <w:pPr>
        <w:pStyle w:val="a2"/>
        <w:numPr>
          <w:ilvl w:val="2"/>
          <w:numId w:val="3"/>
        </w:numPr>
        <w:tabs>
          <w:tab w:val="left" w:pos="500"/>
          <w:tab w:val="left" w:pos="851"/>
        </w:tabs>
        <w:rPr>
          <w:b w:val="0"/>
        </w:rPr>
      </w:pPr>
      <w:bookmarkStart w:id="844" w:name="_Toc374464185"/>
      <w:bookmarkStart w:id="845" w:name="_Toc274507743"/>
      <w:bookmarkStart w:id="846" w:name="_Toc275961449"/>
      <w:bookmarkStart w:id="847" w:name="_Toc277773632"/>
      <w:r w:rsidRPr="008D52BC">
        <w:rPr>
          <w:b w:val="0"/>
        </w:rPr>
        <w:t>Forest fire risk mapping</w:t>
      </w:r>
      <w:bookmarkEnd w:id="844"/>
      <w:r w:rsidRPr="008D52BC">
        <w:rPr>
          <w:b w:val="0"/>
        </w:rPr>
        <w:t xml:space="preserve"> </w:t>
      </w:r>
      <w:bookmarkEnd w:id="845"/>
      <w:bookmarkEnd w:id="846"/>
      <w:bookmarkEnd w:id="847"/>
    </w:p>
    <w:p w:rsidR="0069582C" w:rsidRPr="00743E93" w:rsidRDefault="0069582C" w:rsidP="0069582C">
      <w:pPr>
        <w:rPr>
          <w:b/>
        </w:rPr>
      </w:pPr>
      <w:bookmarkStart w:id="848" w:name="_Toc274507745"/>
      <w:bookmarkStart w:id="849" w:name="_Toc275961450"/>
      <w:bookmarkStart w:id="850" w:name="_Toc277773633"/>
      <w:r w:rsidRPr="00743E93">
        <w:rPr>
          <w:b/>
        </w:rPr>
        <w:t>Narrative description</w:t>
      </w:r>
      <w:bookmarkEnd w:id="848"/>
      <w:bookmarkEnd w:id="849"/>
      <w:bookmarkEnd w:id="850"/>
    </w:p>
    <w:p w:rsidR="0069582C" w:rsidRPr="00CB6B40" w:rsidRDefault="0069582C" w:rsidP="0069582C"/>
    <w:p w:rsidR="0069582C" w:rsidRPr="00CB6B40" w:rsidRDefault="0069582C" w:rsidP="0069582C">
      <w:r w:rsidRPr="00CB6B40">
        <w:t xml:space="preserve">Forest fire </w:t>
      </w:r>
      <w:r w:rsidRPr="0069582C">
        <w:rPr>
          <w:rFonts w:cs="Arial"/>
          <w:b/>
          <w:lang w:eastAsia="en-US"/>
        </w:rPr>
        <w:t>risk is a function of probability of occurrence and consequence. Hence fire risk is the outcome of the assessment as shown in</w:t>
      </w:r>
      <w:r w:rsidR="00A35B37">
        <w:rPr>
          <w:rFonts w:cs="Arial"/>
          <w:b/>
          <w:lang w:eastAsia="en-US"/>
        </w:rPr>
        <w:t xml:space="preserve"> Figure 3</w:t>
      </w:r>
      <w:r w:rsidRPr="00CB6B40">
        <w:t xml:space="preserve">. The integration of the fire danger factor (ignition and propagation potential) and the vulnerability factor (potential damage) may follow different approaches/methods and thus the resulting risk map can be represented using different configurations. </w:t>
      </w:r>
      <w:r>
        <w:t>T</w:t>
      </w:r>
      <w:r w:rsidRPr="00CB6B40">
        <w:t>he ideal model would follow a probabilistic approach in which for each place the probability of occurrence and severity of the fire is related with the potential consequence of fire. However, the large amount of data and techniques needed for implementing a probabilistic approach limits their operational implementation. Therefore often forest fire risk is represented in a qualitative scale from low or very low to high or very high fire risk.</w:t>
      </w:r>
    </w:p>
    <w:p w:rsidR="0069582C" w:rsidRPr="00CB6B40" w:rsidRDefault="0069582C" w:rsidP="0069582C"/>
    <w:p w:rsidR="0069582C" w:rsidRPr="00CB6B40" w:rsidRDefault="0069582C" w:rsidP="0069582C">
      <w:r w:rsidRPr="00CB6B40">
        <w:t>The implementation of this use case follows the results of the previous use cases on fire danger and vulnerability. Hence we show briefly how fire danger and vulnerability data is accessed for implementing forest fires risk.</w:t>
      </w:r>
    </w:p>
    <w:p w:rsidR="0069582C" w:rsidRPr="00CB6B40" w:rsidRDefault="0069582C" w:rsidP="0069582C"/>
    <w:p w:rsidR="0069582C" w:rsidRPr="00351EBF" w:rsidRDefault="0069582C" w:rsidP="0069582C">
      <w:pPr>
        <w:rPr>
          <w:b/>
        </w:rPr>
      </w:pPr>
      <w:bookmarkStart w:id="851" w:name="_Toc274507746"/>
      <w:bookmarkStart w:id="852" w:name="_Toc275961451"/>
      <w:bookmarkStart w:id="853" w:name="_Toc277773634"/>
      <w:r w:rsidRPr="00351EBF">
        <w:rPr>
          <w:b/>
        </w:rPr>
        <w:t>Detailed description</w:t>
      </w:r>
      <w:bookmarkEnd w:id="851"/>
      <w:bookmarkEnd w:id="852"/>
      <w:bookmarkEnd w:id="85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5992"/>
      </w:tblGrid>
      <w:tr w:rsidR="0069582C" w:rsidRPr="00CB6B40" w:rsidTr="000569E7">
        <w:tc>
          <w:tcPr>
            <w:tcW w:w="3227" w:type="dxa"/>
            <w:tcBorders>
              <w:top w:val="single" w:sz="4" w:space="0" w:color="000000"/>
              <w:left w:val="single" w:sz="4" w:space="0" w:color="000000"/>
              <w:bottom w:val="single" w:sz="4" w:space="0" w:color="000000"/>
            </w:tcBorders>
            <w:shd w:val="clear" w:color="auto" w:fill="A6A6A6"/>
          </w:tcPr>
          <w:p w:rsidR="0069582C" w:rsidRPr="0069582C" w:rsidRDefault="0069582C" w:rsidP="00E56119">
            <w:pPr>
              <w:spacing w:line="276" w:lineRule="auto"/>
              <w:rPr>
                <w:rFonts w:ascii="ArialMT" w:eastAsia="Times New Roman" w:hAnsi="ArialMT" w:cs="ArialMT"/>
                <w:color w:val="010202"/>
              </w:rPr>
            </w:pPr>
            <w:r w:rsidRPr="0069582C">
              <w:t xml:space="preserve">Use case </w:t>
            </w:r>
            <w:r w:rsidRPr="0069582C">
              <w:rPr>
                <w:rFonts w:ascii="ArialMT" w:eastAsia="Times New Roman" w:hAnsi="ArialMT" w:cs="ArialMT"/>
                <w:color w:val="010202"/>
              </w:rPr>
              <w:t>description</w:t>
            </w:r>
          </w:p>
        </w:tc>
        <w:tc>
          <w:tcPr>
            <w:tcW w:w="5992" w:type="dxa"/>
            <w:tcBorders>
              <w:top w:val="single" w:sz="4" w:space="0" w:color="000000"/>
              <w:left w:val="single" w:sz="4" w:space="0" w:color="000000"/>
              <w:bottom w:val="single" w:sz="4" w:space="0" w:color="000000"/>
              <w:right w:val="single" w:sz="4" w:space="0" w:color="000000"/>
            </w:tcBorders>
            <w:shd w:val="clear" w:color="auto" w:fill="A6A6A6"/>
          </w:tcPr>
          <w:p w:rsidR="0069582C" w:rsidRPr="0069582C" w:rsidRDefault="0069582C" w:rsidP="00E56119">
            <w:pPr>
              <w:spacing w:line="276" w:lineRule="auto"/>
            </w:pP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Name</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r w:rsidRPr="00CB6B40">
              <w:t>Accessing data to assess forest fires risk</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Priority</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Description</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r w:rsidRPr="00CB6B40">
              <w:t xml:space="preserve">The user selects a geographic area and </w:t>
            </w:r>
            <w:r>
              <w:t xml:space="preserve">searches for fire danger and fire vulnerability maps, then integrates the </w:t>
            </w:r>
            <w:r w:rsidRPr="00CB6B40">
              <w:t xml:space="preserve">maps in an forest fire risk map </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Pre-condition</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r w:rsidRPr="00CB6B40">
              <w:t>Danger and vulnerability maps are available for the selected area</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BFBFBF"/>
          </w:tcPr>
          <w:p w:rsidR="0069582C" w:rsidRPr="0069582C" w:rsidRDefault="0069582C" w:rsidP="00E56119">
            <w:pPr>
              <w:spacing w:line="276" w:lineRule="auto"/>
              <w:rPr>
                <w:rFonts w:ascii="ArialMT" w:eastAsia="Times New Roman" w:hAnsi="ArialMT" w:cs="ArialMT"/>
                <w:color w:val="010202"/>
              </w:rPr>
            </w:pPr>
            <w:r w:rsidRPr="00CB6B40">
              <w:t xml:space="preserve">Flow of </w:t>
            </w:r>
            <w:r w:rsidRPr="0069582C">
              <w:rPr>
                <w:rFonts w:ascii="ArialMT" w:eastAsia="Times New Roman" w:hAnsi="ArialMT" w:cs="ArialMT"/>
                <w:color w:val="010202"/>
              </w:rPr>
              <w:t>events – Basic path</w:t>
            </w:r>
          </w:p>
        </w:tc>
        <w:tc>
          <w:tcPr>
            <w:tcW w:w="5992" w:type="dxa"/>
            <w:tcBorders>
              <w:top w:val="single" w:sz="4" w:space="0" w:color="000000"/>
              <w:left w:val="single" w:sz="4" w:space="0" w:color="000000"/>
              <w:bottom w:val="single" w:sz="4" w:space="0" w:color="000000"/>
              <w:right w:val="single" w:sz="4" w:space="0" w:color="000000"/>
            </w:tcBorders>
            <w:shd w:val="clear" w:color="auto" w:fill="BFBFBF"/>
          </w:tcPr>
          <w:p w:rsidR="0069582C" w:rsidRPr="00CB6B40" w:rsidRDefault="0069582C" w:rsidP="00E56119">
            <w:pPr>
              <w:spacing w:line="276" w:lineRule="auto"/>
            </w:pP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Step 1</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r w:rsidRPr="00CB6B40">
              <w:t xml:space="preserve">The user selects the area of interest and </w:t>
            </w:r>
            <w:r>
              <w:t xml:space="preserve">searches in a metadata catalogue fire </w:t>
            </w:r>
            <w:r w:rsidRPr="00CB6B40">
              <w:t xml:space="preserve">danger and </w:t>
            </w:r>
            <w:r>
              <w:t xml:space="preserve">fire </w:t>
            </w:r>
            <w:r w:rsidRPr="00CB6B40">
              <w:t>vulnerability maps</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Step 2</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r w:rsidRPr="00CB6B40">
              <w:t>The user defines methods for integrating danger and vulnerability maps into a forest fire risk map</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Step 3</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r w:rsidRPr="00CB6B40">
              <w:t>The user produces a forest fires risk map (short or long-term)</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Post-conditions</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Post-condition</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r w:rsidRPr="00CB6B40">
              <w:t>A forest fires risk map is produced</w:t>
            </w:r>
          </w:p>
        </w:tc>
      </w:tr>
      <w:tr w:rsidR="0069582C" w:rsidRPr="00CB6B40" w:rsidTr="000569E7">
        <w:trPr>
          <w:gridAfter w:val="1"/>
          <w:wAfter w:w="5992" w:type="dxa"/>
        </w:trPr>
        <w:tc>
          <w:tcPr>
            <w:tcW w:w="3227" w:type="dxa"/>
            <w:tcBorders>
              <w:top w:val="single" w:sz="4" w:space="0" w:color="000000"/>
              <w:left w:val="single" w:sz="4" w:space="0" w:color="000000"/>
              <w:bottom w:val="single" w:sz="4" w:space="0" w:color="000000"/>
            </w:tcBorders>
            <w:shd w:val="clear" w:color="auto" w:fill="BFBFBF"/>
          </w:tcPr>
          <w:p w:rsidR="0069582C" w:rsidRPr="00CB6B40" w:rsidRDefault="0069582C" w:rsidP="00E56119">
            <w:pPr>
              <w:spacing w:line="276" w:lineRule="auto"/>
            </w:pP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Description</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Data provider</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r w:rsidRPr="00CB6B40">
              <w:t>Each Member State</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Geographic scope</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r w:rsidRPr="00CB6B40">
              <w:t>All EU Member States, with appropriate cross border cooperation where necessary</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Thematic scope</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592A4C" w:rsidP="00E56119">
            <w:pPr>
              <w:spacing w:line="276" w:lineRule="auto"/>
            </w:pPr>
            <w:r w:rsidRPr="00592A4C">
              <w:rPr>
                <w:i/>
              </w:rPr>
              <w:t>Natural Risk Zones</w:t>
            </w:r>
            <w:r w:rsidR="0069582C" w:rsidRPr="00CB6B40">
              <w:t xml:space="preserve"> (forest fires)</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rPr>
                <w:rFonts w:ascii="ArialMT" w:eastAsia="Times New Roman" w:hAnsi="ArialMT" w:cs="ArialMT"/>
                <w:color w:val="010202"/>
              </w:rPr>
            </w:pPr>
            <w:r w:rsidRPr="00CB6B40">
              <w:t>Scale, resolution</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r w:rsidRPr="00CB6B40">
              <w:t>Scale relevant to the application: from local/regional to continental (tbd)</w:t>
            </w: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Delivery</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p>
        </w:tc>
      </w:tr>
      <w:tr w:rsidR="0069582C" w:rsidRPr="00CB6B40" w:rsidTr="000569E7">
        <w:tc>
          <w:tcPr>
            <w:tcW w:w="3227" w:type="dxa"/>
            <w:tcBorders>
              <w:top w:val="single" w:sz="4" w:space="0" w:color="000000"/>
              <w:left w:val="single" w:sz="4" w:space="0" w:color="000000"/>
              <w:bottom w:val="single" w:sz="4" w:space="0" w:color="000000"/>
            </w:tcBorders>
            <w:shd w:val="clear" w:color="auto" w:fill="D9D9D9"/>
          </w:tcPr>
          <w:p w:rsidR="0069582C" w:rsidRPr="00CB6B40" w:rsidRDefault="0069582C" w:rsidP="00E56119">
            <w:pPr>
              <w:spacing w:line="276" w:lineRule="auto"/>
            </w:pPr>
            <w:r w:rsidRPr="00CB6B40">
              <w:t>Documentation</w:t>
            </w:r>
          </w:p>
        </w:tc>
        <w:tc>
          <w:tcPr>
            <w:tcW w:w="5992" w:type="dxa"/>
            <w:tcBorders>
              <w:top w:val="single" w:sz="4" w:space="0" w:color="000000"/>
              <w:left w:val="single" w:sz="4" w:space="0" w:color="000000"/>
              <w:bottom w:val="single" w:sz="4" w:space="0" w:color="000000"/>
              <w:right w:val="single" w:sz="4" w:space="0" w:color="000000"/>
            </w:tcBorders>
          </w:tcPr>
          <w:p w:rsidR="0069582C" w:rsidRPr="00CB6B40" w:rsidRDefault="0069582C" w:rsidP="00E56119">
            <w:pPr>
              <w:spacing w:line="276" w:lineRule="auto"/>
            </w:pPr>
          </w:p>
        </w:tc>
      </w:tr>
    </w:tbl>
    <w:p w:rsidR="0069582C" w:rsidRPr="00000FA4" w:rsidRDefault="0069582C" w:rsidP="00743E93">
      <w:pPr>
        <w:rPr>
          <w:rStyle w:val="b2Char"/>
          <w:sz w:val="20"/>
        </w:rPr>
      </w:pPr>
    </w:p>
    <w:p w:rsidR="0069582C" w:rsidRPr="001940E8" w:rsidRDefault="0069582C" w:rsidP="00FD2294">
      <w:pPr>
        <w:rPr>
          <w:rFonts w:cs="Arial"/>
          <w:b/>
          <w:lang w:eastAsia="en-US"/>
        </w:rPr>
      </w:pPr>
      <w:bookmarkStart w:id="854" w:name="_Toc274507747"/>
      <w:bookmarkStart w:id="855" w:name="_Toc275961452"/>
      <w:bookmarkStart w:id="856" w:name="_Toc277773635"/>
      <w:r w:rsidRPr="001940E8">
        <w:rPr>
          <w:rFonts w:cs="Arial"/>
          <w:b/>
          <w:lang w:eastAsia="en-US"/>
        </w:rPr>
        <w:t>Requirements from the use case</w:t>
      </w:r>
      <w:bookmarkEnd w:id="854"/>
      <w:bookmarkEnd w:id="855"/>
      <w:bookmarkEnd w:id="856"/>
    </w:p>
    <w:p w:rsidR="0069582C" w:rsidRPr="00CB6B40" w:rsidRDefault="0069582C" w:rsidP="00743E93">
      <w:pPr>
        <w:rPr>
          <w:rFonts w:cs="Arial"/>
          <w:lang w:eastAsia="en-US"/>
        </w:rPr>
      </w:pPr>
      <w:r w:rsidRPr="00CB6B40">
        <w:rPr>
          <w:rFonts w:cs="Arial"/>
          <w:lang w:eastAsia="en-US"/>
        </w:rPr>
        <w:t>The analysis of the use case shows that there is a need to provide the following objects and attributes</w:t>
      </w:r>
      <w:r>
        <w:rPr>
          <w:rFonts w:cs="Arial"/>
          <w:lang w:eastAsia="en-US"/>
        </w:rPr>
        <w:t xml:space="preserve"> for forest fire risk assessment</w:t>
      </w:r>
      <w:r w:rsidRPr="00CB6B40">
        <w:rPr>
          <w:rFonts w:cs="Arial"/>
          <w:lang w:eastAsia="en-US"/>
        </w:rPr>
        <w:t>:</w:t>
      </w:r>
    </w:p>
    <w:p w:rsidR="0069582C" w:rsidRPr="00CB6B40" w:rsidRDefault="0069582C" w:rsidP="000569E7">
      <w:pPr>
        <w:numPr>
          <w:ilvl w:val="0"/>
          <w:numId w:val="68"/>
        </w:numPr>
        <w:spacing w:line="276" w:lineRule="auto"/>
        <w:rPr>
          <w:rFonts w:cs="Arial"/>
          <w:lang w:eastAsia="en-US"/>
        </w:rPr>
      </w:pPr>
      <w:r w:rsidRPr="00CB6B40">
        <w:rPr>
          <w:rFonts w:cs="Arial"/>
          <w:lang w:eastAsia="en-US"/>
        </w:rPr>
        <w:t xml:space="preserve">Forest fire danger </w:t>
      </w:r>
    </w:p>
    <w:p w:rsidR="0069582C" w:rsidRPr="00CB6B40" w:rsidRDefault="0069582C" w:rsidP="000569E7">
      <w:pPr>
        <w:numPr>
          <w:ilvl w:val="0"/>
          <w:numId w:val="68"/>
        </w:numPr>
        <w:spacing w:line="276" w:lineRule="auto"/>
        <w:rPr>
          <w:rFonts w:cs="Arial"/>
          <w:lang w:eastAsia="en-US"/>
        </w:rPr>
      </w:pPr>
      <w:r>
        <w:rPr>
          <w:rFonts w:cs="Arial"/>
          <w:lang w:eastAsia="en-US"/>
        </w:rPr>
        <w:t>Forest fires v</w:t>
      </w:r>
      <w:r w:rsidRPr="00CB6B40">
        <w:rPr>
          <w:rFonts w:cs="Arial"/>
          <w:lang w:eastAsia="en-US"/>
        </w:rPr>
        <w:t>ulnerability</w:t>
      </w:r>
    </w:p>
    <w:p w:rsidR="0069582C" w:rsidRPr="0069582C" w:rsidRDefault="0069582C" w:rsidP="00743E93">
      <w:pPr>
        <w:rPr>
          <w:rFonts w:cs="Arial"/>
          <w:lang w:eastAsia="en-US"/>
        </w:rPr>
      </w:pPr>
    </w:p>
    <w:p w:rsidR="0069582C" w:rsidRPr="00000FA4" w:rsidRDefault="0069582C" w:rsidP="00743E93">
      <w:pPr>
        <w:rPr>
          <w:rFonts w:cs="Arial"/>
          <w:b/>
          <w:lang w:eastAsia="en-US"/>
        </w:rPr>
      </w:pPr>
      <w:r w:rsidRPr="00000FA4">
        <w:rPr>
          <w:rFonts w:cs="Arial"/>
          <w:b/>
          <w:lang w:eastAsia="en-US"/>
        </w:rPr>
        <w:t>References</w:t>
      </w:r>
    </w:p>
    <w:p w:rsidR="0069582C" w:rsidRPr="0069582C" w:rsidRDefault="0069582C" w:rsidP="000569E7">
      <w:pPr>
        <w:numPr>
          <w:ilvl w:val="0"/>
          <w:numId w:val="69"/>
        </w:numPr>
        <w:spacing w:line="276" w:lineRule="auto"/>
        <w:rPr>
          <w:rFonts w:cs="Arial"/>
          <w:lang w:eastAsia="en-US"/>
        </w:rPr>
      </w:pPr>
      <w:r w:rsidRPr="0069582C">
        <w:rPr>
          <w:rFonts w:cs="Arial"/>
          <w:lang w:eastAsia="en-US"/>
        </w:rPr>
        <w:t>Allgöwer, B., Carlson, J.D. and van Wagtendonk, J.W., 2003. Introduction to Fire Danger Rating and Remote Sensing — Will Remote Sensing Enhance Wildland Fire Danger Rating? In: E. Chuvieco (Editor), Wildland fire danger estimation and mapping - The Role of Remote Sensing Data. Series in Remote Sensing. World Scientific Publishing, Singapore, pp. 1-19.</w:t>
      </w:r>
    </w:p>
    <w:p w:rsidR="0069582C" w:rsidRPr="0069582C" w:rsidRDefault="0069582C" w:rsidP="000569E7">
      <w:pPr>
        <w:numPr>
          <w:ilvl w:val="0"/>
          <w:numId w:val="69"/>
        </w:numPr>
        <w:spacing w:line="276" w:lineRule="auto"/>
        <w:rPr>
          <w:rFonts w:cs="Arial"/>
          <w:lang w:eastAsia="en-US"/>
        </w:rPr>
      </w:pPr>
      <w:r w:rsidRPr="0069582C">
        <w:rPr>
          <w:rFonts w:cs="Arial"/>
          <w:lang w:eastAsia="en-US"/>
        </w:rPr>
        <w:t>Chuvieco, E. et al., 2010. Development of a framework for fire risk assessment using remote sensing and geographic information system technologies. Ecological Modelling, 221(1): 46-58.</w:t>
      </w:r>
    </w:p>
    <w:p w:rsidR="0069582C" w:rsidRPr="0069582C" w:rsidRDefault="0069582C" w:rsidP="000569E7">
      <w:pPr>
        <w:numPr>
          <w:ilvl w:val="0"/>
          <w:numId w:val="69"/>
        </w:numPr>
        <w:spacing w:line="276" w:lineRule="auto"/>
        <w:rPr>
          <w:rFonts w:cs="Arial"/>
          <w:lang w:eastAsia="en-US"/>
        </w:rPr>
      </w:pPr>
      <w:r w:rsidRPr="0069582C">
        <w:rPr>
          <w:rFonts w:cs="Arial"/>
          <w:lang w:eastAsia="en-US"/>
        </w:rPr>
        <w:t>FAO, 1986. Wildland Fire Management Terminology. FAO Forestry Paper n. 70, p. 257.</w:t>
      </w:r>
    </w:p>
    <w:p w:rsidR="0069582C" w:rsidRDefault="0069582C" w:rsidP="000569E7">
      <w:pPr>
        <w:numPr>
          <w:ilvl w:val="0"/>
          <w:numId w:val="69"/>
        </w:numPr>
        <w:spacing w:line="276" w:lineRule="auto"/>
        <w:rPr>
          <w:rFonts w:cs="Arial"/>
          <w:lang w:eastAsia="en-US"/>
        </w:rPr>
      </w:pPr>
      <w:r w:rsidRPr="00592A4C">
        <w:rPr>
          <w:rFonts w:cs="Arial"/>
          <w:lang w:val="es-ES_tradnl" w:eastAsia="en-US"/>
        </w:rPr>
        <w:t xml:space="preserve">San-Miguel-Ayanz, J. et al., 2003. </w:t>
      </w:r>
      <w:r w:rsidRPr="0069582C">
        <w:rPr>
          <w:rFonts w:cs="Arial"/>
          <w:lang w:eastAsia="en-US"/>
        </w:rPr>
        <w:t>Current methods to assess fire danger potential. In: E. Chuvieco (Editor), Wildland fire danger estimation and mapping - The Role of Remote Sensing Data. Series in Remote Sensing. World Scientific Publishing, Singapore, pp. 22-61.</w:t>
      </w:r>
    </w:p>
    <w:p w:rsidR="00743E93" w:rsidRDefault="00743E93" w:rsidP="00743E93">
      <w:pPr>
        <w:rPr>
          <w:rFonts w:cs="Arial"/>
          <w:lang w:eastAsia="en-US"/>
        </w:rPr>
      </w:pPr>
    </w:p>
    <w:p w:rsidR="00743E93" w:rsidRPr="0069582C" w:rsidRDefault="00743E93" w:rsidP="00743E93">
      <w:pPr>
        <w:rPr>
          <w:rFonts w:cs="Arial"/>
          <w:lang w:eastAsia="en-US"/>
        </w:rPr>
      </w:pPr>
    </w:p>
    <w:p w:rsidR="0069582C" w:rsidRPr="00000FA4" w:rsidRDefault="0069582C" w:rsidP="00000FA4">
      <w:pPr>
        <w:pStyle w:val="a2"/>
        <w:numPr>
          <w:ilvl w:val="1"/>
          <w:numId w:val="3"/>
        </w:numPr>
        <w:tabs>
          <w:tab w:val="left" w:pos="500"/>
          <w:tab w:val="left" w:pos="851"/>
        </w:tabs>
        <w:rPr>
          <w:b w:val="0"/>
        </w:rPr>
      </w:pPr>
      <w:bookmarkStart w:id="857" w:name="_Toc275201340"/>
      <w:bookmarkStart w:id="858" w:name="_Toc275961418"/>
      <w:r w:rsidRPr="00000FA4">
        <w:rPr>
          <w:b w:val="0"/>
        </w:rPr>
        <w:t xml:space="preserve"> </w:t>
      </w:r>
      <w:bookmarkStart w:id="859" w:name="_Toc374464186"/>
      <w:r w:rsidRPr="00000FA4">
        <w:rPr>
          <w:b w:val="0"/>
        </w:rPr>
        <w:t>Landslide</w:t>
      </w:r>
      <w:bookmarkEnd w:id="857"/>
      <w:bookmarkEnd w:id="858"/>
      <w:r w:rsidRPr="00000FA4">
        <w:rPr>
          <w:b w:val="0"/>
        </w:rPr>
        <w:t>s</w:t>
      </w:r>
      <w:bookmarkEnd w:id="859"/>
    </w:p>
    <w:p w:rsidR="0069582C" w:rsidRDefault="0069582C" w:rsidP="00743E93">
      <w:r w:rsidRPr="0069582C">
        <w:rPr>
          <w:lang w:eastAsia="en-US"/>
        </w:rPr>
        <w:t>Currently a number of different landslide inventories exist in various databases and each uniquely addresses a specific purpose (for example we refer here to CSIRO https://www.seegrid.csiro.au/ twiki/bin/view/Geohazards/LandSlides, or http://www.landslides.usgs.gov among others). These databases range in scale and detail, and although some similarities and a number of common themes are apparent between databases, the method in which information is organised and described varies considerably. This means information cannot readily be compared or aggregated with other sources. Furthermore, these inventories are</w:t>
      </w:r>
      <w:r w:rsidRPr="004B13F4">
        <w:t xml:space="preserve"> generally only accessible to a small number of individuals and subsequently, it is possible there is significant duplication of effort among landslide researchers independently attempting to fill information gaps. Landslide inventories are fundamental for developing rigoro</w:t>
      </w:r>
      <w:r w:rsidR="00A4425F">
        <w:t>us hazard and risk assessments.</w:t>
      </w:r>
    </w:p>
    <w:p w:rsidR="00A4425F" w:rsidRPr="004B13F4" w:rsidRDefault="00A4425F" w:rsidP="00743E93"/>
    <w:p w:rsidR="0069582C" w:rsidRPr="004B13F4" w:rsidRDefault="0069582C" w:rsidP="0069582C">
      <w:r w:rsidRPr="0069582C">
        <w:rPr>
          <w:b/>
        </w:rPr>
        <w:t>This</w:t>
      </w:r>
      <w:r w:rsidRPr="004B13F4">
        <w:t xml:space="preserve"> is only an example of use case description, to show what it is, the link with examples of use, and what the impact is on the data model</w:t>
      </w:r>
    </w:p>
    <w:p w:rsidR="0069582C" w:rsidRPr="0069582C" w:rsidRDefault="0069582C" w:rsidP="0069582C">
      <w:pPr>
        <w:rPr>
          <w:b/>
        </w:rPr>
      </w:pPr>
    </w:p>
    <w:p w:rsidR="0069582C" w:rsidRPr="00A4425F" w:rsidRDefault="0069582C" w:rsidP="00A4425F">
      <w:pPr>
        <w:pStyle w:val="a2"/>
        <w:numPr>
          <w:ilvl w:val="2"/>
          <w:numId w:val="3"/>
        </w:numPr>
        <w:tabs>
          <w:tab w:val="left" w:pos="500"/>
          <w:tab w:val="left" w:pos="851"/>
        </w:tabs>
        <w:rPr>
          <w:b w:val="0"/>
        </w:rPr>
      </w:pPr>
      <w:bookmarkStart w:id="860" w:name="_Toc274507731"/>
      <w:bookmarkStart w:id="861" w:name="_Toc275201341"/>
      <w:bookmarkStart w:id="862" w:name="_Toc275961419"/>
      <w:bookmarkStart w:id="863" w:name="_Toc374464187"/>
      <w:r w:rsidRPr="00A4425F">
        <w:rPr>
          <w:b w:val="0"/>
        </w:rPr>
        <w:t>Landslide hazard mapping</w:t>
      </w:r>
      <w:bookmarkEnd w:id="860"/>
      <w:bookmarkEnd w:id="861"/>
      <w:bookmarkEnd w:id="862"/>
      <w:bookmarkEnd w:id="863"/>
    </w:p>
    <w:p w:rsidR="0069582C" w:rsidRDefault="0069582C" w:rsidP="0069582C">
      <w:bookmarkStart w:id="864" w:name="_Toc274507736"/>
      <w:bookmarkStart w:id="865" w:name="_Toc275201346"/>
      <w:bookmarkStart w:id="866" w:name="_Toc275961424"/>
      <w:r w:rsidRPr="0069582C">
        <w:rPr>
          <w:rFonts w:cs="Arial"/>
          <w:b/>
          <w:lang w:eastAsia="en-US"/>
        </w:rPr>
        <w:t>The hazard is often defined as the probability of occurrence of a potentially damaging phenomenon of a given intensity within</w:t>
      </w:r>
      <w:r w:rsidRPr="0069582C">
        <w:rPr>
          <w:rFonts w:cs="Arial"/>
          <w:b/>
        </w:rPr>
        <w:t xml:space="preserve"> </w:t>
      </w:r>
      <w:r w:rsidRPr="00696703">
        <w:rPr>
          <w:bCs/>
        </w:rPr>
        <w:t xml:space="preserve">a given area and a given period of time. </w:t>
      </w:r>
      <w:r w:rsidRPr="00696703">
        <w:t>To define this probability the geologist or engineer has to access datasets of observed past events, climate, lithology, earthquake activity, and topography, physical, chemical, mechanical properties of rocks or soils, hydrological, hydrogeological data etc.</w:t>
      </w:r>
      <w:r>
        <w:t xml:space="preserve"> </w:t>
      </w:r>
    </w:p>
    <w:p w:rsidR="0069582C" w:rsidRPr="0069582C" w:rsidRDefault="0069582C" w:rsidP="0069582C">
      <w:pPr>
        <w:rPr>
          <w:rFonts w:cs="Arial"/>
          <w:b/>
        </w:rPr>
      </w:pPr>
    </w:p>
    <w:p w:rsidR="0069582C" w:rsidRDefault="0069582C" w:rsidP="0069582C">
      <w:r w:rsidRPr="0069582C">
        <w:rPr>
          <w:rFonts w:cs="Arial"/>
          <w:b/>
        </w:rPr>
        <w:t>Among</w:t>
      </w:r>
      <w:r>
        <w:t xml:space="preserve"> various landslide types (i</w:t>
      </w:r>
      <w:r w:rsidRPr="007704C6">
        <w:t>.e.</w:t>
      </w:r>
      <w:r>
        <w:t xml:space="preserve"> </w:t>
      </w:r>
      <w:r w:rsidRPr="007704C6">
        <w:t>slides, rockfalls</w:t>
      </w:r>
      <w:r w:rsidRPr="00275077">
        <w:t>, rock flows, debris flows, earth flows, etc), the rapid, and long run-out landslides, especially those that occur in urbanizing areas often cause catastrophic damage to the community.</w:t>
      </w:r>
      <w:r>
        <w:t xml:space="preserve"> </w:t>
      </w:r>
    </w:p>
    <w:p w:rsidR="0069582C" w:rsidRDefault="0069582C" w:rsidP="0069582C"/>
    <w:p w:rsidR="0069582C" w:rsidRDefault="0069582C" w:rsidP="0069582C">
      <w:r w:rsidRPr="00696703">
        <w:t>The goal of this use case is to deliver historical and possible future occurrence of a landslide in a given area for the creation of appropriate landslide risk preparedness plans. Interoperability</w:t>
      </w:r>
      <w:r>
        <w:t xml:space="preserve"> will enable landslide information to be accessed in real time by all levels of government, geotechnical professionals, emergency managers, land use planners, academics and the general public regardless of where it is hosted. It provides direct access to spatial-enabled data and allows users to simultaneously search and query the most up-to-date information available in geographically distributed databases through a single website. The search results can be displayed as reports, graphs, maps, statistics or tables, and data can be queried against background datasets, such as topography, geology and geomorphology. </w:t>
      </w:r>
    </w:p>
    <w:p w:rsidR="0069582C" w:rsidRDefault="0069582C" w:rsidP="0069582C"/>
    <w:p w:rsidR="0069582C" w:rsidRDefault="0069582C" w:rsidP="0069582C">
      <w:r>
        <w:t xml:space="preserve">Actors: </w:t>
      </w:r>
    </w:p>
    <w:p w:rsidR="0069582C" w:rsidRDefault="0069582C" w:rsidP="0069582C"/>
    <w:p w:rsidR="0069582C" w:rsidRDefault="0069582C" w:rsidP="000569E7">
      <w:pPr>
        <w:numPr>
          <w:ilvl w:val="0"/>
          <w:numId w:val="70"/>
        </w:numPr>
        <w:spacing w:line="360" w:lineRule="auto"/>
        <w:jc w:val="left"/>
      </w:pPr>
      <w:r>
        <w:t>Geological surveys to provide geological information (Geological Surveys represent the Member States)</w:t>
      </w:r>
    </w:p>
    <w:p w:rsidR="0069582C" w:rsidRDefault="0069582C" w:rsidP="000569E7">
      <w:pPr>
        <w:numPr>
          <w:ilvl w:val="0"/>
          <w:numId w:val="70"/>
        </w:numPr>
        <w:spacing w:line="360" w:lineRule="auto"/>
        <w:jc w:val="left"/>
      </w:pPr>
      <w:r>
        <w:t>Engineers responsible for establishing hazard and risk area maps using the geological information in combination with other data.</w:t>
      </w:r>
    </w:p>
    <w:p w:rsidR="0069582C" w:rsidRDefault="0069582C" w:rsidP="000569E7">
      <w:pPr>
        <w:numPr>
          <w:ilvl w:val="0"/>
          <w:numId w:val="70"/>
        </w:numPr>
        <w:spacing w:line="360" w:lineRule="auto"/>
        <w:jc w:val="left"/>
      </w:pPr>
      <w:r>
        <w:t>Authorities for managing appropriate landslide risk preparedness plans.</w:t>
      </w:r>
    </w:p>
    <w:p w:rsidR="0069582C" w:rsidRDefault="0069582C" w:rsidP="000569E7">
      <w:pPr>
        <w:numPr>
          <w:ilvl w:val="0"/>
          <w:numId w:val="70"/>
        </w:numPr>
        <w:spacing w:line="360" w:lineRule="auto"/>
        <w:jc w:val="left"/>
      </w:pPr>
      <w:r>
        <w:t>geotechnical professionals,</w:t>
      </w:r>
    </w:p>
    <w:p w:rsidR="0069582C" w:rsidRDefault="0069582C" w:rsidP="000569E7">
      <w:pPr>
        <w:numPr>
          <w:ilvl w:val="0"/>
          <w:numId w:val="70"/>
        </w:numPr>
        <w:spacing w:line="360" w:lineRule="auto"/>
        <w:jc w:val="left"/>
      </w:pPr>
      <w:r>
        <w:t>emergency managers,</w:t>
      </w:r>
    </w:p>
    <w:p w:rsidR="0069582C" w:rsidRDefault="0069582C" w:rsidP="000569E7">
      <w:pPr>
        <w:numPr>
          <w:ilvl w:val="0"/>
          <w:numId w:val="70"/>
        </w:numPr>
        <w:spacing w:line="360" w:lineRule="auto"/>
        <w:jc w:val="left"/>
      </w:pPr>
      <w:r>
        <w:t>land use planners,</w:t>
      </w:r>
    </w:p>
    <w:p w:rsidR="0069582C" w:rsidRDefault="0069582C" w:rsidP="000569E7">
      <w:pPr>
        <w:numPr>
          <w:ilvl w:val="0"/>
          <w:numId w:val="70"/>
        </w:numPr>
        <w:spacing w:line="360" w:lineRule="auto"/>
        <w:jc w:val="left"/>
      </w:pPr>
      <w:r>
        <w:t>academics, and</w:t>
      </w:r>
    </w:p>
    <w:p w:rsidR="0069582C" w:rsidRDefault="0069582C" w:rsidP="000569E7">
      <w:pPr>
        <w:numPr>
          <w:ilvl w:val="0"/>
          <w:numId w:val="70"/>
        </w:numPr>
        <w:spacing w:line="360" w:lineRule="auto"/>
        <w:jc w:val="left"/>
      </w:pPr>
      <w:r>
        <w:t>the general public.</w:t>
      </w:r>
    </w:p>
    <w:p w:rsidR="0069582C" w:rsidRPr="0069582C" w:rsidRDefault="0069582C" w:rsidP="0069582C"/>
    <w:p w:rsidR="0069582C" w:rsidRPr="00A4425F" w:rsidRDefault="0069582C" w:rsidP="0069582C">
      <w:pPr>
        <w:rPr>
          <w:b/>
          <w:lang w:val="en-US"/>
        </w:rPr>
      </w:pPr>
      <w:bookmarkStart w:id="867" w:name="_Toc275201343"/>
      <w:r w:rsidRPr="00A4425F">
        <w:rPr>
          <w:b/>
        </w:rPr>
        <w:t>Narrative</w:t>
      </w:r>
      <w:r w:rsidRPr="00A4425F">
        <w:rPr>
          <w:b/>
          <w:lang w:val="en-US"/>
        </w:rPr>
        <w:t xml:space="preserve"> description</w:t>
      </w:r>
      <w:bookmarkEnd w:id="867"/>
    </w:p>
    <w:p w:rsidR="0069582C" w:rsidRDefault="0069582C" w:rsidP="0069582C">
      <w:r w:rsidRPr="00696703">
        <w:t xml:space="preserve">Landslides are various types of gravitational mass movements of the Earth’s surface that pose the Earth-system at risk. A classification of landslides according to material type (i.e. rock, soil, debris) and type of movement (i.e. </w:t>
      </w:r>
      <w:r w:rsidRPr="00696703">
        <w:rPr>
          <w:rFonts w:cs="Arial"/>
        </w:rPr>
        <w:t>rock falls, topples, slides, spreads, rock flows, debris flows, earth flows and combinatorial or complex slides)</w:t>
      </w:r>
      <w:r w:rsidRPr="00696703">
        <w:rPr>
          <w:rFonts w:ascii="Times New Roman" w:hAnsi="Times New Roman"/>
        </w:rPr>
        <w:t xml:space="preserve"> </w:t>
      </w:r>
      <w:r w:rsidRPr="00696703">
        <w:t xml:space="preserve">is schematically shown in </w:t>
      </w:r>
      <w:r w:rsidRPr="00A4425F">
        <w:t>Fig.</w:t>
      </w:r>
      <w:r w:rsidR="00A4425F" w:rsidRPr="00A4425F">
        <w:t xml:space="preserve"> 4</w:t>
      </w:r>
      <w:r w:rsidRPr="00696703">
        <w:t>.</w:t>
      </w:r>
    </w:p>
    <w:p w:rsidR="0069582C" w:rsidRPr="0069582C" w:rsidRDefault="002E751E" w:rsidP="0069582C">
      <w:r>
        <w:rPr>
          <w:noProof/>
          <w:lang w:val="en-US" w:eastAsia="en-US"/>
        </w:rPr>
        <w:drawing>
          <wp:inline distT="0" distB="0" distL="0" distR="0" wp14:anchorId="1121C6ED" wp14:editId="57D936CE">
            <wp:extent cx="5471160" cy="7239000"/>
            <wp:effectExtent l="0" t="0" r="0" b="0"/>
            <wp:docPr id="23" name="Picture 23" descr="landslide_glossary_classification_l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landslide_glossary_classification_l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1160" cy="7239000"/>
                    </a:xfrm>
                    <a:prstGeom prst="rect">
                      <a:avLst/>
                    </a:prstGeom>
                    <a:noFill/>
                    <a:ln>
                      <a:noFill/>
                    </a:ln>
                  </pic:spPr>
                </pic:pic>
              </a:graphicData>
            </a:graphic>
          </wp:inline>
        </w:drawing>
      </w:r>
    </w:p>
    <w:p w:rsidR="0069582C" w:rsidRDefault="00A4425F" w:rsidP="00A4425F">
      <w:pPr>
        <w:jc w:val="center"/>
        <w:rPr>
          <w:rFonts w:cs="Arial"/>
          <w:lang w:val="en-US" w:eastAsia="fr-FR"/>
        </w:rPr>
      </w:pPr>
      <w:r w:rsidRPr="00A4425F">
        <w:rPr>
          <w:b/>
        </w:rPr>
        <w:t xml:space="preserve">Figure 4: </w:t>
      </w:r>
      <w:r w:rsidR="0069582C" w:rsidRPr="00A4425F">
        <w:rPr>
          <w:rFonts w:cs="Arial"/>
          <w:b/>
          <w:lang w:eastAsia="en-US"/>
        </w:rPr>
        <w:t xml:space="preserve"> Classification</w:t>
      </w:r>
      <w:r w:rsidR="0069582C" w:rsidRPr="0069582C">
        <w:rPr>
          <w:rFonts w:cs="Arial"/>
          <w:b/>
          <w:lang w:eastAsia="en-US"/>
        </w:rPr>
        <w:t xml:space="preserve"> of type of landslides occurring in rocks, debris or soil masses (</w:t>
      </w:r>
      <w:r w:rsidR="0069582C" w:rsidRPr="00E772A7">
        <w:rPr>
          <w:rFonts w:cs="Arial"/>
          <w:i/>
          <w:lang w:val="en-US" w:eastAsia="fr-FR"/>
        </w:rPr>
        <w:t>http://www.geonet.org.nz/landslide/glossary.html</w:t>
      </w:r>
      <w:r w:rsidR="0069582C">
        <w:rPr>
          <w:rFonts w:cs="Arial"/>
          <w:lang w:val="en-US" w:eastAsia="fr-FR"/>
        </w:rPr>
        <w:t>).</w:t>
      </w:r>
    </w:p>
    <w:p w:rsidR="00A4425F" w:rsidRDefault="00A4425F" w:rsidP="0069582C">
      <w:pPr>
        <w:rPr>
          <w:rFonts w:cs="Arial"/>
          <w:lang w:val="en-US" w:eastAsia="fr-FR"/>
        </w:rPr>
      </w:pPr>
    </w:p>
    <w:p w:rsidR="0069582C" w:rsidRPr="006D1EC6" w:rsidRDefault="0069582C" w:rsidP="0069582C">
      <w:pPr>
        <w:rPr>
          <w:rFonts w:ascii="AdvTimes" w:hAnsi="AdvTimes" w:cs="AdvTimes"/>
        </w:rPr>
      </w:pPr>
      <w:r w:rsidRPr="0069582C">
        <w:t xml:space="preserve"> </w:t>
      </w:r>
      <w:r w:rsidRPr="006D1EC6">
        <w:rPr>
          <w:rFonts w:cs="Arial"/>
        </w:rPr>
        <w:t>‘‘Landslides’’ are a complex-disaster phenomenon triggered by earthquakes, heavy rainfall (typhoons, hurricanes), sustained rainfall, volcanic eruptions and heavy snowmelt, unregulated anthropogenic development, mining, tunne</w:t>
      </w:r>
      <w:r>
        <w:rPr>
          <w:rFonts w:cs="Arial"/>
        </w:rPr>
        <w:t>l</w:t>
      </w:r>
      <w:r w:rsidRPr="006D1EC6">
        <w:rPr>
          <w:rFonts w:cs="Arial"/>
        </w:rPr>
        <w:t>ling and others. Landslides cause many deaths and injuries and great economic loss to society by destroying buildings, roads, life lines and other infrastructures; they also pose irrecoverable damage to our cultural and natural heritage. Large and small landslides occur almost every year in nearly all regions of the world.  Large-scale coastal or marine landslides are known to cause tsunami waves that kill many people</w:t>
      </w:r>
      <w:r>
        <w:rPr>
          <w:rFonts w:cs="Arial"/>
        </w:rPr>
        <w:t xml:space="preserve">. </w:t>
      </w:r>
      <w:r w:rsidRPr="006D1EC6">
        <w:rPr>
          <w:rFonts w:cs="Arial"/>
        </w:rPr>
        <w:t>Also large-scale landslides on volcanoes can dislocate the mountain tops</w:t>
      </w:r>
      <w:r>
        <w:rPr>
          <w:rFonts w:cs="Arial"/>
        </w:rPr>
        <w:t xml:space="preserve"> and trigger volcanic eruptions.</w:t>
      </w:r>
      <w:r w:rsidRPr="006D1EC6">
        <w:rPr>
          <w:rFonts w:cs="Arial"/>
        </w:rPr>
        <w:t xml:space="preserve"> Landslides also may occur without earthquakes, heavy rains, volcanic eruptions, or human activities due to progress of natural weathering; therefore, they occur almost everywhere in the world. Landslides most commonly impact residents living on and around slopes.</w:t>
      </w:r>
    </w:p>
    <w:p w:rsidR="0069582C" w:rsidRPr="0069582C" w:rsidRDefault="0069582C" w:rsidP="0069582C"/>
    <w:p w:rsidR="0069582C" w:rsidRDefault="0069582C" w:rsidP="0069582C">
      <w:pPr>
        <w:rPr>
          <w:rFonts w:cs="Arial"/>
        </w:rPr>
      </w:pPr>
      <w:r w:rsidRPr="0069582C">
        <w:t xml:space="preserve">Landslides </w:t>
      </w:r>
      <w:r w:rsidRPr="006D1EC6">
        <w:rPr>
          <w:rFonts w:cs="Arial"/>
        </w:rPr>
        <w:t xml:space="preserve">are a natural phenomenon which can only be effectively studied in an integrated, multidisciplinary fashion, including contribution from different natural and engineering sciences (earth and water sciences), and different social sciences. This is also the case because landslides are strongly related to cultural heritage and the environment. </w:t>
      </w:r>
    </w:p>
    <w:p w:rsidR="0069582C" w:rsidRPr="0069582C" w:rsidRDefault="0069582C" w:rsidP="0069582C"/>
    <w:p w:rsidR="0069582C" w:rsidRPr="00F00AB6" w:rsidRDefault="0069582C" w:rsidP="0069582C">
      <w:pPr>
        <w:rPr>
          <w:rFonts w:cs="Arial"/>
        </w:rPr>
      </w:pPr>
      <w:r w:rsidRPr="0069582C">
        <w:t>Landslides should be jointly managed by cooperation of</w:t>
      </w:r>
      <w:r w:rsidRPr="0069582C">
        <w:rPr>
          <w:noProof/>
        </w:rPr>
        <w:t xml:space="preserve"> </w:t>
      </w:r>
      <w:r w:rsidRPr="0069582C">
        <w:t xml:space="preserve">different ministries and departments of </w:t>
      </w:r>
      <w:r w:rsidRPr="00F00AB6">
        <w:rPr>
          <w:rFonts w:cs="Arial"/>
        </w:rPr>
        <w:t>government including some representing education, science and technology, construction and transportation, agriculture, forestry, and the environment, culture and vulnerable groups (the poor, aged, handicapped, or children). As landslides are highly localized phenomena it is crucial to seek the contribution of local governments or autonomous communities.</w:t>
      </w:r>
    </w:p>
    <w:p w:rsidR="0069582C" w:rsidRPr="00F00AB6" w:rsidRDefault="0069582C" w:rsidP="0069582C">
      <w:pPr>
        <w:rPr>
          <w:rFonts w:cs="Arial"/>
        </w:rPr>
      </w:pPr>
    </w:p>
    <w:p w:rsidR="0069582C" w:rsidRPr="00F00AB6" w:rsidRDefault="0069582C" w:rsidP="0069582C">
      <w:pPr>
        <w:rPr>
          <w:rFonts w:cs="Arial"/>
        </w:rPr>
      </w:pPr>
      <w:r w:rsidRPr="00F00AB6">
        <w:rPr>
          <w:rFonts w:cs="Arial"/>
        </w:rPr>
        <w:t>The disasters caused by landslides are of a very complex nature wherever they occur around the world. Landslide risk preparedness is to be managed by multi-ministries.</w:t>
      </w:r>
    </w:p>
    <w:p w:rsidR="0069582C" w:rsidRPr="00F00AB6" w:rsidRDefault="0069582C" w:rsidP="0069582C">
      <w:pPr>
        <w:rPr>
          <w:rFonts w:cs="Arial"/>
        </w:rPr>
      </w:pPr>
    </w:p>
    <w:p w:rsidR="0069582C" w:rsidRPr="00F00AB6" w:rsidRDefault="0069582C" w:rsidP="0069582C">
      <w:pPr>
        <w:rPr>
          <w:rFonts w:cs="Arial"/>
        </w:rPr>
      </w:pPr>
      <w:r w:rsidRPr="00F00AB6">
        <w:rPr>
          <w:rFonts w:cs="Arial"/>
        </w:rPr>
        <w:t>The socio-economic impact of landslides is underestimated because landslides are usually not separated from other natural hazard triggers, such as extreme precipitation, earthquakes or floods. This underestimation contributes to reducing the awareness and concern of both authorities and general public about landslide risk.</w:t>
      </w:r>
    </w:p>
    <w:p w:rsidR="0069582C" w:rsidRPr="00F00AB6" w:rsidRDefault="0069582C" w:rsidP="0069582C">
      <w:pPr>
        <w:rPr>
          <w:rFonts w:cs="Arial"/>
        </w:rPr>
      </w:pPr>
    </w:p>
    <w:p w:rsidR="0069582C" w:rsidRPr="00F00AB6" w:rsidRDefault="0069582C" w:rsidP="0069582C">
      <w:pPr>
        <w:rPr>
          <w:rFonts w:cs="Arial"/>
        </w:rPr>
      </w:pPr>
      <w:r w:rsidRPr="00F00AB6">
        <w:rPr>
          <w:rFonts w:cs="Arial"/>
        </w:rPr>
        <w:t>Landslide inventories are fundamental for developing rigorous hazard, vulnerability and risk assessments. However, an agreed, systematic way of developing these inventories is presently not available, neither is there an example of ‘best practise’ that could be used as a guideline in EU.</w:t>
      </w:r>
    </w:p>
    <w:p w:rsidR="0069582C" w:rsidRPr="00F00AB6" w:rsidRDefault="0069582C" w:rsidP="0069582C">
      <w:pPr>
        <w:rPr>
          <w:rFonts w:cs="Arial"/>
        </w:rPr>
      </w:pPr>
    </w:p>
    <w:p w:rsidR="0069582C" w:rsidRPr="00F00AB6" w:rsidRDefault="0069582C" w:rsidP="0069582C">
      <w:pPr>
        <w:rPr>
          <w:rFonts w:cs="Arial"/>
          <w:b/>
        </w:rPr>
      </w:pPr>
      <w:bookmarkStart w:id="868" w:name="_Toc275201344"/>
      <w:r w:rsidRPr="00F00AB6">
        <w:rPr>
          <w:rFonts w:cs="Arial"/>
          <w:b/>
        </w:rPr>
        <w:t>Detailed description</w:t>
      </w:r>
      <w:bookmarkEnd w:id="868"/>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5992"/>
      </w:tblGrid>
      <w:tr w:rsidR="0069582C" w:rsidRPr="003552AB" w:rsidTr="000569E7">
        <w:tc>
          <w:tcPr>
            <w:tcW w:w="3227" w:type="dxa"/>
            <w:tcBorders>
              <w:top w:val="single" w:sz="4" w:space="0" w:color="000000"/>
              <w:left w:val="single" w:sz="4" w:space="0" w:color="000000"/>
              <w:bottom w:val="single" w:sz="4" w:space="0" w:color="000000"/>
            </w:tcBorders>
            <w:shd w:val="clear" w:color="auto" w:fill="A6A6A6"/>
          </w:tcPr>
          <w:p w:rsidR="0069582C" w:rsidRPr="0069582C" w:rsidRDefault="0069582C" w:rsidP="00E56119">
            <w:pPr>
              <w:spacing w:line="276" w:lineRule="auto"/>
              <w:rPr>
                <w:rFonts w:ascii="ArialMT" w:eastAsia="Times New Roman" w:hAnsi="ArialMT" w:cs="ArialMT"/>
                <w:color w:val="010202"/>
              </w:rPr>
            </w:pPr>
            <w:r w:rsidRPr="0069582C">
              <w:t xml:space="preserve">Use case </w:t>
            </w:r>
            <w:r w:rsidRPr="0069582C">
              <w:rPr>
                <w:rFonts w:ascii="ArialMT" w:eastAsia="Times New Roman" w:hAnsi="ArialMT" w:cs="ArialMT"/>
                <w:color w:val="010202"/>
              </w:rPr>
              <w:t>description</w:t>
            </w:r>
          </w:p>
        </w:tc>
        <w:tc>
          <w:tcPr>
            <w:tcW w:w="5992" w:type="dxa"/>
            <w:tcBorders>
              <w:top w:val="single" w:sz="4" w:space="0" w:color="000000"/>
              <w:left w:val="single" w:sz="4" w:space="0" w:color="000000"/>
              <w:bottom w:val="single" w:sz="4" w:space="0" w:color="000000"/>
              <w:right w:val="single" w:sz="4" w:space="0" w:color="000000"/>
            </w:tcBorders>
            <w:shd w:val="clear" w:color="auto" w:fill="A6A6A6"/>
          </w:tcPr>
          <w:p w:rsidR="0069582C" w:rsidRPr="0069582C" w:rsidRDefault="0069582C" w:rsidP="00E56119">
            <w:pPr>
              <w:spacing w:line="276" w:lineRule="auto"/>
            </w:pP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Name</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Landslides</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Priority</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High</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Description</w:t>
            </w:r>
          </w:p>
        </w:tc>
        <w:tc>
          <w:tcPr>
            <w:tcW w:w="5992" w:type="dxa"/>
            <w:tcBorders>
              <w:top w:val="single" w:sz="4" w:space="0" w:color="000000"/>
              <w:left w:val="single" w:sz="4" w:space="0" w:color="000000"/>
              <w:bottom w:val="single" w:sz="4" w:space="0" w:color="000000"/>
              <w:right w:val="single" w:sz="4" w:space="0" w:color="000000"/>
            </w:tcBorders>
          </w:tcPr>
          <w:p w:rsidR="0069582C" w:rsidRPr="003755E4" w:rsidRDefault="0069582C" w:rsidP="00E56119">
            <w:pPr>
              <w:spacing w:line="276" w:lineRule="auto"/>
              <w:rPr>
                <w:lang w:val="en-US"/>
              </w:rPr>
            </w:pPr>
            <w:r w:rsidRPr="0069582C">
              <w:t>The user selects the relevant geographic area and searches for historical landslide data</w:t>
            </w:r>
            <w:r w:rsidRPr="00696703">
              <w:rPr>
                <w:lang w:val="en-US"/>
              </w:rPr>
              <w:t xml:space="preserve"> (time of occurence, type, triggering factor, intensity or level (velocity, spread, deposition height, runout extent etc), geomorphological (e.g. terrain gradient, deep channels), geological (including problematic soils also such as quick clay or other), geotechnical, vegetation coverage, precipitation, earthquake, monitoring data etc as well as </w:t>
            </w:r>
            <w:r w:rsidRPr="00696703">
              <w:rPr>
                <w:u w:val="single"/>
                <w:lang w:val="en-US"/>
              </w:rPr>
              <w:t>existing data</w:t>
            </w:r>
            <w:r w:rsidRPr="00696703">
              <w:rPr>
                <w:lang w:val="en-US"/>
              </w:rPr>
              <w:t xml:space="preserve"> for future landslide occurrences and likelihood of occurence.</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Pre-condition</w:t>
            </w:r>
          </w:p>
        </w:tc>
        <w:tc>
          <w:tcPr>
            <w:tcW w:w="5992" w:type="dxa"/>
            <w:tcBorders>
              <w:top w:val="single" w:sz="4" w:space="0" w:color="000000"/>
              <w:left w:val="single" w:sz="4" w:space="0" w:color="000000"/>
              <w:bottom w:val="single" w:sz="4" w:space="0" w:color="000000"/>
              <w:right w:val="single" w:sz="4" w:space="0" w:color="000000"/>
            </w:tcBorders>
          </w:tcPr>
          <w:p w:rsidR="0069582C" w:rsidRPr="003755E4" w:rsidRDefault="0069582C" w:rsidP="00E56119">
            <w:pPr>
              <w:spacing w:line="276" w:lineRule="auto"/>
              <w:rPr>
                <w:lang w:val="en-US"/>
              </w:rPr>
            </w:pPr>
            <w:r w:rsidRPr="0069582C">
              <w:t xml:space="preserve">Landslide data are available in line with INSPIRE specifications. A specific vocabulary </w:t>
            </w:r>
            <w:r w:rsidRPr="003755E4">
              <w:rPr>
                <w:lang w:val="en-US"/>
              </w:rPr>
              <w:t>related to the user requirements is available with a “mapping” between all relevant landslide description terms and user’s terms.</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BFBFBF"/>
          </w:tcPr>
          <w:p w:rsidR="0069582C" w:rsidRPr="0069582C" w:rsidRDefault="0069582C" w:rsidP="00E56119">
            <w:pPr>
              <w:spacing w:line="276" w:lineRule="auto"/>
              <w:rPr>
                <w:rFonts w:ascii="ArialMT" w:eastAsia="Times New Roman" w:hAnsi="ArialMT" w:cs="ArialMT"/>
                <w:color w:val="010202"/>
              </w:rPr>
            </w:pPr>
            <w:r w:rsidRPr="0069582C">
              <w:t xml:space="preserve">Flow of </w:t>
            </w:r>
            <w:r w:rsidRPr="0069582C">
              <w:rPr>
                <w:rFonts w:ascii="ArialMT" w:eastAsia="Times New Roman" w:hAnsi="ArialMT" w:cs="ArialMT"/>
                <w:color w:val="010202"/>
              </w:rPr>
              <w:t>events – Basic path</w:t>
            </w:r>
          </w:p>
        </w:tc>
        <w:tc>
          <w:tcPr>
            <w:tcW w:w="5992" w:type="dxa"/>
            <w:tcBorders>
              <w:top w:val="single" w:sz="4" w:space="0" w:color="000000"/>
              <w:left w:val="single" w:sz="4" w:space="0" w:color="000000"/>
              <w:bottom w:val="single" w:sz="4" w:space="0" w:color="000000"/>
              <w:right w:val="single" w:sz="4" w:space="0" w:color="000000"/>
            </w:tcBorders>
            <w:shd w:val="clear" w:color="auto" w:fill="BFBFBF"/>
          </w:tcPr>
          <w:p w:rsidR="0069582C" w:rsidRPr="0069582C" w:rsidRDefault="0069582C" w:rsidP="00E56119">
            <w:pPr>
              <w:spacing w:line="276" w:lineRule="auto"/>
            </w:pPr>
            <w:r w:rsidRPr="0069582C">
              <w:t>Hazard area definition</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Step 1a</w:t>
            </w:r>
          </w:p>
        </w:tc>
        <w:tc>
          <w:tcPr>
            <w:tcW w:w="5992" w:type="dxa"/>
            <w:tcBorders>
              <w:top w:val="single" w:sz="4" w:space="0" w:color="000000"/>
              <w:left w:val="single" w:sz="4" w:space="0" w:color="000000"/>
              <w:bottom w:val="single" w:sz="4" w:space="0" w:color="000000"/>
              <w:right w:val="single" w:sz="4" w:space="0" w:color="000000"/>
            </w:tcBorders>
          </w:tcPr>
          <w:p w:rsidR="0069582C" w:rsidRPr="003755E4" w:rsidRDefault="0069582C" w:rsidP="00E56119">
            <w:pPr>
              <w:spacing w:line="276" w:lineRule="auto"/>
              <w:rPr>
                <w:lang w:val="en-US"/>
              </w:rPr>
            </w:pPr>
            <w:r w:rsidRPr="0069582C">
              <w:t>The user selects the area of interest and searches in a metadata catalogue</w:t>
            </w:r>
            <w:r w:rsidRPr="003755E4">
              <w:rPr>
                <w:lang w:val="en-US"/>
              </w:rPr>
              <w:t xml:space="preserve"> for past landslide maps</w:t>
            </w:r>
            <w:r>
              <w:rPr>
                <w:lang w:val="en-US"/>
              </w:rPr>
              <w:t>,</w:t>
            </w:r>
            <w:r w:rsidRPr="003755E4">
              <w:rPr>
                <w:lang w:val="en-US"/>
              </w:rPr>
              <w:t xml:space="preserve"> as well as hazard</w:t>
            </w:r>
            <w:r>
              <w:rPr>
                <w:lang w:val="en-US"/>
              </w:rPr>
              <w:t xml:space="preserve"> area maps.</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Step 2a</w:t>
            </w:r>
          </w:p>
        </w:tc>
        <w:tc>
          <w:tcPr>
            <w:tcW w:w="5992" w:type="dxa"/>
            <w:tcBorders>
              <w:top w:val="single" w:sz="4" w:space="0" w:color="000000"/>
              <w:left w:val="single" w:sz="4" w:space="0" w:color="000000"/>
              <w:bottom w:val="single" w:sz="4" w:space="0" w:color="000000"/>
              <w:right w:val="single" w:sz="4" w:space="0" w:color="000000"/>
            </w:tcBorders>
          </w:tcPr>
          <w:p w:rsidR="0069582C" w:rsidRPr="003755E4" w:rsidRDefault="0069582C" w:rsidP="00E56119">
            <w:pPr>
              <w:spacing w:line="276" w:lineRule="auto"/>
              <w:rPr>
                <w:lang w:val="en-US"/>
              </w:rPr>
            </w:pPr>
            <w:r w:rsidRPr="0069582C">
              <w:t>The user displays the landslides historical and future hazard area map and accesses</w:t>
            </w:r>
            <w:r w:rsidRPr="003755E4">
              <w:rPr>
                <w:lang w:val="en-US"/>
              </w:rPr>
              <w:t xml:space="preserve"> detailed information.</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Step 3a</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Deliverable</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 xml:space="preserve">Hazard area map </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BFBFBF"/>
          </w:tcPr>
          <w:p w:rsidR="0069582C" w:rsidRPr="0069582C" w:rsidRDefault="0069582C" w:rsidP="00E56119">
            <w:pPr>
              <w:spacing w:line="276" w:lineRule="auto"/>
              <w:rPr>
                <w:rFonts w:ascii="ArialMT" w:eastAsia="Times New Roman" w:hAnsi="ArialMT" w:cs="ArialMT"/>
                <w:color w:val="010202"/>
              </w:rPr>
            </w:pPr>
            <w:r w:rsidRPr="0069582C">
              <w:t xml:space="preserve">Flow of </w:t>
            </w:r>
            <w:r w:rsidRPr="0069582C">
              <w:rPr>
                <w:rFonts w:ascii="ArialMT" w:eastAsia="Times New Roman" w:hAnsi="ArialMT" w:cs="ArialMT"/>
                <w:color w:val="010202"/>
              </w:rPr>
              <w:t>events – Alternative path</w:t>
            </w:r>
          </w:p>
        </w:tc>
        <w:tc>
          <w:tcPr>
            <w:tcW w:w="5992" w:type="dxa"/>
            <w:tcBorders>
              <w:top w:val="single" w:sz="4" w:space="0" w:color="000000"/>
              <w:left w:val="single" w:sz="4" w:space="0" w:color="000000"/>
              <w:bottom w:val="single" w:sz="4" w:space="0" w:color="000000"/>
              <w:right w:val="single" w:sz="4" w:space="0" w:color="000000"/>
            </w:tcBorders>
            <w:shd w:val="clear" w:color="auto" w:fill="BFBFBF"/>
          </w:tcPr>
          <w:p w:rsidR="0069582C" w:rsidRPr="0069582C" w:rsidRDefault="0069582C" w:rsidP="00E56119">
            <w:pPr>
              <w:spacing w:line="276" w:lineRule="auto"/>
            </w:pPr>
            <w:r w:rsidRPr="0069582C">
              <w:t>Hazard area map creation</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Step 1b</w:t>
            </w:r>
          </w:p>
        </w:tc>
        <w:tc>
          <w:tcPr>
            <w:tcW w:w="5992" w:type="dxa"/>
            <w:tcBorders>
              <w:top w:val="single" w:sz="4" w:space="0" w:color="000000"/>
              <w:left w:val="single" w:sz="4" w:space="0" w:color="000000"/>
              <w:bottom w:val="single" w:sz="4" w:space="0" w:color="000000"/>
              <w:right w:val="single" w:sz="4" w:space="0" w:color="000000"/>
            </w:tcBorders>
          </w:tcPr>
          <w:p w:rsidR="0069582C" w:rsidRPr="007D68DB" w:rsidRDefault="0069582C" w:rsidP="00E56119">
            <w:pPr>
              <w:spacing w:line="276" w:lineRule="auto"/>
              <w:rPr>
                <w:lang w:val="en-US"/>
              </w:rPr>
            </w:pPr>
            <w:r w:rsidRPr="0069582C">
              <w:t>The user may use his/her own models to create a landslide hazard</w:t>
            </w:r>
            <w:r w:rsidRPr="007D68DB">
              <w:rPr>
                <w:lang w:val="en-US"/>
              </w:rPr>
              <w:t xml:space="preserve"> area map based on accessed information as above and compare model results with possible already available hazard area maps. </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Step 2b</w:t>
            </w:r>
          </w:p>
        </w:tc>
        <w:tc>
          <w:tcPr>
            <w:tcW w:w="5992" w:type="dxa"/>
            <w:tcBorders>
              <w:top w:val="single" w:sz="4" w:space="0" w:color="000000"/>
              <w:left w:val="single" w:sz="4" w:space="0" w:color="000000"/>
              <w:bottom w:val="single" w:sz="4" w:space="0" w:color="000000"/>
              <w:right w:val="single" w:sz="4" w:space="0" w:color="000000"/>
            </w:tcBorders>
          </w:tcPr>
          <w:p w:rsidR="0069582C" w:rsidRPr="007D68DB" w:rsidRDefault="0069582C" w:rsidP="00E56119">
            <w:pPr>
              <w:spacing w:line="276" w:lineRule="auto"/>
            </w:pPr>
            <w:r w:rsidRPr="007D68DB">
              <w:t>The hazard modeler selects the most appropriate methodology to delineate hazard areas. For example according to type of landslide i.e. rock slope, or topples or flows in contrast to debris flows etc, and according to the approach i.e. empirical, semi-empirical, analytical or numerical methods. It is noted that the hazard area includes the possible runout spread of the landslide based on appropriate tools for dynamic analysis of landslides.</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Step 3b</w:t>
            </w:r>
          </w:p>
        </w:tc>
        <w:tc>
          <w:tcPr>
            <w:tcW w:w="5992" w:type="dxa"/>
            <w:tcBorders>
              <w:top w:val="single" w:sz="4" w:space="0" w:color="000000"/>
              <w:left w:val="single" w:sz="4" w:space="0" w:color="000000"/>
              <w:bottom w:val="single" w:sz="4" w:space="0" w:color="000000"/>
              <w:right w:val="single" w:sz="4" w:space="0" w:color="000000"/>
            </w:tcBorders>
          </w:tcPr>
          <w:p w:rsidR="0069582C" w:rsidRPr="007D68DB" w:rsidRDefault="0069582C" w:rsidP="00E56119">
            <w:pPr>
              <w:spacing w:line="276" w:lineRule="auto"/>
            </w:pPr>
            <w:r w:rsidRPr="007D68DB">
              <w:t>The user sets the appropriate criteria for delineation of hazard areas. For example, for “debris flows” sets criteria as follows:</w:t>
            </w:r>
          </w:p>
          <w:p w:rsidR="0069582C" w:rsidRPr="007D68DB" w:rsidRDefault="0069582C" w:rsidP="00E56119">
            <w:pPr>
              <w:numPr>
                <w:ilvl w:val="0"/>
                <w:numId w:val="61"/>
              </w:numPr>
              <w:tabs>
                <w:tab w:val="clear" w:pos="284"/>
                <w:tab w:val="clear" w:pos="567"/>
                <w:tab w:val="clear" w:pos="851"/>
                <w:tab w:val="clear" w:pos="1134"/>
              </w:tabs>
              <w:autoSpaceDE w:val="0"/>
              <w:autoSpaceDN w:val="0"/>
              <w:adjustRightInd w:val="0"/>
              <w:spacing w:line="276" w:lineRule="auto"/>
              <w:jc w:val="left"/>
              <w:rPr>
                <w:rFonts w:cs="Arial"/>
                <w:lang w:val="en-US" w:eastAsia="el-GR"/>
              </w:rPr>
            </w:pPr>
            <w:r w:rsidRPr="007D68DB">
              <w:rPr>
                <w:rFonts w:cs="Arial"/>
                <w:lang w:val="en-US" w:eastAsia="el-GR"/>
              </w:rPr>
              <w:t>Deposition height of sediments</w:t>
            </w:r>
          </w:p>
          <w:p w:rsidR="0069582C" w:rsidRPr="007D68DB" w:rsidRDefault="0069582C" w:rsidP="00E56119">
            <w:pPr>
              <w:numPr>
                <w:ilvl w:val="0"/>
                <w:numId w:val="61"/>
              </w:numPr>
              <w:tabs>
                <w:tab w:val="clear" w:pos="284"/>
                <w:tab w:val="clear" w:pos="567"/>
                <w:tab w:val="clear" w:pos="851"/>
                <w:tab w:val="clear" w:pos="1134"/>
              </w:tabs>
              <w:autoSpaceDE w:val="0"/>
              <w:autoSpaceDN w:val="0"/>
              <w:adjustRightInd w:val="0"/>
              <w:spacing w:line="276" w:lineRule="auto"/>
              <w:jc w:val="left"/>
              <w:rPr>
                <w:rFonts w:cs="Arial"/>
                <w:lang w:val="en-US" w:eastAsia="el-GR"/>
              </w:rPr>
            </w:pPr>
            <w:r w:rsidRPr="007D68DB">
              <w:rPr>
                <w:rFonts w:eastAsia="SymbolMT" w:cs="Arial"/>
                <w:lang w:val="en-US" w:eastAsia="el-GR"/>
              </w:rPr>
              <w:t xml:space="preserve"> </w:t>
            </w:r>
            <w:r w:rsidRPr="007D68DB">
              <w:rPr>
                <w:rFonts w:cs="Arial"/>
                <w:lang w:val="en-US" w:eastAsia="el-GR"/>
              </w:rPr>
              <w:t>Depth of erosion tracks</w:t>
            </w:r>
          </w:p>
          <w:p w:rsidR="0069582C" w:rsidRPr="007D68DB" w:rsidRDefault="0069582C" w:rsidP="00E56119">
            <w:pPr>
              <w:numPr>
                <w:ilvl w:val="0"/>
                <w:numId w:val="61"/>
              </w:numPr>
              <w:tabs>
                <w:tab w:val="clear" w:pos="284"/>
                <w:tab w:val="clear" w:pos="567"/>
                <w:tab w:val="clear" w:pos="851"/>
                <w:tab w:val="clear" w:pos="1134"/>
              </w:tabs>
              <w:autoSpaceDE w:val="0"/>
              <w:autoSpaceDN w:val="0"/>
              <w:adjustRightInd w:val="0"/>
              <w:spacing w:line="276" w:lineRule="auto"/>
              <w:jc w:val="left"/>
              <w:rPr>
                <w:rFonts w:cs="Arial"/>
                <w:lang w:val="en-US" w:eastAsia="el-GR"/>
              </w:rPr>
            </w:pPr>
            <w:r w:rsidRPr="007D68DB">
              <w:rPr>
                <w:rFonts w:cs="Arial"/>
                <w:lang w:val="en-US" w:eastAsia="el-GR"/>
              </w:rPr>
              <w:t>Energy line of the dynamic flow</w:t>
            </w:r>
          </w:p>
          <w:p w:rsidR="0069582C" w:rsidRPr="007D68DB" w:rsidRDefault="0069582C" w:rsidP="00E56119">
            <w:pPr>
              <w:numPr>
                <w:ilvl w:val="0"/>
                <w:numId w:val="61"/>
              </w:numPr>
              <w:tabs>
                <w:tab w:val="clear" w:pos="284"/>
                <w:tab w:val="clear" w:pos="567"/>
                <w:tab w:val="clear" w:pos="851"/>
                <w:tab w:val="clear" w:pos="1134"/>
              </w:tabs>
              <w:autoSpaceDE w:val="0"/>
              <w:autoSpaceDN w:val="0"/>
              <w:adjustRightInd w:val="0"/>
              <w:spacing w:line="276" w:lineRule="auto"/>
              <w:jc w:val="left"/>
              <w:rPr>
                <w:lang w:val="en-US"/>
              </w:rPr>
            </w:pPr>
            <w:r w:rsidRPr="007D68DB">
              <w:rPr>
                <w:rFonts w:cs="Arial"/>
                <w:lang w:val="en-US" w:eastAsia="el-GR"/>
              </w:rPr>
              <w:t>Dynamic load due to transported solids</w:t>
            </w:r>
          </w:p>
          <w:p w:rsidR="0069582C" w:rsidRPr="007D68DB" w:rsidRDefault="0069582C" w:rsidP="00E56119">
            <w:pPr>
              <w:numPr>
                <w:ilvl w:val="0"/>
                <w:numId w:val="61"/>
              </w:numPr>
              <w:tabs>
                <w:tab w:val="clear" w:pos="284"/>
                <w:tab w:val="clear" w:pos="567"/>
                <w:tab w:val="clear" w:pos="851"/>
                <w:tab w:val="clear" w:pos="1134"/>
              </w:tabs>
              <w:autoSpaceDE w:val="0"/>
              <w:autoSpaceDN w:val="0"/>
              <w:adjustRightInd w:val="0"/>
              <w:spacing w:line="276" w:lineRule="auto"/>
              <w:jc w:val="left"/>
              <w:rPr>
                <w:lang w:val="en-US"/>
              </w:rPr>
            </w:pPr>
            <w:r w:rsidRPr="007D68DB">
              <w:rPr>
                <w:rFonts w:cs="Arial"/>
                <w:lang w:val="en-US" w:eastAsia="el-GR"/>
              </w:rPr>
              <w:t>Static load due to depositioned sediments and static flood</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Step 4b</w:t>
            </w:r>
          </w:p>
        </w:tc>
        <w:tc>
          <w:tcPr>
            <w:tcW w:w="5992" w:type="dxa"/>
            <w:tcBorders>
              <w:top w:val="single" w:sz="4" w:space="0" w:color="000000"/>
              <w:left w:val="single" w:sz="4" w:space="0" w:color="000000"/>
              <w:bottom w:val="single" w:sz="4" w:space="0" w:color="000000"/>
              <w:right w:val="single" w:sz="4" w:space="0" w:color="000000"/>
            </w:tcBorders>
          </w:tcPr>
          <w:p w:rsidR="0069582C" w:rsidRPr="007D68DB" w:rsidRDefault="0069582C" w:rsidP="00E56119">
            <w:pPr>
              <w:spacing w:line="276" w:lineRule="auto"/>
            </w:pPr>
            <w:r w:rsidRPr="007D68DB">
              <w:t>The hazard modeler searches and gets external data</w:t>
            </w:r>
            <w:r w:rsidRPr="0069582C">
              <w:t xml:space="preserve"> and relevant thematic maps according</w:t>
            </w:r>
            <w:r w:rsidRPr="007D68DB">
              <w:rPr>
                <w:lang w:val="en-US"/>
              </w:rPr>
              <w:t xml:space="preserve"> to the criteria set above, such as 1) geomorphological, 2) geological, 3) structural geological, 4) geotechnical &amp; monitoring data, 4) drainage, 5) catchment areas, 6) precipitation, 7) nearby activities that may trigger landslides such as tunneling, mining or large excavations, 8) earthquake activity with characteristic accelerations, 9)  land-use</w:t>
            </w:r>
            <w:r w:rsidRPr="007D68DB">
              <w:t>, and subsequently use them as a source for hazard area delineation.</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Step 5b</w:t>
            </w:r>
          </w:p>
        </w:tc>
        <w:tc>
          <w:tcPr>
            <w:tcW w:w="5992" w:type="dxa"/>
            <w:tcBorders>
              <w:top w:val="single" w:sz="4" w:space="0" w:color="000000"/>
              <w:left w:val="single" w:sz="4" w:space="0" w:color="000000"/>
              <w:bottom w:val="single" w:sz="4" w:space="0" w:color="000000"/>
              <w:right w:val="single" w:sz="4" w:space="0" w:color="000000"/>
            </w:tcBorders>
          </w:tcPr>
          <w:p w:rsidR="0069582C" w:rsidRPr="007D68DB" w:rsidRDefault="0069582C" w:rsidP="00E56119">
            <w:pPr>
              <w:spacing w:line="276" w:lineRule="auto"/>
            </w:pPr>
            <w:r w:rsidRPr="007D68DB">
              <w:t xml:space="preserve">The hazard modeler applies the chosen methodology, and produces hazard </w:t>
            </w:r>
            <w:r w:rsidRPr="0069582C">
              <w:t>areas</w:t>
            </w:r>
            <w:r w:rsidRPr="007D68DB">
              <w:t xml:space="preserve">. </w:t>
            </w:r>
          </w:p>
          <w:p w:rsidR="0069582C" w:rsidRPr="007D68DB" w:rsidRDefault="0069582C" w:rsidP="00E56119">
            <w:pPr>
              <w:pStyle w:val="Default"/>
              <w:spacing w:line="276" w:lineRule="auto"/>
              <w:rPr>
                <w:color w:val="auto"/>
                <w:sz w:val="20"/>
                <w:szCs w:val="20"/>
              </w:rPr>
            </w:pP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Deliverable</w:t>
            </w:r>
          </w:p>
        </w:tc>
        <w:tc>
          <w:tcPr>
            <w:tcW w:w="5992" w:type="dxa"/>
            <w:tcBorders>
              <w:top w:val="single" w:sz="4" w:space="0" w:color="000000"/>
              <w:left w:val="single" w:sz="4" w:space="0" w:color="000000"/>
              <w:bottom w:val="single" w:sz="4" w:space="0" w:color="000000"/>
              <w:right w:val="single" w:sz="4" w:space="0" w:color="000000"/>
            </w:tcBorders>
          </w:tcPr>
          <w:p w:rsidR="0069582C" w:rsidRPr="007D68DB" w:rsidRDefault="0069582C" w:rsidP="00E56119">
            <w:pPr>
              <w:spacing w:line="276" w:lineRule="auto"/>
            </w:pPr>
            <w:r w:rsidRPr="007D68DB">
              <w:t xml:space="preserve">A landslide hazard </w:t>
            </w:r>
            <w:r w:rsidRPr="0069582C">
              <w:t>area</w:t>
            </w:r>
            <w:r w:rsidRPr="007D68DB">
              <w:t xml:space="preserve"> map which identifies areas of differing landslide potential (probability of occurence) may be generated. Hazard area map </w:t>
            </w:r>
            <w:r w:rsidRPr="007D68DB">
              <w:rPr>
                <w:lang w:val="en-US"/>
              </w:rPr>
              <w:t>(line for trajectories of rock-falls, polygons, vectors for landslide flow displays, or Digital Terrain Model DTM hazard zone maps).</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BFBFBF"/>
          </w:tcPr>
          <w:p w:rsidR="0069582C" w:rsidRPr="0069582C" w:rsidRDefault="0069582C" w:rsidP="00E56119">
            <w:pPr>
              <w:spacing w:line="276" w:lineRule="auto"/>
            </w:pPr>
            <w:r w:rsidRPr="0069582C">
              <w:t>Post-conditions</w:t>
            </w:r>
          </w:p>
        </w:tc>
        <w:tc>
          <w:tcPr>
            <w:tcW w:w="5992" w:type="dxa"/>
            <w:tcBorders>
              <w:top w:val="single" w:sz="4" w:space="0" w:color="000000"/>
              <w:left w:val="single" w:sz="4" w:space="0" w:color="000000"/>
              <w:bottom w:val="single" w:sz="4" w:space="0" w:color="000000"/>
              <w:right w:val="single" w:sz="4" w:space="0" w:color="000000"/>
            </w:tcBorders>
            <w:shd w:val="clear" w:color="auto" w:fill="BFBFBF"/>
          </w:tcPr>
          <w:p w:rsidR="0069582C" w:rsidRPr="0069582C" w:rsidRDefault="0069582C" w:rsidP="00E56119">
            <w:pPr>
              <w:spacing w:line="276" w:lineRule="auto"/>
            </w:pP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Post-condition</w:t>
            </w:r>
          </w:p>
        </w:tc>
        <w:tc>
          <w:tcPr>
            <w:tcW w:w="5992" w:type="dxa"/>
            <w:tcBorders>
              <w:top w:val="single" w:sz="4" w:space="0" w:color="000000"/>
              <w:left w:val="single" w:sz="4" w:space="0" w:color="000000"/>
              <w:bottom w:val="single" w:sz="4" w:space="0" w:color="000000"/>
              <w:right w:val="single" w:sz="4" w:space="0" w:color="000000"/>
            </w:tcBorders>
          </w:tcPr>
          <w:p w:rsidR="0069582C" w:rsidRPr="007D68DB" w:rsidRDefault="0069582C" w:rsidP="00E56119">
            <w:pPr>
              <w:spacing w:line="276" w:lineRule="auto"/>
              <w:rPr>
                <w:lang w:val="en-US"/>
              </w:rPr>
            </w:pPr>
            <w:r w:rsidRPr="0069582C">
              <w:t>The user has a set of data and predictions related to the landslide</w:t>
            </w:r>
            <w:r w:rsidRPr="007D68DB">
              <w:rPr>
                <w:lang w:val="en-US"/>
              </w:rPr>
              <w:t xml:space="preserve"> occurrence potential of the selected area.</w:t>
            </w:r>
          </w:p>
        </w:tc>
      </w:tr>
      <w:tr w:rsidR="0069582C" w:rsidRPr="003552AB" w:rsidTr="000569E7">
        <w:trPr>
          <w:gridAfter w:val="1"/>
          <w:wAfter w:w="5992" w:type="dxa"/>
        </w:trPr>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Description</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Landslide historical data from national sources.</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Data provider</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Each Member State</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Geographic scope</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All EU Member States, with appropriate cross border cooperation where necessary</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Thematic scope</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592A4C" w:rsidP="00E56119">
            <w:pPr>
              <w:spacing w:line="276" w:lineRule="auto"/>
            </w:pPr>
            <w:r w:rsidRPr="00592A4C">
              <w:rPr>
                <w:i/>
              </w:rPr>
              <w:t>Natural Risk Zones</w:t>
            </w:r>
            <w:r w:rsidR="0069582C" w:rsidRPr="0069582C">
              <w:t xml:space="preserve"> (Landslides)</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rPr>
                <w:rFonts w:ascii="ArialMT" w:eastAsia="Times New Roman" w:hAnsi="ArialMT" w:cs="ArialMT"/>
                <w:color w:val="010202"/>
              </w:rPr>
            </w:pPr>
            <w:r w:rsidRPr="0069582C">
              <w:t>Scale, resolution</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Scale relevant to the application (tbd)</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Delivery</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Relevant INSPIRE compliant service</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Documentation</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Document reference for Landslide hazard definition.</w:t>
            </w:r>
          </w:p>
        </w:tc>
      </w:tr>
    </w:tbl>
    <w:p w:rsidR="0069582C" w:rsidRPr="004013D0" w:rsidRDefault="0069582C" w:rsidP="00F00AB6">
      <w:pPr>
        <w:rPr>
          <w:rStyle w:val="b2Char"/>
          <w:b w:val="0"/>
          <w:sz w:val="20"/>
          <w:szCs w:val="24"/>
        </w:rPr>
      </w:pPr>
    </w:p>
    <w:p w:rsidR="0069582C" w:rsidRPr="004D2C3E" w:rsidRDefault="0069582C" w:rsidP="00F00AB6">
      <w:pPr>
        <w:rPr>
          <w:rFonts w:cs="Arial"/>
          <w:b/>
          <w:lang w:eastAsia="en-US"/>
        </w:rPr>
      </w:pPr>
      <w:bookmarkStart w:id="869" w:name="_Toc275201345"/>
      <w:r w:rsidRPr="004D2C3E">
        <w:rPr>
          <w:rFonts w:cs="Arial"/>
          <w:b/>
          <w:lang w:eastAsia="en-US"/>
        </w:rPr>
        <w:t>Requirements from the use case</w:t>
      </w:r>
      <w:bookmarkEnd w:id="869"/>
    </w:p>
    <w:p w:rsidR="0069582C" w:rsidRDefault="0069582C" w:rsidP="00F00AB6">
      <w:pPr>
        <w:rPr>
          <w:rFonts w:cs="Arial"/>
          <w:lang w:eastAsia="en-US"/>
        </w:rPr>
      </w:pPr>
      <w:r w:rsidRPr="00EC12F0">
        <w:rPr>
          <w:rFonts w:cs="Arial"/>
          <w:lang w:eastAsia="en-US"/>
        </w:rPr>
        <w:t xml:space="preserve">Analyzing the use case, there is a need to provide the following </w:t>
      </w:r>
      <w:r w:rsidRPr="0069582C">
        <w:rPr>
          <w:rFonts w:cs="Arial"/>
          <w:lang w:eastAsia="en-US"/>
        </w:rPr>
        <w:t>objects</w:t>
      </w:r>
      <w:r w:rsidRPr="00EC12F0">
        <w:rPr>
          <w:rFonts w:cs="Arial"/>
          <w:lang w:eastAsia="en-US"/>
        </w:rPr>
        <w:t xml:space="preserve"> and </w:t>
      </w:r>
      <w:r w:rsidRPr="0069582C">
        <w:rPr>
          <w:rFonts w:cs="Arial"/>
          <w:lang w:eastAsia="en-US"/>
        </w:rPr>
        <w:t>attributes</w:t>
      </w:r>
      <w:r w:rsidRPr="00EC12F0">
        <w:rPr>
          <w:rFonts w:cs="Arial"/>
          <w:lang w:eastAsia="en-US"/>
        </w:rPr>
        <w:t>:</w:t>
      </w:r>
    </w:p>
    <w:p w:rsidR="0069582C" w:rsidRDefault="0069582C" w:rsidP="000569E7">
      <w:pPr>
        <w:numPr>
          <w:ilvl w:val="0"/>
          <w:numId w:val="71"/>
        </w:numPr>
        <w:spacing w:line="276" w:lineRule="auto"/>
        <w:rPr>
          <w:rFonts w:cs="Arial"/>
          <w:lang w:eastAsia="en-US"/>
        </w:rPr>
      </w:pPr>
      <w:r w:rsidRPr="0069582C">
        <w:rPr>
          <w:rFonts w:cs="Arial"/>
          <w:lang w:eastAsia="en-US"/>
        </w:rPr>
        <w:t>Geological units with</w:t>
      </w:r>
      <w:r>
        <w:rPr>
          <w:rFonts w:cs="Arial"/>
          <w:lang w:eastAsia="en-US"/>
        </w:rPr>
        <w:t>:</w:t>
      </w:r>
    </w:p>
    <w:p w:rsidR="0069582C" w:rsidRDefault="0069582C" w:rsidP="000569E7">
      <w:pPr>
        <w:numPr>
          <w:ilvl w:val="0"/>
          <w:numId w:val="71"/>
        </w:numPr>
        <w:spacing w:line="276" w:lineRule="auto"/>
        <w:rPr>
          <w:rFonts w:cs="Arial"/>
          <w:lang w:eastAsia="en-US"/>
        </w:rPr>
      </w:pPr>
      <w:r>
        <w:rPr>
          <w:rFonts w:cs="Arial"/>
          <w:lang w:eastAsia="en-US"/>
        </w:rPr>
        <w:t>their related polygons</w:t>
      </w:r>
    </w:p>
    <w:p w:rsidR="0069582C" w:rsidRDefault="0069582C" w:rsidP="000569E7">
      <w:pPr>
        <w:numPr>
          <w:ilvl w:val="0"/>
          <w:numId w:val="71"/>
        </w:numPr>
        <w:spacing w:line="276" w:lineRule="auto"/>
        <w:rPr>
          <w:rFonts w:cs="Arial"/>
          <w:lang w:eastAsia="en-US"/>
        </w:rPr>
      </w:pPr>
      <w:r>
        <w:rPr>
          <w:rFonts w:cs="Arial"/>
          <w:lang w:eastAsia="en-US"/>
        </w:rPr>
        <w:t>lithological descpription of each geological unit</w:t>
      </w:r>
    </w:p>
    <w:p w:rsidR="0069582C" w:rsidRDefault="0069582C" w:rsidP="004013D0">
      <w:pPr>
        <w:spacing w:line="276" w:lineRule="auto"/>
        <w:rPr>
          <w:rFonts w:cs="Arial"/>
          <w:lang w:eastAsia="en-US"/>
        </w:rPr>
      </w:pPr>
    </w:p>
    <w:p w:rsidR="0069582C" w:rsidRDefault="0069582C" w:rsidP="004013D0">
      <w:pPr>
        <w:spacing w:line="276" w:lineRule="auto"/>
        <w:rPr>
          <w:rFonts w:cs="Arial"/>
          <w:lang w:eastAsia="en-US"/>
        </w:rPr>
      </w:pPr>
      <w:r w:rsidRPr="0069582C">
        <w:rPr>
          <w:rFonts w:cs="Arial"/>
          <w:lang w:eastAsia="en-US"/>
        </w:rPr>
        <w:t>Geological faults with</w:t>
      </w:r>
      <w:r>
        <w:rPr>
          <w:rFonts w:cs="Arial"/>
          <w:lang w:eastAsia="en-US"/>
        </w:rPr>
        <w:t>:</w:t>
      </w:r>
    </w:p>
    <w:p w:rsidR="0069582C" w:rsidRDefault="0069582C" w:rsidP="000569E7">
      <w:pPr>
        <w:numPr>
          <w:ilvl w:val="0"/>
          <w:numId w:val="72"/>
        </w:numPr>
        <w:spacing w:line="276" w:lineRule="auto"/>
        <w:rPr>
          <w:rFonts w:cs="Arial"/>
          <w:lang w:eastAsia="en-US"/>
        </w:rPr>
      </w:pPr>
      <w:r>
        <w:rPr>
          <w:rFonts w:cs="Arial"/>
          <w:lang w:eastAsia="en-US"/>
        </w:rPr>
        <w:t>their surfaces in 3D space</w:t>
      </w:r>
    </w:p>
    <w:p w:rsidR="0069582C" w:rsidRPr="007D68DB" w:rsidRDefault="0069582C" w:rsidP="000569E7">
      <w:pPr>
        <w:numPr>
          <w:ilvl w:val="0"/>
          <w:numId w:val="72"/>
        </w:numPr>
        <w:spacing w:line="276" w:lineRule="auto"/>
        <w:rPr>
          <w:rFonts w:cs="Arial"/>
          <w:lang w:eastAsia="en-US"/>
        </w:rPr>
      </w:pPr>
      <w:r>
        <w:rPr>
          <w:rFonts w:cs="Arial"/>
          <w:lang w:eastAsia="en-US"/>
        </w:rPr>
        <w:t xml:space="preserve">type of fault: </w:t>
      </w:r>
      <w:r w:rsidRPr="007D68DB">
        <w:rPr>
          <w:rFonts w:cs="Arial"/>
          <w:lang w:eastAsia="en-US"/>
        </w:rPr>
        <w:t>normal, thrust, strike-slip</w:t>
      </w:r>
    </w:p>
    <w:p w:rsidR="0069582C" w:rsidRDefault="0069582C" w:rsidP="000569E7">
      <w:pPr>
        <w:numPr>
          <w:ilvl w:val="0"/>
          <w:numId w:val="72"/>
        </w:numPr>
        <w:spacing w:line="276" w:lineRule="auto"/>
        <w:rPr>
          <w:rFonts w:cs="Arial"/>
          <w:lang w:eastAsia="en-US"/>
        </w:rPr>
      </w:pPr>
      <w:r>
        <w:rPr>
          <w:rFonts w:cs="Arial"/>
          <w:lang w:eastAsia="en-US"/>
        </w:rPr>
        <w:t>attribute: active or non-active</w:t>
      </w:r>
    </w:p>
    <w:p w:rsidR="0069582C" w:rsidRDefault="0069582C" w:rsidP="004013D0">
      <w:pPr>
        <w:spacing w:line="276" w:lineRule="auto"/>
        <w:rPr>
          <w:rFonts w:cs="Arial"/>
          <w:lang w:eastAsia="en-US"/>
        </w:rPr>
      </w:pPr>
    </w:p>
    <w:p w:rsidR="0069582C" w:rsidRDefault="0069582C" w:rsidP="004013D0">
      <w:pPr>
        <w:spacing w:line="276" w:lineRule="auto"/>
        <w:rPr>
          <w:rFonts w:cs="Arial"/>
          <w:lang w:eastAsia="en-US"/>
        </w:rPr>
      </w:pPr>
      <w:r w:rsidRPr="0069582C">
        <w:rPr>
          <w:rFonts w:cs="Arial"/>
          <w:lang w:eastAsia="en-US"/>
        </w:rPr>
        <w:t>Borehole data with</w:t>
      </w:r>
      <w:r>
        <w:rPr>
          <w:rFonts w:cs="Arial"/>
          <w:lang w:eastAsia="en-US"/>
        </w:rPr>
        <w:t>:</w:t>
      </w:r>
    </w:p>
    <w:p w:rsidR="0069582C" w:rsidRPr="00A61C49" w:rsidRDefault="0069582C" w:rsidP="000569E7">
      <w:pPr>
        <w:numPr>
          <w:ilvl w:val="0"/>
          <w:numId w:val="73"/>
        </w:numPr>
        <w:spacing w:line="276" w:lineRule="auto"/>
        <w:rPr>
          <w:rFonts w:cs="Arial"/>
          <w:lang w:eastAsia="en-US"/>
        </w:rPr>
      </w:pPr>
      <w:r w:rsidRPr="00A61C49">
        <w:rPr>
          <w:rFonts w:cs="Arial"/>
          <w:lang w:eastAsia="en-US"/>
        </w:rPr>
        <w:t>geologic unit thickness and depth</w:t>
      </w:r>
    </w:p>
    <w:p w:rsidR="0069582C" w:rsidRPr="00A61C49" w:rsidRDefault="0069582C" w:rsidP="000569E7">
      <w:pPr>
        <w:numPr>
          <w:ilvl w:val="0"/>
          <w:numId w:val="73"/>
        </w:numPr>
        <w:spacing w:line="276" w:lineRule="auto"/>
        <w:rPr>
          <w:rFonts w:cs="Arial"/>
          <w:lang w:eastAsia="en-US"/>
        </w:rPr>
      </w:pPr>
      <w:r w:rsidRPr="00A61C49">
        <w:rPr>
          <w:rFonts w:cs="Arial"/>
          <w:lang w:eastAsia="en-US"/>
        </w:rPr>
        <w:t>water level</w:t>
      </w:r>
    </w:p>
    <w:p w:rsidR="0069582C" w:rsidRPr="00A61C49" w:rsidRDefault="0069582C" w:rsidP="000569E7">
      <w:pPr>
        <w:numPr>
          <w:ilvl w:val="0"/>
          <w:numId w:val="73"/>
        </w:numPr>
        <w:spacing w:line="276" w:lineRule="auto"/>
        <w:rPr>
          <w:rFonts w:cs="Arial"/>
          <w:lang w:eastAsia="en-US"/>
        </w:rPr>
      </w:pPr>
      <w:r w:rsidRPr="00A61C49">
        <w:rPr>
          <w:rFonts w:cs="Arial"/>
          <w:lang w:eastAsia="en-US"/>
        </w:rPr>
        <w:t>any other properties (physical and chemical) measured</w:t>
      </w:r>
    </w:p>
    <w:p w:rsidR="0069582C" w:rsidRPr="00A61C49" w:rsidRDefault="0069582C" w:rsidP="004013D0">
      <w:pPr>
        <w:spacing w:line="276" w:lineRule="auto"/>
        <w:rPr>
          <w:rFonts w:cs="Arial"/>
          <w:lang w:eastAsia="en-US"/>
        </w:rPr>
      </w:pPr>
    </w:p>
    <w:p w:rsidR="0069582C" w:rsidRPr="00A61C49" w:rsidRDefault="0069582C" w:rsidP="004013D0">
      <w:pPr>
        <w:spacing w:line="276" w:lineRule="auto"/>
        <w:rPr>
          <w:rFonts w:cs="Arial"/>
          <w:lang w:eastAsia="en-US"/>
        </w:rPr>
      </w:pPr>
      <w:r w:rsidRPr="0069582C">
        <w:rPr>
          <w:rFonts w:cs="Arial"/>
          <w:lang w:eastAsia="en-US"/>
        </w:rPr>
        <w:t>Geotechnical data with</w:t>
      </w:r>
      <w:r w:rsidRPr="00A61C49">
        <w:rPr>
          <w:rFonts w:cs="Arial"/>
          <w:lang w:eastAsia="en-US"/>
        </w:rPr>
        <w:t>:</w:t>
      </w:r>
    </w:p>
    <w:p w:rsidR="0069582C" w:rsidRPr="00A61C49" w:rsidRDefault="0069582C" w:rsidP="000569E7">
      <w:pPr>
        <w:numPr>
          <w:ilvl w:val="0"/>
          <w:numId w:val="74"/>
        </w:numPr>
        <w:spacing w:line="276" w:lineRule="auto"/>
        <w:rPr>
          <w:rFonts w:cs="Arial"/>
          <w:lang w:eastAsia="en-US"/>
        </w:rPr>
      </w:pPr>
      <w:r w:rsidRPr="00A61C49">
        <w:rPr>
          <w:rFonts w:cs="Arial"/>
          <w:lang w:eastAsia="en-US"/>
        </w:rPr>
        <w:t>physical, chemical and engineering data related to the geological units (from measurements: porosity, grain size, permeability, compressibility etc)</w:t>
      </w:r>
    </w:p>
    <w:p w:rsidR="0069582C" w:rsidRPr="00A61C49" w:rsidRDefault="0069582C" w:rsidP="004013D0">
      <w:pPr>
        <w:spacing w:line="276" w:lineRule="auto"/>
        <w:rPr>
          <w:rFonts w:cs="Arial"/>
          <w:lang w:eastAsia="en-US"/>
        </w:rPr>
      </w:pPr>
    </w:p>
    <w:p w:rsidR="0069582C" w:rsidRPr="0069582C" w:rsidRDefault="0069582C" w:rsidP="004013D0">
      <w:pPr>
        <w:spacing w:line="276" w:lineRule="auto"/>
        <w:rPr>
          <w:rFonts w:cs="Arial"/>
          <w:lang w:eastAsia="en-US"/>
        </w:rPr>
      </w:pPr>
      <w:r w:rsidRPr="0069582C">
        <w:rPr>
          <w:rFonts w:cs="Arial"/>
          <w:lang w:eastAsia="en-US"/>
        </w:rPr>
        <w:t>Monitoring data:</w:t>
      </w:r>
    </w:p>
    <w:p w:rsidR="0069582C" w:rsidRPr="00A61C49" w:rsidRDefault="0069582C" w:rsidP="000569E7">
      <w:pPr>
        <w:numPr>
          <w:ilvl w:val="0"/>
          <w:numId w:val="74"/>
        </w:numPr>
        <w:spacing w:line="276" w:lineRule="auto"/>
        <w:rPr>
          <w:rFonts w:cs="Arial"/>
          <w:lang w:eastAsia="en-US"/>
        </w:rPr>
      </w:pPr>
      <w:r w:rsidRPr="00A61C49">
        <w:rPr>
          <w:rFonts w:cs="Arial"/>
          <w:lang w:eastAsia="en-US"/>
        </w:rPr>
        <w:t>Type of monitoring instrumentation</w:t>
      </w:r>
    </w:p>
    <w:p w:rsidR="0069582C" w:rsidRPr="00A61C49" w:rsidRDefault="0069582C" w:rsidP="000569E7">
      <w:pPr>
        <w:numPr>
          <w:ilvl w:val="0"/>
          <w:numId w:val="74"/>
        </w:numPr>
        <w:spacing w:line="276" w:lineRule="auto"/>
        <w:rPr>
          <w:rFonts w:cs="Arial"/>
          <w:lang w:eastAsia="en-US"/>
        </w:rPr>
      </w:pPr>
      <w:r w:rsidRPr="00A61C49">
        <w:rPr>
          <w:rFonts w:cs="Arial"/>
          <w:lang w:eastAsia="en-US"/>
        </w:rPr>
        <w:t>Location of sampling measurements</w:t>
      </w:r>
    </w:p>
    <w:p w:rsidR="0069582C" w:rsidRPr="00A61C49" w:rsidRDefault="0069582C" w:rsidP="000569E7">
      <w:pPr>
        <w:numPr>
          <w:ilvl w:val="0"/>
          <w:numId w:val="74"/>
        </w:numPr>
        <w:spacing w:line="276" w:lineRule="auto"/>
        <w:rPr>
          <w:rFonts w:cs="Arial"/>
          <w:lang w:eastAsia="en-US"/>
        </w:rPr>
      </w:pPr>
      <w:r w:rsidRPr="00A61C49">
        <w:rPr>
          <w:rFonts w:cs="Arial"/>
          <w:lang w:eastAsia="en-US"/>
        </w:rPr>
        <w:t>Type and record of measurements</w:t>
      </w:r>
    </w:p>
    <w:p w:rsidR="0069582C" w:rsidRPr="00A61C49" w:rsidRDefault="0069582C" w:rsidP="004013D0">
      <w:pPr>
        <w:spacing w:line="276" w:lineRule="auto"/>
        <w:rPr>
          <w:rFonts w:cs="Arial"/>
          <w:lang w:eastAsia="en-US"/>
        </w:rPr>
      </w:pPr>
    </w:p>
    <w:p w:rsidR="0069582C" w:rsidRPr="0069582C" w:rsidRDefault="0069582C" w:rsidP="004013D0">
      <w:pPr>
        <w:spacing w:line="276" w:lineRule="auto"/>
        <w:rPr>
          <w:lang w:eastAsia="en-US"/>
        </w:rPr>
      </w:pPr>
      <w:r w:rsidRPr="0069582C">
        <w:rPr>
          <w:lang w:eastAsia="en-US"/>
        </w:rPr>
        <w:t>Landslide past record:</w:t>
      </w:r>
    </w:p>
    <w:p w:rsidR="0069582C" w:rsidRPr="0069582C" w:rsidRDefault="0069582C" w:rsidP="000569E7">
      <w:pPr>
        <w:numPr>
          <w:ilvl w:val="0"/>
          <w:numId w:val="75"/>
        </w:numPr>
        <w:spacing w:line="276" w:lineRule="auto"/>
        <w:rPr>
          <w:rFonts w:cs="Arial"/>
          <w:lang w:eastAsia="en-US"/>
        </w:rPr>
      </w:pPr>
      <w:r w:rsidRPr="0069582C">
        <w:rPr>
          <w:rFonts w:cs="Arial"/>
          <w:lang w:eastAsia="en-US"/>
        </w:rPr>
        <w:t>Activity State</w:t>
      </w:r>
    </w:p>
    <w:p w:rsidR="0069582C" w:rsidRPr="0069582C" w:rsidRDefault="0069582C" w:rsidP="000569E7">
      <w:pPr>
        <w:numPr>
          <w:ilvl w:val="0"/>
          <w:numId w:val="75"/>
        </w:numPr>
        <w:spacing w:line="276" w:lineRule="auto"/>
        <w:rPr>
          <w:rFonts w:cs="Arial"/>
          <w:lang w:eastAsia="en-US"/>
        </w:rPr>
      </w:pPr>
      <w:r w:rsidRPr="0069582C">
        <w:rPr>
          <w:rFonts w:cs="Arial"/>
          <w:lang w:eastAsia="en-US"/>
        </w:rPr>
        <w:t>Last Recorded Occurrence Time</w:t>
      </w:r>
    </w:p>
    <w:p w:rsidR="0069582C" w:rsidRPr="0069582C" w:rsidRDefault="0069582C" w:rsidP="000569E7">
      <w:pPr>
        <w:numPr>
          <w:ilvl w:val="0"/>
          <w:numId w:val="75"/>
        </w:numPr>
        <w:spacing w:line="276" w:lineRule="auto"/>
        <w:rPr>
          <w:rFonts w:cs="Arial"/>
          <w:lang w:eastAsia="en-US"/>
        </w:rPr>
      </w:pPr>
      <w:r w:rsidRPr="0069582C">
        <w:rPr>
          <w:rFonts w:cs="Arial"/>
          <w:lang w:eastAsia="en-US"/>
        </w:rPr>
        <w:t>Recurrences</w:t>
      </w:r>
    </w:p>
    <w:p w:rsidR="0069582C" w:rsidRPr="0069582C" w:rsidRDefault="0069582C" w:rsidP="000569E7">
      <w:pPr>
        <w:numPr>
          <w:ilvl w:val="0"/>
          <w:numId w:val="75"/>
        </w:numPr>
        <w:spacing w:line="276" w:lineRule="auto"/>
        <w:rPr>
          <w:rFonts w:cs="Arial"/>
          <w:lang w:eastAsia="en-US"/>
        </w:rPr>
      </w:pPr>
      <w:r w:rsidRPr="0069582C">
        <w:rPr>
          <w:rFonts w:cs="Arial"/>
          <w:lang w:eastAsia="en-US"/>
        </w:rPr>
        <w:t>Representative Location</w:t>
      </w:r>
    </w:p>
    <w:p w:rsidR="0069582C" w:rsidRPr="0069582C" w:rsidRDefault="0069582C" w:rsidP="000569E7">
      <w:pPr>
        <w:numPr>
          <w:ilvl w:val="0"/>
          <w:numId w:val="75"/>
        </w:numPr>
        <w:spacing w:line="276" w:lineRule="auto"/>
        <w:rPr>
          <w:rFonts w:cs="Arial"/>
          <w:lang w:eastAsia="en-US"/>
        </w:rPr>
      </w:pPr>
      <w:r w:rsidRPr="0069582C">
        <w:rPr>
          <w:rFonts w:cs="Arial"/>
          <w:lang w:eastAsia="en-US"/>
        </w:rPr>
        <w:t>Shape</w:t>
      </w:r>
    </w:p>
    <w:p w:rsidR="0069582C" w:rsidRPr="0069582C" w:rsidRDefault="0069582C" w:rsidP="000569E7">
      <w:pPr>
        <w:numPr>
          <w:ilvl w:val="0"/>
          <w:numId w:val="75"/>
        </w:numPr>
        <w:spacing w:line="276" w:lineRule="auto"/>
        <w:rPr>
          <w:rFonts w:cs="Arial"/>
          <w:lang w:eastAsia="en-US"/>
        </w:rPr>
      </w:pPr>
      <w:r w:rsidRPr="0069582C">
        <w:rPr>
          <w:rFonts w:cs="Arial"/>
          <w:lang w:eastAsia="en-US"/>
        </w:rPr>
        <w:t>Total Volume</w:t>
      </w:r>
    </w:p>
    <w:p w:rsidR="0069582C" w:rsidRPr="0069582C" w:rsidRDefault="0069582C" w:rsidP="000569E7">
      <w:pPr>
        <w:numPr>
          <w:ilvl w:val="0"/>
          <w:numId w:val="75"/>
        </w:numPr>
        <w:spacing w:line="276" w:lineRule="auto"/>
        <w:rPr>
          <w:lang w:eastAsia="en-US"/>
        </w:rPr>
      </w:pPr>
      <w:r w:rsidRPr="0069582C">
        <w:rPr>
          <w:rFonts w:cs="Arial"/>
          <w:lang w:eastAsia="en-US"/>
        </w:rPr>
        <w:t>Typical Movement Type</w:t>
      </w:r>
    </w:p>
    <w:p w:rsidR="0069582C" w:rsidRPr="0069582C" w:rsidRDefault="0069582C" w:rsidP="004013D0">
      <w:pPr>
        <w:spacing w:line="276" w:lineRule="auto"/>
        <w:rPr>
          <w:lang w:eastAsia="en-US"/>
        </w:rPr>
      </w:pPr>
    </w:p>
    <w:p w:rsidR="0069582C" w:rsidRPr="0069582C" w:rsidRDefault="0069582C" w:rsidP="004013D0">
      <w:pPr>
        <w:spacing w:line="276" w:lineRule="auto"/>
        <w:rPr>
          <w:lang w:eastAsia="en-US"/>
        </w:rPr>
      </w:pPr>
      <w:r w:rsidRPr="0069582C">
        <w:rPr>
          <w:lang w:eastAsia="en-US"/>
        </w:rPr>
        <w:t>Landslip Event:</w:t>
      </w:r>
    </w:p>
    <w:p w:rsidR="0069582C" w:rsidRPr="0069582C" w:rsidRDefault="0069582C" w:rsidP="000569E7">
      <w:pPr>
        <w:numPr>
          <w:ilvl w:val="0"/>
          <w:numId w:val="76"/>
        </w:numPr>
        <w:spacing w:line="276" w:lineRule="auto"/>
        <w:rPr>
          <w:rFonts w:cs="Arial"/>
          <w:lang w:eastAsia="en-US"/>
        </w:rPr>
      </w:pPr>
      <w:r w:rsidRPr="0069582C">
        <w:rPr>
          <w:rFonts w:cs="Arial"/>
          <w:lang w:eastAsia="en-US"/>
        </w:rPr>
        <w:t>Volume</w:t>
      </w:r>
    </w:p>
    <w:p w:rsidR="0069582C" w:rsidRPr="0069582C" w:rsidRDefault="0069582C" w:rsidP="000569E7">
      <w:pPr>
        <w:numPr>
          <w:ilvl w:val="0"/>
          <w:numId w:val="76"/>
        </w:numPr>
        <w:spacing w:line="276" w:lineRule="auto"/>
        <w:rPr>
          <w:rFonts w:cs="Arial"/>
          <w:lang w:eastAsia="en-US"/>
        </w:rPr>
      </w:pPr>
      <w:r w:rsidRPr="0069582C">
        <w:rPr>
          <w:rFonts w:cs="Arial"/>
          <w:lang w:eastAsia="en-US"/>
        </w:rPr>
        <w:t>Causative Factor</w:t>
      </w:r>
    </w:p>
    <w:p w:rsidR="0069582C" w:rsidRPr="0069582C" w:rsidRDefault="0069582C" w:rsidP="000569E7">
      <w:pPr>
        <w:numPr>
          <w:ilvl w:val="0"/>
          <w:numId w:val="76"/>
        </w:numPr>
        <w:spacing w:line="276" w:lineRule="auto"/>
        <w:rPr>
          <w:rFonts w:cs="Arial"/>
          <w:lang w:eastAsia="en-US"/>
        </w:rPr>
      </w:pPr>
      <w:r w:rsidRPr="0069582C">
        <w:rPr>
          <w:rFonts w:cs="Arial"/>
          <w:lang w:eastAsia="en-US"/>
        </w:rPr>
        <w:t>Movement Type</w:t>
      </w:r>
    </w:p>
    <w:p w:rsidR="0069582C" w:rsidRPr="0069582C" w:rsidRDefault="0069582C" w:rsidP="000569E7">
      <w:pPr>
        <w:numPr>
          <w:ilvl w:val="0"/>
          <w:numId w:val="76"/>
        </w:numPr>
        <w:spacing w:line="276" w:lineRule="auto"/>
        <w:rPr>
          <w:lang w:eastAsia="en-US"/>
        </w:rPr>
      </w:pPr>
      <w:r w:rsidRPr="0069582C">
        <w:rPr>
          <w:rFonts w:cs="Arial"/>
          <w:lang w:eastAsia="en-US"/>
        </w:rPr>
        <w:t>Triggering Factor</w:t>
      </w:r>
    </w:p>
    <w:p w:rsidR="0069582C" w:rsidRPr="00A61C49" w:rsidRDefault="0069582C" w:rsidP="004013D0">
      <w:pPr>
        <w:spacing w:line="276" w:lineRule="auto"/>
        <w:rPr>
          <w:rFonts w:cs="Arial"/>
          <w:lang w:eastAsia="en-US"/>
        </w:rPr>
      </w:pPr>
    </w:p>
    <w:p w:rsidR="0069582C" w:rsidRPr="0069582C" w:rsidRDefault="0069582C" w:rsidP="004013D0">
      <w:pPr>
        <w:spacing w:line="276" w:lineRule="auto"/>
        <w:rPr>
          <w:lang w:eastAsia="en-US"/>
        </w:rPr>
      </w:pPr>
      <w:r w:rsidRPr="0069582C">
        <w:rPr>
          <w:lang w:eastAsia="en-US"/>
        </w:rPr>
        <w:t>Damage Assesment Report:</w:t>
      </w:r>
    </w:p>
    <w:p w:rsidR="0069582C" w:rsidRPr="0069582C" w:rsidRDefault="0069582C" w:rsidP="000569E7">
      <w:pPr>
        <w:numPr>
          <w:ilvl w:val="0"/>
          <w:numId w:val="77"/>
        </w:numPr>
        <w:spacing w:line="276" w:lineRule="auto"/>
        <w:rPr>
          <w:rFonts w:cs="Arial"/>
          <w:lang w:eastAsia="en-US"/>
        </w:rPr>
      </w:pPr>
      <w:r w:rsidRPr="0069582C">
        <w:rPr>
          <w:rFonts w:cs="Arial"/>
          <w:lang w:eastAsia="en-US"/>
        </w:rPr>
        <w:t>Reported Cost</w:t>
      </w:r>
    </w:p>
    <w:p w:rsidR="0069582C" w:rsidRPr="0069582C" w:rsidRDefault="0069582C" w:rsidP="000569E7">
      <w:pPr>
        <w:numPr>
          <w:ilvl w:val="0"/>
          <w:numId w:val="77"/>
        </w:numPr>
        <w:spacing w:line="276" w:lineRule="auto"/>
        <w:rPr>
          <w:rFonts w:cs="Arial"/>
          <w:lang w:eastAsia="en-US"/>
        </w:rPr>
      </w:pPr>
      <w:r w:rsidRPr="0069582C">
        <w:rPr>
          <w:rFonts w:cs="Arial"/>
          <w:lang w:eastAsia="en-US"/>
        </w:rPr>
        <w:t>Affected Entity Type</w:t>
      </w:r>
    </w:p>
    <w:p w:rsidR="0069582C" w:rsidRPr="0069582C" w:rsidRDefault="0069582C" w:rsidP="000569E7">
      <w:pPr>
        <w:numPr>
          <w:ilvl w:val="0"/>
          <w:numId w:val="77"/>
        </w:numPr>
        <w:spacing w:line="276" w:lineRule="auto"/>
        <w:rPr>
          <w:rFonts w:cs="Arial"/>
          <w:lang w:eastAsia="en-US"/>
        </w:rPr>
      </w:pPr>
      <w:r w:rsidRPr="0069582C">
        <w:rPr>
          <w:rFonts w:cs="Arial"/>
          <w:lang w:eastAsia="en-US"/>
        </w:rPr>
        <w:t>Number Affected</w:t>
      </w:r>
    </w:p>
    <w:p w:rsidR="0069582C" w:rsidRPr="0069582C" w:rsidRDefault="0069582C" w:rsidP="000569E7">
      <w:pPr>
        <w:numPr>
          <w:ilvl w:val="0"/>
          <w:numId w:val="77"/>
        </w:numPr>
        <w:spacing w:line="276" w:lineRule="auto"/>
        <w:rPr>
          <w:rFonts w:cs="Arial"/>
          <w:lang w:eastAsia="en-US"/>
        </w:rPr>
      </w:pPr>
      <w:r w:rsidRPr="0069582C">
        <w:rPr>
          <w:rFonts w:cs="Arial"/>
          <w:lang w:eastAsia="en-US"/>
        </w:rPr>
        <w:t>Report Date</w:t>
      </w:r>
    </w:p>
    <w:p w:rsidR="0069582C" w:rsidRPr="0069582C" w:rsidRDefault="0069582C" w:rsidP="000569E7">
      <w:pPr>
        <w:numPr>
          <w:ilvl w:val="0"/>
          <w:numId w:val="77"/>
        </w:numPr>
        <w:spacing w:line="276" w:lineRule="auto"/>
        <w:rPr>
          <w:rFonts w:cs="Arial"/>
          <w:lang w:eastAsia="en-US"/>
        </w:rPr>
      </w:pPr>
      <w:r w:rsidRPr="0069582C">
        <w:rPr>
          <w:rFonts w:cs="Arial"/>
          <w:lang w:eastAsia="en-US"/>
        </w:rPr>
        <w:t>Damage Type</w:t>
      </w:r>
    </w:p>
    <w:p w:rsidR="0069582C" w:rsidRPr="0069582C" w:rsidRDefault="0069582C" w:rsidP="000569E7">
      <w:pPr>
        <w:numPr>
          <w:ilvl w:val="0"/>
          <w:numId w:val="77"/>
        </w:numPr>
        <w:spacing w:line="276" w:lineRule="auto"/>
        <w:rPr>
          <w:lang w:eastAsia="en-US"/>
        </w:rPr>
      </w:pPr>
      <w:r w:rsidRPr="0069582C">
        <w:rPr>
          <w:rFonts w:cs="Arial"/>
          <w:lang w:eastAsia="en-US"/>
        </w:rPr>
        <w:t>Severity Code</w:t>
      </w:r>
    </w:p>
    <w:p w:rsidR="0069582C" w:rsidRPr="0069582C" w:rsidRDefault="0069582C" w:rsidP="00F00AB6">
      <w:pPr>
        <w:rPr>
          <w:rFonts w:cs="Arial"/>
          <w:lang w:eastAsia="en-US"/>
        </w:rPr>
      </w:pPr>
    </w:p>
    <w:p w:rsidR="0069582C" w:rsidRPr="002F6746" w:rsidRDefault="0069582C" w:rsidP="002F6746">
      <w:pPr>
        <w:pStyle w:val="a2"/>
        <w:numPr>
          <w:ilvl w:val="2"/>
          <w:numId w:val="3"/>
        </w:numPr>
        <w:tabs>
          <w:tab w:val="left" w:pos="500"/>
          <w:tab w:val="left" w:pos="851"/>
        </w:tabs>
        <w:rPr>
          <w:b w:val="0"/>
        </w:rPr>
      </w:pPr>
      <w:bookmarkStart w:id="870" w:name="_Toc274507737"/>
      <w:bookmarkStart w:id="871" w:name="_Toc275201347"/>
      <w:bookmarkStart w:id="872" w:name="_Toc275961425"/>
      <w:bookmarkStart w:id="873" w:name="_Toc374464188"/>
      <w:bookmarkEnd w:id="864"/>
      <w:bookmarkEnd w:id="865"/>
      <w:bookmarkEnd w:id="866"/>
      <w:r w:rsidRPr="002F6746">
        <w:rPr>
          <w:b w:val="0"/>
        </w:rPr>
        <w:t>Landslide vulnerability assessment</w:t>
      </w:r>
      <w:bookmarkEnd w:id="870"/>
      <w:bookmarkEnd w:id="871"/>
      <w:bookmarkEnd w:id="872"/>
      <w:bookmarkEnd w:id="873"/>
    </w:p>
    <w:p w:rsidR="0069582C" w:rsidRPr="004D2C3E" w:rsidRDefault="0069582C" w:rsidP="002F6746">
      <w:pPr>
        <w:rPr>
          <w:b/>
          <w:lang w:eastAsia="en-US"/>
        </w:rPr>
      </w:pPr>
      <w:bookmarkStart w:id="874" w:name="_Toc275201349"/>
      <w:r w:rsidRPr="004D2C3E">
        <w:rPr>
          <w:b/>
          <w:lang w:eastAsia="en-US"/>
        </w:rPr>
        <w:t>Narrative description</w:t>
      </w:r>
      <w:bookmarkEnd w:id="874"/>
    </w:p>
    <w:p w:rsidR="0069582C" w:rsidRPr="00AB01EC" w:rsidRDefault="0069582C" w:rsidP="002F6746">
      <w:pPr>
        <w:rPr>
          <w:lang w:eastAsia="en-US"/>
        </w:rPr>
      </w:pPr>
      <w:r w:rsidRPr="00BA0550">
        <w:rPr>
          <w:lang w:eastAsia="en-US"/>
        </w:rPr>
        <w:t xml:space="preserve">The aim is the vulnerability </w:t>
      </w:r>
      <w:r>
        <w:rPr>
          <w:lang w:eastAsia="en-US"/>
        </w:rPr>
        <w:t xml:space="preserve">(damage) </w:t>
      </w:r>
      <w:r w:rsidRPr="00BA0550">
        <w:rPr>
          <w:lang w:eastAsia="en-US"/>
        </w:rPr>
        <w:t>assessment</w:t>
      </w:r>
      <w:r>
        <w:rPr>
          <w:lang w:eastAsia="en-US"/>
        </w:rPr>
        <w:t xml:space="preserve"> against landslides</w:t>
      </w:r>
      <w:r w:rsidRPr="00BA0550">
        <w:rPr>
          <w:lang w:eastAsia="en-US"/>
        </w:rPr>
        <w:t>, considering human life, land resources, structures, infrastructure, and cultural heritage</w:t>
      </w:r>
      <w:r>
        <w:rPr>
          <w:lang w:eastAsia="en-US"/>
        </w:rPr>
        <w:t>.</w:t>
      </w:r>
    </w:p>
    <w:p w:rsidR="0069582C" w:rsidRPr="0069582C" w:rsidRDefault="0069582C" w:rsidP="002F6746">
      <w:pPr>
        <w:rPr>
          <w:lang w:eastAsia="en-US"/>
        </w:rPr>
      </w:pP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5992"/>
      </w:tblGrid>
      <w:tr w:rsidR="0069582C" w:rsidRPr="003552AB" w:rsidTr="000569E7">
        <w:tc>
          <w:tcPr>
            <w:tcW w:w="3227" w:type="dxa"/>
            <w:tcBorders>
              <w:top w:val="single" w:sz="4" w:space="0" w:color="000000"/>
              <w:left w:val="single" w:sz="4" w:space="0" w:color="000000"/>
              <w:bottom w:val="single" w:sz="4" w:space="0" w:color="000000"/>
            </w:tcBorders>
            <w:shd w:val="clear" w:color="auto" w:fill="A6A6A6"/>
          </w:tcPr>
          <w:p w:rsidR="0069582C" w:rsidRPr="0069582C" w:rsidRDefault="0069582C" w:rsidP="00E56119">
            <w:pPr>
              <w:spacing w:line="276" w:lineRule="auto"/>
              <w:rPr>
                <w:rFonts w:ascii="ArialMT" w:eastAsia="Times New Roman" w:hAnsi="ArialMT" w:cs="ArialMT"/>
                <w:color w:val="010202"/>
              </w:rPr>
            </w:pPr>
            <w:r w:rsidRPr="0069582C">
              <w:t xml:space="preserve">Use case </w:t>
            </w:r>
            <w:r w:rsidRPr="0069582C">
              <w:rPr>
                <w:rFonts w:ascii="ArialMT" w:eastAsia="Times New Roman" w:hAnsi="ArialMT" w:cs="ArialMT"/>
                <w:color w:val="010202"/>
              </w:rPr>
              <w:t>description</w:t>
            </w:r>
          </w:p>
        </w:tc>
        <w:tc>
          <w:tcPr>
            <w:tcW w:w="5992" w:type="dxa"/>
            <w:tcBorders>
              <w:top w:val="single" w:sz="4" w:space="0" w:color="000000"/>
              <w:left w:val="single" w:sz="4" w:space="0" w:color="000000"/>
              <w:bottom w:val="single" w:sz="4" w:space="0" w:color="000000"/>
              <w:right w:val="single" w:sz="4" w:space="0" w:color="000000"/>
            </w:tcBorders>
            <w:shd w:val="clear" w:color="auto" w:fill="A6A6A6"/>
          </w:tcPr>
          <w:p w:rsidR="0069582C" w:rsidRPr="0069582C" w:rsidRDefault="0069582C" w:rsidP="00E56119">
            <w:pPr>
              <w:spacing w:line="276" w:lineRule="auto"/>
            </w:pP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Name</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Landslides</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Priority</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High</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Description</w:t>
            </w:r>
          </w:p>
        </w:tc>
        <w:tc>
          <w:tcPr>
            <w:tcW w:w="5992" w:type="dxa"/>
            <w:tcBorders>
              <w:top w:val="single" w:sz="4" w:space="0" w:color="000000"/>
              <w:left w:val="single" w:sz="4" w:space="0" w:color="000000"/>
              <w:bottom w:val="single" w:sz="4" w:space="0" w:color="000000"/>
              <w:right w:val="single" w:sz="4" w:space="0" w:color="000000"/>
            </w:tcBorders>
          </w:tcPr>
          <w:p w:rsidR="0069582C" w:rsidRPr="003755E4" w:rsidRDefault="0069582C" w:rsidP="00E56119">
            <w:pPr>
              <w:spacing w:line="276" w:lineRule="auto"/>
              <w:rPr>
                <w:lang w:val="en-US"/>
              </w:rPr>
            </w:pPr>
            <w:r w:rsidRPr="0069582C">
              <w:t>The user selects the relevant geographic area and searches for historical landslide data</w:t>
            </w:r>
            <w:r>
              <w:rPr>
                <w:lang w:val="en-US"/>
              </w:rPr>
              <w:t>, terrain, geological, geotechnical and monitoring data as well as hazard and</w:t>
            </w:r>
            <w:r w:rsidRPr="003755E4">
              <w:rPr>
                <w:lang w:val="en-US"/>
              </w:rPr>
              <w:t xml:space="preserve"> risk analysis data for future landslide occurrences.</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Pre-condition</w:t>
            </w:r>
          </w:p>
        </w:tc>
        <w:tc>
          <w:tcPr>
            <w:tcW w:w="5992" w:type="dxa"/>
            <w:tcBorders>
              <w:top w:val="single" w:sz="4" w:space="0" w:color="000000"/>
              <w:left w:val="single" w:sz="4" w:space="0" w:color="000000"/>
              <w:bottom w:val="single" w:sz="4" w:space="0" w:color="000000"/>
              <w:right w:val="single" w:sz="4" w:space="0" w:color="000000"/>
            </w:tcBorders>
          </w:tcPr>
          <w:p w:rsidR="0069582C" w:rsidRPr="003755E4" w:rsidRDefault="0069582C" w:rsidP="00E56119">
            <w:pPr>
              <w:spacing w:line="276" w:lineRule="auto"/>
              <w:rPr>
                <w:lang w:val="en-US"/>
              </w:rPr>
            </w:pPr>
            <w:r w:rsidRPr="0069582C">
              <w:t xml:space="preserve">Landslide data are available in line with INSPIRE specifications. A specific vocabulary </w:t>
            </w:r>
            <w:r w:rsidRPr="003755E4">
              <w:rPr>
                <w:lang w:val="en-US"/>
              </w:rPr>
              <w:t>related to the user requirements is available with a “mapping” between all relevant landslide description terms and user’s terms.</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BFBFBF"/>
          </w:tcPr>
          <w:p w:rsidR="0069582C" w:rsidRPr="0069582C" w:rsidRDefault="0069582C" w:rsidP="00E56119">
            <w:pPr>
              <w:spacing w:line="276" w:lineRule="auto"/>
              <w:rPr>
                <w:rFonts w:ascii="ArialMT" w:eastAsia="Times New Roman" w:hAnsi="ArialMT" w:cs="ArialMT"/>
                <w:color w:val="010202"/>
              </w:rPr>
            </w:pPr>
            <w:r w:rsidRPr="0069582C">
              <w:t xml:space="preserve">Flow of </w:t>
            </w:r>
            <w:r w:rsidRPr="0069582C">
              <w:rPr>
                <w:rFonts w:ascii="ArialMT" w:eastAsia="Times New Roman" w:hAnsi="ArialMT" w:cs="ArialMT"/>
                <w:color w:val="010202"/>
              </w:rPr>
              <w:t>events – Basic path</w:t>
            </w:r>
          </w:p>
        </w:tc>
        <w:tc>
          <w:tcPr>
            <w:tcW w:w="5992" w:type="dxa"/>
            <w:tcBorders>
              <w:top w:val="single" w:sz="4" w:space="0" w:color="000000"/>
              <w:left w:val="single" w:sz="4" w:space="0" w:color="000000"/>
              <w:bottom w:val="single" w:sz="4" w:space="0" w:color="000000"/>
              <w:right w:val="single" w:sz="4" w:space="0" w:color="000000"/>
            </w:tcBorders>
            <w:shd w:val="clear" w:color="auto" w:fill="BFBFBF"/>
          </w:tcPr>
          <w:p w:rsidR="0069582C" w:rsidRPr="0069582C" w:rsidRDefault="0069582C" w:rsidP="00E56119">
            <w:pPr>
              <w:spacing w:line="276" w:lineRule="auto"/>
            </w:pP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Step 1</w:t>
            </w:r>
          </w:p>
        </w:tc>
        <w:tc>
          <w:tcPr>
            <w:tcW w:w="5992" w:type="dxa"/>
            <w:tcBorders>
              <w:top w:val="single" w:sz="4" w:space="0" w:color="000000"/>
              <w:left w:val="single" w:sz="4" w:space="0" w:color="000000"/>
              <w:bottom w:val="single" w:sz="4" w:space="0" w:color="000000"/>
              <w:right w:val="single" w:sz="4" w:space="0" w:color="000000"/>
            </w:tcBorders>
          </w:tcPr>
          <w:p w:rsidR="0069582C" w:rsidRPr="007D68DB" w:rsidRDefault="0069582C" w:rsidP="00E56119">
            <w:pPr>
              <w:spacing w:line="276" w:lineRule="auto"/>
              <w:rPr>
                <w:lang w:val="en-US"/>
              </w:rPr>
            </w:pPr>
            <w:r w:rsidRPr="007D68DB">
              <w:t>The risk modeler gets data on population (num</w:t>
            </w:r>
            <w:r>
              <w:t xml:space="preserve">ber or density, sex, age etc), </w:t>
            </w:r>
            <w:r w:rsidRPr="007D68DB">
              <w:t>utility</w:t>
            </w:r>
            <w:r>
              <w:t xml:space="preserve"> networks</w:t>
            </w:r>
            <w:r w:rsidRPr="007D68DB">
              <w:t xml:space="preserve"> (type, capacity), transportation networks (roads, railroads, tunnels, bridges), industrial facilities, buildings (type of structure and occupation), forests, monuments, industrial infrastructure, tourism facilities, services facilties (number and types of health, educational, cultural and sport facilities) that he/she considers as being exposed elements to the given landslide hazard area.</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BFBFBF"/>
          </w:tcPr>
          <w:p w:rsidR="0069582C" w:rsidRPr="0069582C" w:rsidRDefault="0069582C" w:rsidP="00E56119">
            <w:pPr>
              <w:spacing w:line="276" w:lineRule="auto"/>
            </w:pPr>
            <w:r w:rsidRPr="0069582C">
              <w:t>Deliverable</w:t>
            </w:r>
          </w:p>
        </w:tc>
        <w:tc>
          <w:tcPr>
            <w:tcW w:w="5992" w:type="dxa"/>
            <w:tcBorders>
              <w:top w:val="single" w:sz="4" w:space="0" w:color="000000"/>
              <w:left w:val="single" w:sz="4" w:space="0" w:color="000000"/>
              <w:bottom w:val="single" w:sz="4" w:space="0" w:color="000000"/>
              <w:right w:val="single" w:sz="4" w:space="0" w:color="000000"/>
            </w:tcBorders>
            <w:shd w:val="clear" w:color="auto" w:fill="BFBFBF"/>
          </w:tcPr>
          <w:p w:rsidR="0069582C" w:rsidRPr="0069582C" w:rsidRDefault="0069582C" w:rsidP="00E56119">
            <w:pPr>
              <w:spacing w:line="276" w:lineRule="auto"/>
            </w:pPr>
            <w:r w:rsidRPr="0069582C">
              <w:t>Exposed elements</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Step 2</w:t>
            </w:r>
          </w:p>
        </w:tc>
        <w:tc>
          <w:tcPr>
            <w:tcW w:w="5992" w:type="dxa"/>
            <w:tcBorders>
              <w:top w:val="single" w:sz="4" w:space="0" w:color="000000"/>
              <w:left w:val="single" w:sz="4" w:space="0" w:color="000000"/>
              <w:bottom w:val="single" w:sz="4" w:space="0" w:color="000000"/>
              <w:right w:val="single" w:sz="4" w:space="0" w:color="000000"/>
            </w:tcBorders>
          </w:tcPr>
          <w:p w:rsidR="0069582C" w:rsidRPr="007D68DB" w:rsidRDefault="0069582C" w:rsidP="00E56119">
            <w:pPr>
              <w:spacing w:line="276" w:lineRule="auto"/>
              <w:rPr>
                <w:sz w:val="14"/>
                <w:szCs w:val="16"/>
              </w:rPr>
            </w:pPr>
            <w:r w:rsidRPr="007D68DB">
              <w:t>The risk modeler selects a robust methodology to calculate vulnerability of a given exposed element under a given landslide intensity. Intensity of a landslide expresses the destructiveness of the landslide and may be described by velocity, kinetic energy, momentum, flow discharge, total displacement.</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Step 3</w:t>
            </w:r>
          </w:p>
        </w:tc>
        <w:tc>
          <w:tcPr>
            <w:tcW w:w="5992" w:type="dxa"/>
            <w:tcBorders>
              <w:top w:val="single" w:sz="4" w:space="0" w:color="000000"/>
              <w:left w:val="single" w:sz="4" w:space="0" w:color="000000"/>
              <w:bottom w:val="single" w:sz="4" w:space="0" w:color="000000"/>
              <w:right w:val="single" w:sz="4" w:space="0" w:color="000000"/>
            </w:tcBorders>
          </w:tcPr>
          <w:p w:rsidR="0069582C" w:rsidRPr="007D68DB" w:rsidRDefault="0069582C" w:rsidP="00E56119">
            <w:pPr>
              <w:spacing w:line="276" w:lineRule="auto"/>
            </w:pPr>
            <w:r w:rsidRPr="007D68DB">
              <w:t>The risk modeler calculates the vulnerability for exposed elements under a given landslide intensity.</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Deliverable</w:t>
            </w:r>
          </w:p>
        </w:tc>
        <w:tc>
          <w:tcPr>
            <w:tcW w:w="5992" w:type="dxa"/>
            <w:tcBorders>
              <w:top w:val="single" w:sz="4" w:space="0" w:color="000000"/>
              <w:left w:val="single" w:sz="4" w:space="0" w:color="000000"/>
              <w:bottom w:val="single" w:sz="4" w:space="0" w:color="000000"/>
              <w:right w:val="single" w:sz="4" w:space="0" w:color="000000"/>
            </w:tcBorders>
          </w:tcPr>
          <w:p w:rsidR="0069582C" w:rsidRPr="007D68DB" w:rsidRDefault="0069582C" w:rsidP="00E56119">
            <w:pPr>
              <w:spacing w:line="276" w:lineRule="auto"/>
            </w:pPr>
            <w:r w:rsidRPr="007D68DB">
              <w:t>Vulnerability or damage calculations for each exposed element at each given landslide scenario (intensity).</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BFBFBF"/>
          </w:tcPr>
          <w:p w:rsidR="0069582C" w:rsidRPr="0069582C" w:rsidRDefault="0069582C" w:rsidP="00E56119">
            <w:pPr>
              <w:spacing w:line="276" w:lineRule="auto"/>
              <w:rPr>
                <w:rFonts w:ascii="ArialMT" w:eastAsia="Times New Roman" w:hAnsi="ArialMT" w:cs="ArialMT"/>
                <w:color w:val="010202"/>
              </w:rPr>
            </w:pPr>
            <w:r w:rsidRPr="0069582C">
              <w:t xml:space="preserve">Flow of </w:t>
            </w:r>
            <w:r w:rsidRPr="0069582C">
              <w:rPr>
                <w:rFonts w:ascii="ArialMT" w:eastAsia="Times New Roman" w:hAnsi="ArialMT" w:cs="ArialMT"/>
                <w:color w:val="010202"/>
              </w:rPr>
              <w:t>events – Alternative path</w:t>
            </w:r>
          </w:p>
        </w:tc>
        <w:tc>
          <w:tcPr>
            <w:tcW w:w="5992" w:type="dxa"/>
            <w:tcBorders>
              <w:top w:val="single" w:sz="4" w:space="0" w:color="000000"/>
              <w:left w:val="single" w:sz="4" w:space="0" w:color="000000"/>
              <w:bottom w:val="single" w:sz="4" w:space="0" w:color="000000"/>
              <w:right w:val="single" w:sz="4" w:space="0" w:color="000000"/>
            </w:tcBorders>
            <w:shd w:val="clear" w:color="auto" w:fill="BFBFBF"/>
          </w:tcPr>
          <w:p w:rsidR="0069582C" w:rsidRPr="0069582C" w:rsidRDefault="0069582C" w:rsidP="00E56119">
            <w:pPr>
              <w:spacing w:line="276" w:lineRule="auto"/>
            </w:pP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Post-conditions</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Post-condition</w:t>
            </w:r>
          </w:p>
        </w:tc>
        <w:tc>
          <w:tcPr>
            <w:tcW w:w="5992" w:type="dxa"/>
            <w:tcBorders>
              <w:top w:val="single" w:sz="4" w:space="0" w:color="000000"/>
              <w:left w:val="single" w:sz="4" w:space="0" w:color="000000"/>
              <w:bottom w:val="single" w:sz="4" w:space="0" w:color="000000"/>
              <w:right w:val="single" w:sz="4" w:space="0" w:color="000000"/>
            </w:tcBorders>
          </w:tcPr>
          <w:p w:rsidR="0069582C" w:rsidRPr="003552AB" w:rsidRDefault="0069582C" w:rsidP="00E56119">
            <w:pPr>
              <w:spacing w:line="276" w:lineRule="auto"/>
              <w:rPr>
                <w:lang w:val="en-US"/>
              </w:rPr>
            </w:pPr>
            <w:r w:rsidRPr="0069582C">
              <w:t>The user has a set of data and predictions related to the landslide</w:t>
            </w:r>
            <w:r w:rsidRPr="00707F49">
              <w:rPr>
                <w:lang w:val="en-US"/>
              </w:rPr>
              <w:t xml:space="preserve"> occurrence potential of the selected area.</w:t>
            </w:r>
          </w:p>
        </w:tc>
      </w:tr>
      <w:tr w:rsidR="0069582C" w:rsidRPr="003552AB" w:rsidTr="000569E7">
        <w:trPr>
          <w:gridAfter w:val="1"/>
          <w:wAfter w:w="5992" w:type="dxa"/>
        </w:trPr>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Description</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Landslide historical data from national sources.</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Data provider</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Each Member State</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Geographic scope</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All EU Member States, with appropriate cross border cooperation where necessary</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Thematic scope</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592A4C" w:rsidP="00E56119">
            <w:pPr>
              <w:spacing w:line="276" w:lineRule="auto"/>
            </w:pPr>
            <w:r w:rsidRPr="00592A4C">
              <w:rPr>
                <w:i/>
              </w:rPr>
              <w:t>Natural Risk Zones</w:t>
            </w:r>
            <w:r w:rsidR="0069582C" w:rsidRPr="0069582C">
              <w:t xml:space="preserve"> (Landslides)</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rPr>
                <w:rFonts w:ascii="ArialMT" w:eastAsia="Times New Roman" w:hAnsi="ArialMT" w:cs="ArialMT"/>
                <w:color w:val="010202"/>
              </w:rPr>
            </w:pPr>
            <w:r w:rsidRPr="0069582C">
              <w:t>Scale, resolution</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Scale relevant to the application (tbd)</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Delivery</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Relevant INSPIRE compliant service</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Documentation</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Document reference for Landslide hazard definition.</w:t>
            </w:r>
          </w:p>
        </w:tc>
      </w:tr>
    </w:tbl>
    <w:p w:rsidR="0069582C" w:rsidRPr="0069582C" w:rsidRDefault="0069582C" w:rsidP="002F6746">
      <w:pPr>
        <w:rPr>
          <w:rStyle w:val="b2Char"/>
          <w:szCs w:val="24"/>
        </w:rPr>
      </w:pPr>
    </w:p>
    <w:p w:rsidR="0069582C" w:rsidRPr="002F6746" w:rsidRDefault="0069582C" w:rsidP="002F6746">
      <w:pPr>
        <w:pStyle w:val="a2"/>
        <w:numPr>
          <w:ilvl w:val="2"/>
          <w:numId w:val="3"/>
        </w:numPr>
        <w:tabs>
          <w:tab w:val="left" w:pos="500"/>
          <w:tab w:val="left" w:pos="851"/>
        </w:tabs>
        <w:rPr>
          <w:b w:val="0"/>
        </w:rPr>
      </w:pPr>
      <w:bookmarkStart w:id="875" w:name="_Toc275201353"/>
      <w:bookmarkStart w:id="876" w:name="_Toc275961429"/>
      <w:bookmarkStart w:id="877" w:name="_Toc374464189"/>
      <w:r w:rsidRPr="002F6746">
        <w:rPr>
          <w:b w:val="0"/>
        </w:rPr>
        <w:t>Landslide Risk assessment</w:t>
      </w:r>
      <w:bookmarkEnd w:id="875"/>
      <w:bookmarkEnd w:id="876"/>
      <w:bookmarkEnd w:id="877"/>
    </w:p>
    <w:p w:rsidR="0069582C" w:rsidRPr="002F6746" w:rsidRDefault="0069582C" w:rsidP="002F6746">
      <w:pPr>
        <w:rPr>
          <w:rFonts w:cs="Arial"/>
          <w:b/>
          <w:lang w:eastAsia="en-US"/>
        </w:rPr>
      </w:pPr>
      <w:bookmarkStart w:id="878" w:name="_Toc275201355"/>
      <w:bookmarkStart w:id="879" w:name="_Toc275201360"/>
      <w:bookmarkStart w:id="880" w:name="_Toc275961434"/>
      <w:r w:rsidRPr="002F6746">
        <w:rPr>
          <w:rFonts w:cs="Arial"/>
          <w:b/>
          <w:lang w:eastAsia="en-US"/>
        </w:rPr>
        <w:t>Narrative description</w:t>
      </w:r>
      <w:bookmarkEnd w:id="878"/>
    </w:p>
    <w:p w:rsidR="0069582C" w:rsidRDefault="0069582C" w:rsidP="002F6746">
      <w:pPr>
        <w:rPr>
          <w:rFonts w:cs="Arial"/>
          <w:lang w:eastAsia="en-US"/>
        </w:rPr>
      </w:pPr>
      <w:r w:rsidRPr="00BA0550">
        <w:rPr>
          <w:rFonts w:cs="Arial"/>
          <w:lang w:eastAsia="en-US"/>
        </w:rPr>
        <w:t xml:space="preserve">As a consequence of climate change and increase in exposure in many parts of the world, the risk associated with landslides is growing. In areas with high demographic density, protection works often cannot be built because of economic or environmental constraints, and is it not always possible to evacuate people because of societal reasons. </w:t>
      </w:r>
      <w:r w:rsidRPr="005911F9">
        <w:rPr>
          <w:rFonts w:cs="Arial"/>
          <w:lang w:eastAsia="en-US"/>
        </w:rPr>
        <w:t>One needs to forecast the occurrence of landslide and the hazard and risk associated with them.</w:t>
      </w:r>
      <w:r w:rsidRPr="00BA0550">
        <w:rPr>
          <w:rFonts w:cs="Arial"/>
          <w:lang w:eastAsia="en-US"/>
        </w:rPr>
        <w:t xml:space="preserve"> Climate change, increased susceptibility of surface soil to instability, anthropogenic activities, growing urbanization, uncontrolled land-use and increased vulnerability of population and infrastructure as a result, contribute to the growing landslide risk. According to the </w:t>
      </w:r>
      <w:r w:rsidRPr="005911F9">
        <w:rPr>
          <w:rFonts w:cs="Arial"/>
          <w:lang w:eastAsia="en-US"/>
        </w:rPr>
        <w:t>European Union Strategy for Soil Protection (COM232/2006),</w:t>
      </w:r>
      <w:r w:rsidRPr="00BA0550">
        <w:rPr>
          <w:rFonts w:cs="Arial"/>
          <w:lang w:eastAsia="en-US"/>
        </w:rPr>
        <w:t xml:space="preserve"> landslides are one of the main eight threats to European soils. Also, as a consequence of climatic changes and potential global warming, an increase of landslide activity is expected in the future, due to increased rainfalls, changes of hydrological cycles, more extreme weather, con</w:t>
      </w:r>
      <w:r>
        <w:rPr>
          <w:rFonts w:cs="Arial"/>
          <w:lang w:eastAsia="en-US"/>
        </w:rPr>
        <w:t>c</w:t>
      </w:r>
      <w:r w:rsidRPr="00BA0550">
        <w:rPr>
          <w:rFonts w:cs="Arial"/>
          <w:lang w:eastAsia="en-US"/>
        </w:rPr>
        <w:t>entrated rain within shorter periods of time, meteorological events followed by sea storms causing coastal erosion and melting of snow and of frozen soils in the Alpine regions. The growing hazard and risk, the need to protect people and property, the expected climate change and the reality for society to live with hazard and risk and the need to manage risk to set the agenda for the profession to assessing and mitigating landslide risk.</w:t>
      </w:r>
    </w:p>
    <w:p w:rsidR="0069582C" w:rsidRDefault="0069582C" w:rsidP="002F6746">
      <w:pPr>
        <w:rPr>
          <w:rFonts w:cs="Arial"/>
          <w:lang w:eastAsia="en-US"/>
        </w:rPr>
      </w:pPr>
    </w:p>
    <w:p w:rsidR="0069582C" w:rsidRPr="00BA0550" w:rsidRDefault="0069582C" w:rsidP="002F6746">
      <w:pPr>
        <w:rPr>
          <w:rFonts w:cs="Arial"/>
          <w:lang w:eastAsia="en-US"/>
        </w:rPr>
      </w:pPr>
      <w:r w:rsidRPr="00BA0550">
        <w:rPr>
          <w:rFonts w:cs="Arial"/>
          <w:lang w:eastAsia="en-US"/>
        </w:rPr>
        <w:t>Risk assessment and communicating risk should be performed in an easily understood manner.</w:t>
      </w:r>
    </w:p>
    <w:p w:rsidR="0069582C" w:rsidRPr="0069582C" w:rsidRDefault="0069582C" w:rsidP="002F6746">
      <w:pPr>
        <w:rPr>
          <w:rFonts w:cs="Arial"/>
          <w:lang w:eastAsia="en-US"/>
        </w:rPr>
      </w:pPr>
    </w:p>
    <w:p w:rsidR="0069582C" w:rsidRPr="002F6746" w:rsidRDefault="0069582C" w:rsidP="002F6746">
      <w:pPr>
        <w:rPr>
          <w:rFonts w:cs="Arial"/>
          <w:b/>
          <w:lang w:eastAsia="en-US"/>
        </w:rPr>
      </w:pPr>
      <w:bookmarkStart w:id="881" w:name="_Toc275201356"/>
      <w:r w:rsidRPr="002F6746">
        <w:rPr>
          <w:rFonts w:cs="Arial"/>
          <w:b/>
          <w:lang w:eastAsia="en-US"/>
        </w:rPr>
        <w:t>Detailed description</w:t>
      </w:r>
      <w:bookmarkEnd w:id="881"/>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5992"/>
      </w:tblGrid>
      <w:tr w:rsidR="0069582C" w:rsidRPr="003552AB" w:rsidTr="000569E7">
        <w:tc>
          <w:tcPr>
            <w:tcW w:w="3227" w:type="dxa"/>
            <w:tcBorders>
              <w:top w:val="single" w:sz="4" w:space="0" w:color="000000"/>
              <w:left w:val="single" w:sz="4" w:space="0" w:color="000000"/>
              <w:bottom w:val="single" w:sz="4" w:space="0" w:color="000000"/>
            </w:tcBorders>
            <w:shd w:val="clear" w:color="auto" w:fill="A6A6A6"/>
          </w:tcPr>
          <w:p w:rsidR="0069582C" w:rsidRPr="0069582C" w:rsidRDefault="0069582C" w:rsidP="00E56119">
            <w:pPr>
              <w:spacing w:line="276" w:lineRule="auto"/>
              <w:rPr>
                <w:rFonts w:ascii="ArialMT" w:eastAsia="Times New Roman" w:hAnsi="ArialMT" w:cs="ArialMT"/>
                <w:color w:val="010202"/>
              </w:rPr>
            </w:pPr>
            <w:r w:rsidRPr="0069582C">
              <w:t xml:space="preserve">Use case </w:t>
            </w:r>
            <w:r w:rsidRPr="0069582C">
              <w:rPr>
                <w:rFonts w:ascii="ArialMT" w:eastAsia="Times New Roman" w:hAnsi="ArialMT" w:cs="ArialMT"/>
                <w:color w:val="010202"/>
              </w:rPr>
              <w:t>description</w:t>
            </w:r>
          </w:p>
        </w:tc>
        <w:tc>
          <w:tcPr>
            <w:tcW w:w="5992" w:type="dxa"/>
            <w:tcBorders>
              <w:top w:val="single" w:sz="4" w:space="0" w:color="000000"/>
              <w:left w:val="single" w:sz="4" w:space="0" w:color="000000"/>
              <w:bottom w:val="single" w:sz="4" w:space="0" w:color="000000"/>
              <w:right w:val="single" w:sz="4" w:space="0" w:color="000000"/>
            </w:tcBorders>
            <w:shd w:val="clear" w:color="auto" w:fill="A6A6A6"/>
          </w:tcPr>
          <w:p w:rsidR="0069582C" w:rsidRPr="0069582C" w:rsidRDefault="0069582C" w:rsidP="00E56119">
            <w:pPr>
              <w:spacing w:line="276" w:lineRule="auto"/>
            </w:pP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Name</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Landslides</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Priority</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High</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Description</w:t>
            </w:r>
          </w:p>
        </w:tc>
        <w:tc>
          <w:tcPr>
            <w:tcW w:w="5992" w:type="dxa"/>
            <w:tcBorders>
              <w:top w:val="single" w:sz="4" w:space="0" w:color="000000"/>
              <w:left w:val="single" w:sz="4" w:space="0" w:color="000000"/>
              <w:bottom w:val="single" w:sz="4" w:space="0" w:color="000000"/>
              <w:right w:val="single" w:sz="4" w:space="0" w:color="000000"/>
            </w:tcBorders>
          </w:tcPr>
          <w:p w:rsidR="0069582C" w:rsidRPr="003755E4" w:rsidRDefault="0069582C" w:rsidP="00E56119">
            <w:pPr>
              <w:spacing w:line="276" w:lineRule="auto"/>
              <w:rPr>
                <w:lang w:val="en-US"/>
              </w:rPr>
            </w:pPr>
            <w:r w:rsidRPr="0069582C">
              <w:t>The user selects the relevant geographic area and searches for hazard zone and</w:t>
            </w:r>
            <w:r w:rsidRPr="003755E4">
              <w:rPr>
                <w:lang w:val="en-US"/>
              </w:rPr>
              <w:t xml:space="preserve"> </w:t>
            </w:r>
            <w:r>
              <w:rPr>
                <w:lang w:val="en-US"/>
              </w:rPr>
              <w:t>vulnerability</w:t>
            </w:r>
            <w:r w:rsidRPr="003755E4">
              <w:rPr>
                <w:lang w:val="en-US"/>
              </w:rPr>
              <w:t xml:space="preserve"> data</w:t>
            </w:r>
            <w:r>
              <w:rPr>
                <w:lang w:val="en-US"/>
              </w:rPr>
              <w:t xml:space="preserve"> </w:t>
            </w:r>
            <w:r w:rsidRPr="003755E4">
              <w:rPr>
                <w:lang w:val="en-US"/>
              </w:rPr>
              <w:t xml:space="preserve">for future </w:t>
            </w:r>
            <w:r>
              <w:rPr>
                <w:lang w:val="en-US"/>
              </w:rPr>
              <w:t xml:space="preserve">potential </w:t>
            </w:r>
            <w:r w:rsidRPr="003755E4">
              <w:rPr>
                <w:lang w:val="en-US"/>
              </w:rPr>
              <w:t>landslide occurrences.</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Pre-condition</w:t>
            </w:r>
          </w:p>
        </w:tc>
        <w:tc>
          <w:tcPr>
            <w:tcW w:w="5992" w:type="dxa"/>
            <w:tcBorders>
              <w:top w:val="single" w:sz="4" w:space="0" w:color="000000"/>
              <w:left w:val="single" w:sz="4" w:space="0" w:color="000000"/>
              <w:bottom w:val="single" w:sz="4" w:space="0" w:color="000000"/>
              <w:right w:val="single" w:sz="4" w:space="0" w:color="000000"/>
            </w:tcBorders>
          </w:tcPr>
          <w:p w:rsidR="0069582C" w:rsidRPr="003755E4" w:rsidRDefault="0069582C" w:rsidP="00E56119">
            <w:pPr>
              <w:spacing w:line="276" w:lineRule="auto"/>
              <w:rPr>
                <w:lang w:val="en-US"/>
              </w:rPr>
            </w:pPr>
            <w:r w:rsidRPr="0069582C">
              <w:t xml:space="preserve">Hazard zone and vulnerability data are available in line with INSPIRE specifications. </w:t>
            </w:r>
            <w:r w:rsidRPr="003755E4">
              <w:rPr>
                <w:lang w:val="en-US"/>
              </w:rPr>
              <w:t>A specific vocabulary related to the user requirements is available with a “mapping” between all relevant landslide description terms and user’s terms.</w:t>
            </w:r>
          </w:p>
        </w:tc>
      </w:tr>
      <w:tr w:rsidR="0069582C" w:rsidRPr="007D68D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rPr>
                <w:rFonts w:ascii="ArialMT" w:eastAsia="Times New Roman" w:hAnsi="ArialMT" w:cs="ArialMT"/>
                <w:color w:val="010202"/>
              </w:rPr>
            </w:pPr>
            <w:r w:rsidRPr="0069582C">
              <w:t xml:space="preserve">Flow of </w:t>
            </w:r>
            <w:r w:rsidRPr="0069582C">
              <w:rPr>
                <w:rFonts w:ascii="ArialMT" w:eastAsia="Times New Roman" w:hAnsi="ArialMT" w:cs="ArialMT"/>
                <w:color w:val="010202"/>
              </w:rPr>
              <w:t>events – Basic path</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7D68DB">
              <w:t xml:space="preserve">Risk zone delineation (e.g. </w:t>
            </w:r>
            <w:r w:rsidRPr="0069582C">
              <w:t>Fig. 2</w:t>
            </w:r>
            <w:r w:rsidRPr="007D68DB">
              <w:t>)</w:t>
            </w:r>
          </w:p>
        </w:tc>
      </w:tr>
      <w:tr w:rsidR="0069582C" w:rsidRPr="007D68D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Step 1</w:t>
            </w:r>
          </w:p>
        </w:tc>
        <w:tc>
          <w:tcPr>
            <w:tcW w:w="5992" w:type="dxa"/>
            <w:tcBorders>
              <w:top w:val="single" w:sz="4" w:space="0" w:color="000000"/>
              <w:left w:val="single" w:sz="4" w:space="0" w:color="000000"/>
              <w:bottom w:val="single" w:sz="4" w:space="0" w:color="000000"/>
              <w:right w:val="single" w:sz="4" w:space="0" w:color="000000"/>
            </w:tcBorders>
          </w:tcPr>
          <w:p w:rsidR="0069582C" w:rsidRPr="007D68DB" w:rsidRDefault="0069582C" w:rsidP="00E56119">
            <w:pPr>
              <w:spacing w:line="276" w:lineRule="auto"/>
              <w:rPr>
                <w:lang w:val="en-US"/>
              </w:rPr>
            </w:pPr>
            <w:r w:rsidRPr="0069582C">
              <w:t>The user selects the area of interest and searches in a metadata catalogue</w:t>
            </w:r>
            <w:r w:rsidRPr="007D68DB">
              <w:rPr>
                <w:lang w:val="en-US"/>
              </w:rPr>
              <w:t xml:space="preserve"> for hazard area maps and vulnerability data. </w:t>
            </w:r>
          </w:p>
        </w:tc>
      </w:tr>
      <w:tr w:rsidR="0069582C" w:rsidRPr="007D68D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Step 2</w:t>
            </w:r>
          </w:p>
        </w:tc>
        <w:tc>
          <w:tcPr>
            <w:tcW w:w="5992" w:type="dxa"/>
            <w:tcBorders>
              <w:top w:val="single" w:sz="4" w:space="0" w:color="000000"/>
              <w:left w:val="single" w:sz="4" w:space="0" w:color="000000"/>
              <w:bottom w:val="single" w:sz="4" w:space="0" w:color="000000"/>
              <w:right w:val="single" w:sz="4" w:space="0" w:color="000000"/>
            </w:tcBorders>
          </w:tcPr>
          <w:p w:rsidR="0069582C" w:rsidRPr="007D68DB" w:rsidRDefault="0069582C" w:rsidP="00E56119">
            <w:pPr>
              <w:spacing w:line="276" w:lineRule="auto"/>
            </w:pPr>
            <w:r w:rsidRPr="007D68DB">
              <w:t>The user sets the criteria for risk mapping.</w:t>
            </w:r>
          </w:p>
        </w:tc>
      </w:tr>
      <w:tr w:rsidR="0069582C" w:rsidRPr="007D68D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Step 3</w:t>
            </w:r>
          </w:p>
        </w:tc>
        <w:tc>
          <w:tcPr>
            <w:tcW w:w="5992" w:type="dxa"/>
            <w:tcBorders>
              <w:top w:val="single" w:sz="4" w:space="0" w:color="000000"/>
              <w:left w:val="single" w:sz="4" w:space="0" w:color="000000"/>
              <w:bottom w:val="single" w:sz="4" w:space="0" w:color="000000"/>
              <w:right w:val="single" w:sz="4" w:space="0" w:color="000000"/>
            </w:tcBorders>
          </w:tcPr>
          <w:p w:rsidR="0069582C" w:rsidRPr="007D68DB" w:rsidRDefault="0069582C" w:rsidP="00E56119">
            <w:pPr>
              <w:spacing w:line="276" w:lineRule="auto"/>
              <w:rPr>
                <w:lang w:val="en-US"/>
              </w:rPr>
            </w:pPr>
            <w:r w:rsidRPr="007D68DB">
              <w:t>The user defines methods for integrating hazard area and vulnerability assessments into a landslide risk map</w:t>
            </w:r>
          </w:p>
        </w:tc>
      </w:tr>
      <w:tr w:rsidR="0069582C" w:rsidRPr="007D68D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Step 4</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The user accesses detailed information.</w:t>
            </w:r>
          </w:p>
        </w:tc>
      </w:tr>
      <w:tr w:rsidR="0069582C" w:rsidRPr="007D68D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Step 5</w:t>
            </w:r>
          </w:p>
        </w:tc>
        <w:tc>
          <w:tcPr>
            <w:tcW w:w="5992" w:type="dxa"/>
            <w:tcBorders>
              <w:top w:val="single" w:sz="4" w:space="0" w:color="000000"/>
              <w:left w:val="single" w:sz="4" w:space="0" w:color="000000"/>
              <w:bottom w:val="single" w:sz="4" w:space="0" w:color="000000"/>
              <w:right w:val="single" w:sz="4" w:space="0" w:color="000000"/>
            </w:tcBorders>
          </w:tcPr>
          <w:p w:rsidR="0069582C" w:rsidRPr="007D68DB" w:rsidRDefault="0069582C" w:rsidP="00E56119">
            <w:pPr>
              <w:spacing w:line="276" w:lineRule="auto"/>
              <w:rPr>
                <w:lang w:val="en-US"/>
              </w:rPr>
            </w:pPr>
            <w:r w:rsidRPr="0069582C">
              <w:t>The user may use his/her own models to create risk maps based</w:t>
            </w:r>
            <w:r w:rsidRPr="007D68DB">
              <w:rPr>
                <w:lang w:val="en-US"/>
              </w:rPr>
              <w:t xml:space="preserve"> on accessed information as above and compares model results with possible available risk maps.</w:t>
            </w:r>
          </w:p>
        </w:tc>
      </w:tr>
      <w:tr w:rsidR="0069582C" w:rsidRPr="007D68D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Deliverable</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7D68DB">
              <w:t>The user produces a landslide risk zone map (short or long-term)</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Post-conditions</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Post-condition</w:t>
            </w:r>
          </w:p>
        </w:tc>
        <w:tc>
          <w:tcPr>
            <w:tcW w:w="5992" w:type="dxa"/>
            <w:tcBorders>
              <w:top w:val="single" w:sz="4" w:space="0" w:color="000000"/>
              <w:left w:val="single" w:sz="4" w:space="0" w:color="000000"/>
              <w:bottom w:val="single" w:sz="4" w:space="0" w:color="000000"/>
              <w:right w:val="single" w:sz="4" w:space="0" w:color="000000"/>
            </w:tcBorders>
          </w:tcPr>
          <w:p w:rsidR="0069582C" w:rsidRPr="003552AB" w:rsidRDefault="0069582C" w:rsidP="00E56119">
            <w:pPr>
              <w:spacing w:line="276" w:lineRule="auto"/>
              <w:rPr>
                <w:lang w:val="en-US"/>
              </w:rPr>
            </w:pPr>
            <w:r w:rsidRPr="0069582C">
              <w:t>The user has a set of data and predictions related to the landslide</w:t>
            </w:r>
            <w:r w:rsidRPr="00707F49">
              <w:rPr>
                <w:lang w:val="en-US"/>
              </w:rPr>
              <w:t xml:space="preserve"> </w:t>
            </w:r>
            <w:r>
              <w:rPr>
                <w:lang w:val="en-US"/>
              </w:rPr>
              <w:t xml:space="preserve">risk zone map </w:t>
            </w:r>
            <w:r w:rsidRPr="00707F49">
              <w:rPr>
                <w:lang w:val="en-US"/>
              </w:rPr>
              <w:t>of the selected area.</w:t>
            </w:r>
          </w:p>
        </w:tc>
      </w:tr>
      <w:tr w:rsidR="0069582C" w:rsidRPr="003552AB" w:rsidTr="000569E7">
        <w:trPr>
          <w:gridAfter w:val="1"/>
          <w:wAfter w:w="5992" w:type="dxa"/>
        </w:trPr>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Description</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Landslide historical data from national sources.</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Data provider</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Each Member State</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Geographic scope</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All EU Member States, with appropriate cross border cooperation where necessary</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Thematic scope</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592A4C" w:rsidP="00E56119">
            <w:pPr>
              <w:spacing w:line="276" w:lineRule="auto"/>
            </w:pPr>
            <w:r w:rsidRPr="00592A4C">
              <w:rPr>
                <w:i/>
              </w:rPr>
              <w:t>Natural Risk Zones</w:t>
            </w:r>
            <w:r w:rsidR="0069582C" w:rsidRPr="0069582C">
              <w:t xml:space="preserve"> (Landslides)</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rPr>
                <w:rFonts w:ascii="ArialMT" w:eastAsia="Times New Roman" w:hAnsi="ArialMT" w:cs="ArialMT"/>
                <w:color w:val="010202"/>
              </w:rPr>
            </w:pPr>
            <w:r w:rsidRPr="0069582C">
              <w:t>Scale, resolution</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Scale relevant to the application (tbd)</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Delivery</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Relevant INSPIRE compliant service</w:t>
            </w:r>
          </w:p>
        </w:tc>
      </w:tr>
      <w:tr w:rsidR="0069582C" w:rsidRPr="003552AB"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E56119">
            <w:pPr>
              <w:spacing w:line="276" w:lineRule="auto"/>
            </w:pPr>
            <w:r w:rsidRPr="0069582C">
              <w:t>Documentation</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E56119">
            <w:pPr>
              <w:spacing w:line="276" w:lineRule="auto"/>
            </w:pPr>
            <w:r w:rsidRPr="0069582C">
              <w:t>Document reference for Landslide hazard definition.</w:t>
            </w:r>
          </w:p>
        </w:tc>
      </w:tr>
    </w:tbl>
    <w:p w:rsidR="0069582C" w:rsidRPr="002F6746" w:rsidRDefault="0069582C" w:rsidP="002F6746">
      <w:pPr>
        <w:rPr>
          <w:rStyle w:val="b2Char"/>
          <w:b w:val="0"/>
          <w:sz w:val="20"/>
          <w:szCs w:val="24"/>
        </w:rPr>
      </w:pPr>
    </w:p>
    <w:p w:rsidR="0069582C" w:rsidRPr="002F6746" w:rsidRDefault="0069582C" w:rsidP="002F6746">
      <w:pPr>
        <w:rPr>
          <w:rStyle w:val="b2Char"/>
          <w:b w:val="0"/>
          <w:sz w:val="18"/>
          <w:szCs w:val="24"/>
        </w:rPr>
      </w:pPr>
    </w:p>
    <w:p w:rsidR="00EA5DB2" w:rsidRDefault="002E751E" w:rsidP="00EA5DB2">
      <w:pPr>
        <w:keepNext/>
        <w:jc w:val="center"/>
      </w:pPr>
      <w:r>
        <w:rPr>
          <w:noProof/>
          <w:lang w:val="en-US" w:eastAsia="en-US"/>
        </w:rPr>
        <w:drawing>
          <wp:inline distT="0" distB="0" distL="0" distR="0" wp14:anchorId="43186C54" wp14:editId="1B00B726">
            <wp:extent cx="5478780" cy="3764280"/>
            <wp:effectExtent l="0" t="0" r="7620" b="7620"/>
            <wp:docPr id="24" name="Picture 24" descr="http://www.zki.dlr.de/system/files/media/filefield/map/low/EUSC_20100222_Portugal_Madeira_lanslide_risk_a_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zki.dlr.de/system/files/media/filefield/map/low/EUSC_20100222_Portugal_Madeira_lanslide_risk_a_low.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8780" cy="3764280"/>
                    </a:xfrm>
                    <a:prstGeom prst="rect">
                      <a:avLst/>
                    </a:prstGeom>
                    <a:noFill/>
                    <a:ln>
                      <a:noFill/>
                    </a:ln>
                  </pic:spPr>
                </pic:pic>
              </a:graphicData>
            </a:graphic>
          </wp:inline>
        </w:drawing>
      </w:r>
    </w:p>
    <w:p w:rsidR="00EA5DB2" w:rsidRPr="00EA5DB2" w:rsidRDefault="00EA5DB2" w:rsidP="00EA5DB2">
      <w:pPr>
        <w:pStyle w:val="Caption"/>
        <w:jc w:val="center"/>
        <w:rPr>
          <w:rFonts w:eastAsia="MS Mincho"/>
          <w:b w:val="0"/>
          <w:kern w:val="28"/>
          <w:sz w:val="28"/>
          <w:szCs w:val="24"/>
          <w:lang w:val="en-US" w:eastAsia="ja-JP"/>
        </w:rPr>
      </w:pPr>
      <w:r>
        <w:t xml:space="preserve">Figure 5: </w:t>
      </w:r>
      <w:r w:rsidRPr="008A1CE5">
        <w:t xml:space="preserve">Landslide risk zone map of Madeira, Portugal, </w:t>
      </w:r>
      <w:r w:rsidRPr="00EA5DB2">
        <w:rPr>
          <w:b w:val="0"/>
          <w:sz w:val="16"/>
        </w:rPr>
        <w:t>http://www.zki.dlr.de/system/files/media/filefield/map/low/EUSC_20100222_Portugal_Madeira_lanslide_risk_a_low.jpg</w:t>
      </w:r>
    </w:p>
    <w:p w:rsidR="00EA5DB2" w:rsidRPr="0069582C" w:rsidRDefault="00EA5DB2" w:rsidP="002F6746">
      <w:pPr>
        <w:rPr>
          <w:lang w:eastAsia="en-US"/>
        </w:rPr>
      </w:pPr>
    </w:p>
    <w:p w:rsidR="0069582C" w:rsidRPr="0069582C" w:rsidRDefault="0069582C" w:rsidP="002F6746">
      <w:pPr>
        <w:rPr>
          <w:lang w:eastAsia="en-US"/>
        </w:rPr>
      </w:pPr>
    </w:p>
    <w:p w:rsidR="0069582C" w:rsidRPr="00EA5DB2" w:rsidRDefault="0069582C" w:rsidP="002F6746">
      <w:pPr>
        <w:rPr>
          <w:b/>
          <w:lang w:eastAsia="en-US"/>
        </w:rPr>
      </w:pPr>
      <w:r w:rsidRPr="00EA5DB2">
        <w:rPr>
          <w:b/>
          <w:lang w:eastAsia="en-US"/>
        </w:rPr>
        <w:t>References</w:t>
      </w:r>
      <w:r w:rsidR="004D2C3E">
        <w:rPr>
          <w:b/>
          <w:lang w:eastAsia="en-US"/>
        </w:rPr>
        <w:t>:</w:t>
      </w:r>
    </w:p>
    <w:p w:rsidR="0069582C" w:rsidRPr="0069582C" w:rsidRDefault="0069582C" w:rsidP="002F6746">
      <w:pPr>
        <w:rPr>
          <w:lang w:eastAsia="en-US"/>
        </w:rPr>
      </w:pPr>
    </w:p>
    <w:p w:rsidR="0069582C" w:rsidRPr="0069582C" w:rsidRDefault="0069582C" w:rsidP="00EA5DB2">
      <w:pPr>
        <w:spacing w:line="276" w:lineRule="auto"/>
        <w:ind w:left="360"/>
        <w:rPr>
          <w:lang w:eastAsia="en-US"/>
        </w:rPr>
      </w:pPr>
      <w:r w:rsidRPr="0069582C">
        <w:rPr>
          <w:lang w:eastAsia="en-US"/>
        </w:rPr>
        <w:t xml:space="preserve">http://www.ukgeohazards.info/pages/eng_geol/landslide_geohazard/eng_geol_landslides_classification.htm </w:t>
      </w:r>
    </w:p>
    <w:p w:rsidR="0069582C" w:rsidRPr="0069582C" w:rsidRDefault="0069582C" w:rsidP="00EA5DB2">
      <w:pPr>
        <w:spacing w:line="276" w:lineRule="auto"/>
        <w:ind w:left="360"/>
        <w:rPr>
          <w:lang w:eastAsia="en-US"/>
        </w:rPr>
      </w:pPr>
      <w:r w:rsidRPr="0069582C">
        <w:rPr>
          <w:lang w:eastAsia="en-US"/>
        </w:rPr>
        <w:t xml:space="preserve">http://geology.com/usgs/landslides/ </w:t>
      </w:r>
    </w:p>
    <w:p w:rsidR="0069582C" w:rsidRPr="0069582C" w:rsidRDefault="0069582C" w:rsidP="00EA5DB2">
      <w:pPr>
        <w:spacing w:line="276" w:lineRule="auto"/>
        <w:ind w:left="360"/>
        <w:rPr>
          <w:lang w:eastAsia="en-US"/>
        </w:rPr>
      </w:pPr>
      <w:r w:rsidRPr="0069582C">
        <w:rPr>
          <w:lang w:eastAsia="en-US"/>
        </w:rPr>
        <w:t>https://www.seegrid.csiro.au/twiki/bin/view/Geohazards/LandSlides</w:t>
      </w:r>
    </w:p>
    <w:p w:rsidR="0069582C" w:rsidRPr="0069582C" w:rsidRDefault="0069582C" w:rsidP="00EA5DB2">
      <w:pPr>
        <w:spacing w:line="276" w:lineRule="auto"/>
        <w:ind w:left="360"/>
        <w:rPr>
          <w:lang w:eastAsia="en-US"/>
        </w:rPr>
      </w:pPr>
      <w:r w:rsidRPr="0069582C">
        <w:rPr>
          <w:lang w:eastAsia="en-US"/>
        </w:rPr>
        <w:t>Blaikie, P., Cannon, T., Davis, I., Wisner, B., 1994. At Risk: Natural Hazards, People's Vulnerability, and</w:t>
      </w:r>
      <w:r w:rsidR="004D2C3E">
        <w:rPr>
          <w:lang w:eastAsia="en-US"/>
        </w:rPr>
        <w:t xml:space="preserve"> </w:t>
      </w:r>
      <w:r w:rsidRPr="0069582C">
        <w:rPr>
          <w:lang w:eastAsia="en-US"/>
        </w:rPr>
        <w:t>Disasters. Routledge, New York.</w:t>
      </w:r>
    </w:p>
    <w:p w:rsidR="0069582C" w:rsidRPr="0069582C" w:rsidRDefault="0069582C" w:rsidP="00EA5DB2">
      <w:pPr>
        <w:spacing w:line="276" w:lineRule="auto"/>
        <w:ind w:left="360"/>
        <w:rPr>
          <w:lang w:eastAsia="en-US"/>
        </w:rPr>
      </w:pPr>
      <w:r w:rsidRPr="00EE3D05">
        <w:rPr>
          <w:lang w:val="en-US" w:eastAsia="en-US"/>
        </w:rPr>
        <w:t xml:space="preserve">Lee, E.M., Jones, K.C., 2004. </w:t>
      </w:r>
      <w:r w:rsidRPr="0069582C">
        <w:rPr>
          <w:lang w:eastAsia="en-US"/>
        </w:rPr>
        <w:t>Landslide Risk Assessment. Thomas Telford, London.</w:t>
      </w:r>
    </w:p>
    <w:p w:rsidR="0069582C" w:rsidRPr="0069582C" w:rsidRDefault="0069582C" w:rsidP="00EA5DB2">
      <w:pPr>
        <w:spacing w:line="276" w:lineRule="auto"/>
        <w:ind w:left="360"/>
        <w:rPr>
          <w:lang w:eastAsia="en-US"/>
        </w:rPr>
      </w:pPr>
      <w:r w:rsidRPr="0069582C">
        <w:rPr>
          <w:lang w:eastAsia="en-US"/>
        </w:rPr>
        <w:t>Phoon, K.-K., 2004. Risk and vulnerability for geohazards — vulnerability in relation to risk management</w:t>
      </w:r>
      <w:r w:rsidR="004D2C3E">
        <w:rPr>
          <w:lang w:eastAsia="en-US"/>
        </w:rPr>
        <w:t xml:space="preserve"> </w:t>
      </w:r>
      <w:r w:rsidRPr="0069582C">
        <w:rPr>
          <w:lang w:eastAsia="en-US"/>
        </w:rPr>
        <w:t>of natural hazards. ICG Report 2004-2-3, Oslo.</w:t>
      </w:r>
    </w:p>
    <w:p w:rsidR="0069582C" w:rsidRPr="0069582C" w:rsidRDefault="0069582C" w:rsidP="00EA5DB2">
      <w:pPr>
        <w:spacing w:line="276" w:lineRule="auto"/>
        <w:ind w:left="360"/>
        <w:rPr>
          <w:lang w:eastAsia="en-US"/>
        </w:rPr>
      </w:pPr>
      <w:r w:rsidRPr="0069582C">
        <w:rPr>
          <w:lang w:eastAsia="en-US"/>
        </w:rPr>
        <w:t>Rashed, T., Weeks, J., 2003. Assessing vulnerability to earthquake hazards through spatial multi criteria</w:t>
      </w:r>
      <w:r w:rsidR="004D2C3E">
        <w:rPr>
          <w:lang w:eastAsia="en-US"/>
        </w:rPr>
        <w:t xml:space="preserve"> </w:t>
      </w:r>
      <w:r w:rsidRPr="0069582C">
        <w:rPr>
          <w:lang w:eastAsia="en-US"/>
        </w:rPr>
        <w:t>analysis of urban areas. International Journal of Geographic</w:t>
      </w:r>
    </w:p>
    <w:p w:rsidR="0069582C" w:rsidRPr="0069582C" w:rsidRDefault="0069582C" w:rsidP="00EA5DB2">
      <w:pPr>
        <w:spacing w:line="276" w:lineRule="auto"/>
        <w:ind w:left="360"/>
        <w:rPr>
          <w:lang w:eastAsia="en-US"/>
        </w:rPr>
      </w:pPr>
      <w:r w:rsidRPr="0069582C">
        <w:rPr>
          <w:lang w:eastAsia="en-US"/>
        </w:rPr>
        <w:t>Information Science 17 (6), 547–576.</w:t>
      </w:r>
    </w:p>
    <w:p w:rsidR="0069582C" w:rsidRPr="0069582C" w:rsidRDefault="0069582C" w:rsidP="00EA5DB2">
      <w:pPr>
        <w:spacing w:line="276" w:lineRule="auto"/>
        <w:ind w:left="360"/>
        <w:rPr>
          <w:lang w:eastAsia="en-US"/>
        </w:rPr>
      </w:pPr>
      <w:r w:rsidRPr="0069582C">
        <w:rPr>
          <w:lang w:eastAsia="en-US"/>
        </w:rPr>
        <w:t>Fell, R., 1994. Landslide risk assessment and acceptable risk. Canadian Geotechnical Journal 31, 261</w:t>
      </w:r>
      <w:r w:rsidR="004D2C3E">
        <w:rPr>
          <w:lang w:eastAsia="en-US"/>
        </w:rPr>
        <w:t xml:space="preserve"> - </w:t>
      </w:r>
      <w:r w:rsidRPr="0069582C">
        <w:rPr>
          <w:lang w:eastAsia="en-US"/>
        </w:rPr>
        <w:t>272.</w:t>
      </w:r>
    </w:p>
    <w:p w:rsidR="0069582C" w:rsidRPr="0069582C" w:rsidRDefault="00EA5DB2" w:rsidP="002F6746">
      <w:pPr>
        <w:rPr>
          <w:lang w:eastAsia="en-US"/>
        </w:rPr>
      </w:pPr>
      <w:r>
        <w:rPr>
          <w:lang w:eastAsia="en-US"/>
        </w:rPr>
        <w:br w:type="page"/>
      </w:r>
    </w:p>
    <w:p w:rsidR="0069582C" w:rsidRPr="00C87774" w:rsidRDefault="0069582C" w:rsidP="00C87774">
      <w:pPr>
        <w:pStyle w:val="a2"/>
        <w:numPr>
          <w:ilvl w:val="1"/>
          <w:numId w:val="3"/>
        </w:numPr>
        <w:tabs>
          <w:tab w:val="left" w:pos="500"/>
          <w:tab w:val="left" w:pos="851"/>
        </w:tabs>
        <w:rPr>
          <w:b w:val="0"/>
        </w:rPr>
      </w:pPr>
      <w:bookmarkStart w:id="882" w:name="_Toc275961454"/>
      <w:bookmarkStart w:id="883" w:name="_Toc374464190"/>
      <w:r w:rsidRPr="00C87774">
        <w:rPr>
          <w:b w:val="0"/>
        </w:rPr>
        <w:t>Earthquake insurance</w:t>
      </w:r>
      <w:bookmarkEnd w:id="882"/>
      <w:bookmarkEnd w:id="883"/>
    </w:p>
    <w:p w:rsidR="0069582C" w:rsidRPr="00C87774" w:rsidRDefault="0069582C" w:rsidP="002F6746">
      <w:pPr>
        <w:rPr>
          <w:b/>
          <w:lang w:eastAsia="en-US"/>
        </w:rPr>
      </w:pPr>
      <w:bookmarkStart w:id="884" w:name="_Toc275961455"/>
      <w:r w:rsidRPr="00C87774">
        <w:rPr>
          <w:b/>
          <w:lang w:eastAsia="en-US"/>
        </w:rPr>
        <w:t>Narrative description</w:t>
      </w:r>
      <w:bookmarkEnd w:id="884"/>
    </w:p>
    <w:p w:rsidR="0069582C" w:rsidRPr="0069582C" w:rsidRDefault="0069582C" w:rsidP="002F6746">
      <w:pPr>
        <w:rPr>
          <w:lang w:eastAsia="en-US"/>
        </w:rPr>
      </w:pPr>
    </w:p>
    <w:p w:rsidR="0069582C" w:rsidRDefault="0069582C" w:rsidP="002F6746">
      <w:r w:rsidRPr="0069582C">
        <w:rPr>
          <w:lang w:eastAsia="en-US"/>
        </w:rPr>
        <w:t>The building Code of European countries  prepared a special earthquake Hazard map for the purpose of seismically resilient civil engineering and construction. An extensive study could be found in  http:</w:t>
      </w:r>
      <w:r>
        <w:t>//eurocodes.jrc.ec.europa.eu/doc/EUR23563EN.pdf:</w:t>
      </w:r>
    </w:p>
    <w:p w:rsidR="0069582C" w:rsidRDefault="0069582C" w:rsidP="0069582C">
      <w:pPr>
        <w:rPr>
          <w:lang w:val="en-US"/>
        </w:rPr>
      </w:pPr>
      <w:r w:rsidRPr="0069582C">
        <w:rPr>
          <w:b/>
        </w:rPr>
        <w:t>“</w:t>
      </w:r>
      <w:r>
        <w:t xml:space="preserve">A review </w:t>
      </w:r>
      <w:r>
        <w:rPr>
          <w:lang w:val="en-US"/>
        </w:rPr>
        <w:t>o</w:t>
      </w:r>
      <w:r>
        <w:t>f the seismic hazard zone in national building codes in the context of Eurocode 8</w:t>
      </w:r>
      <w:r>
        <w:rPr>
          <w:lang w:val="en-US"/>
        </w:rPr>
        <w:t>”</w:t>
      </w:r>
    </w:p>
    <w:p w:rsidR="0069582C" w:rsidRPr="0069582C" w:rsidRDefault="0069582C" w:rsidP="0069582C">
      <w:pPr>
        <w:rPr>
          <w:b/>
        </w:rPr>
      </w:pPr>
    </w:p>
    <w:p w:rsidR="0069582C" w:rsidRDefault="0069582C" w:rsidP="0069582C">
      <w:pPr>
        <w:rPr>
          <w:lang w:val="en-US"/>
        </w:rPr>
      </w:pPr>
      <w:r w:rsidRPr="0069582C">
        <w:rPr>
          <w:rFonts w:cs="Arial"/>
          <w:b/>
          <w:lang w:eastAsia="en-US"/>
        </w:rPr>
        <w:t>In this map, places with the key parameter- awaited maximal level of earthquake– peak ground acceleration in a given interval - is projected as</w:t>
      </w:r>
      <w:r w:rsidRPr="0069582C">
        <w:rPr>
          <w:rFonts w:cs="Arial"/>
          <w:b/>
        </w:rPr>
        <w:t xml:space="preserve"> </w:t>
      </w:r>
      <w:r>
        <w:t xml:space="preserve">an area of equal seismic </w:t>
      </w:r>
      <w:r>
        <w:rPr>
          <w:lang w:val="en-US"/>
        </w:rPr>
        <w:t>hazard</w:t>
      </w:r>
      <w:r>
        <w:t xml:space="preserve">. The territory </w:t>
      </w:r>
      <w:r>
        <w:rPr>
          <w:lang w:val="en-US"/>
        </w:rPr>
        <w:t>(</w:t>
      </w:r>
      <w:r>
        <w:t>of Bulgaria</w:t>
      </w:r>
      <w:r>
        <w:rPr>
          <w:lang w:val="en-US"/>
        </w:rPr>
        <w:t>)</w:t>
      </w:r>
      <w:r>
        <w:t xml:space="preserve"> is presented as set of multi-polygons, where each multi-polygon corresponds to some specific interval of peak ground acceleration/ awaited level of seismic reaction.</w:t>
      </w:r>
    </w:p>
    <w:p w:rsidR="0069582C" w:rsidRPr="0069582C" w:rsidRDefault="0069582C" w:rsidP="0069582C">
      <w:pPr>
        <w:rPr>
          <w:rFonts w:cs="Arial"/>
          <w:b/>
        </w:rPr>
      </w:pPr>
    </w:p>
    <w:p w:rsidR="0069582C" w:rsidRDefault="0069582C" w:rsidP="0069582C">
      <w:r w:rsidRPr="0069582C">
        <w:rPr>
          <w:rFonts w:cs="Arial"/>
          <w:b/>
        </w:rPr>
        <w:t>The</w:t>
      </w:r>
      <w:r>
        <w:t xml:space="preserve"> Insurance implementation of t</w:t>
      </w:r>
      <w:r>
        <w:rPr>
          <w:lang w:val="en-US"/>
        </w:rPr>
        <w:t>his</w:t>
      </w:r>
      <w:r>
        <w:t xml:space="preserve"> earthquake risk map is based on the following:</w:t>
      </w:r>
    </w:p>
    <w:p w:rsidR="0069582C" w:rsidRDefault="0069582C" w:rsidP="0069582C">
      <w:r>
        <w:t xml:space="preserve">The reality is that a </w:t>
      </w:r>
      <w:r>
        <w:rPr>
          <w:lang w:val="en-US"/>
        </w:rPr>
        <w:t>substantial number of</w:t>
      </w:r>
      <w:r>
        <w:t xml:space="preserve"> existing dwellings</w:t>
      </w:r>
      <w:r>
        <w:rPr>
          <w:lang w:val="en-US"/>
        </w:rPr>
        <w:t xml:space="preserve"> (in some areas – more than 50%) </w:t>
      </w:r>
      <w:r>
        <w:t>are</w:t>
      </w:r>
      <w:r>
        <w:rPr>
          <w:lang w:val="en-US"/>
        </w:rPr>
        <w:t xml:space="preserve"> </w:t>
      </w:r>
      <w:r>
        <w:t xml:space="preserve"> “pre code”, i.e. are not resistant to  potential maximal local seismic impact</w:t>
      </w:r>
    </w:p>
    <w:p w:rsidR="0069582C" w:rsidRDefault="0069582C" w:rsidP="0069582C">
      <w:r>
        <w:t>Less than 20% of dwellings comply with the la</w:t>
      </w:r>
      <w:r>
        <w:rPr>
          <w:lang w:val="en-US"/>
        </w:rPr>
        <w:t>te</w:t>
      </w:r>
      <w:r>
        <w:t xml:space="preserve">st building code i.e. is constructed to be resistant to maximal awaited seismic phenomena for </w:t>
      </w:r>
      <w:r>
        <w:rPr>
          <w:lang w:val="en-US"/>
        </w:rPr>
        <w:t xml:space="preserve">their </w:t>
      </w:r>
      <w:r>
        <w:t>territory.</w:t>
      </w:r>
    </w:p>
    <w:p w:rsidR="0069582C" w:rsidRDefault="0069582C" w:rsidP="0069582C"/>
    <w:p w:rsidR="0069582C" w:rsidRDefault="0069582C" w:rsidP="0069582C">
      <w:pPr>
        <w:rPr>
          <w:lang w:val="en-US"/>
        </w:rPr>
      </w:pPr>
      <w:r>
        <w:t xml:space="preserve">The general insurance practice uses different tariffs for insurance premium calculation depending on the location of the insured building/property in the different zones of the earthquake </w:t>
      </w:r>
      <w:r>
        <w:rPr>
          <w:lang w:val="en-US"/>
        </w:rPr>
        <w:t>hazard</w:t>
      </w:r>
      <w:r>
        <w:t xml:space="preserve"> map from the building Code. </w:t>
      </w:r>
      <w:r>
        <w:rPr>
          <w:lang w:val="en-US"/>
        </w:rPr>
        <w:t xml:space="preserve">  The more strong seismic motion is expected – higher insurance premium is calculated. In addition, other key parameters, related to seismic resilience, such as Building material and Building height are also considered.</w:t>
      </w:r>
    </w:p>
    <w:p w:rsidR="0069582C" w:rsidRPr="0069582C" w:rsidRDefault="0069582C" w:rsidP="0069582C"/>
    <w:p w:rsidR="0069582C" w:rsidRDefault="0069582C" w:rsidP="0069582C">
      <w:r>
        <w:t xml:space="preserve">There is an unofficial exception for new buildings of less than 20 years (the new building code) for which the smallest seismic level tariff is applied indifferently of their location </w:t>
      </w:r>
    </w:p>
    <w:p w:rsidR="0069582C" w:rsidRPr="0069582C" w:rsidRDefault="0069582C" w:rsidP="0069582C"/>
    <w:p w:rsidR="0069582C" w:rsidRPr="00C87774" w:rsidRDefault="0069582C" w:rsidP="0069582C">
      <w:pPr>
        <w:rPr>
          <w:b/>
          <w:lang w:val="en-US"/>
        </w:rPr>
      </w:pPr>
      <w:bookmarkStart w:id="885" w:name="_Toc275961456"/>
      <w:r w:rsidRPr="00C87774">
        <w:rPr>
          <w:b/>
          <w:lang w:val="en-US"/>
        </w:rPr>
        <w:t>Detailed description</w:t>
      </w:r>
      <w:bookmarkEnd w:id="885"/>
    </w:p>
    <w:tbl>
      <w:tblPr>
        <w:tblW w:w="0" w:type="auto"/>
        <w:tblInd w:w="-5"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3227"/>
        <w:gridCol w:w="5992"/>
      </w:tblGrid>
      <w:tr w:rsidR="0069582C" w:rsidTr="000569E7">
        <w:tc>
          <w:tcPr>
            <w:tcW w:w="3227" w:type="dxa"/>
            <w:tcBorders>
              <w:top w:val="single" w:sz="4" w:space="0" w:color="000000"/>
              <w:left w:val="single" w:sz="4" w:space="0" w:color="000000"/>
              <w:bottom w:val="single" w:sz="4" w:space="0" w:color="000000"/>
            </w:tcBorders>
            <w:shd w:val="clear" w:color="auto" w:fill="A6A6A6"/>
          </w:tcPr>
          <w:p w:rsidR="0069582C" w:rsidRPr="0069582C" w:rsidRDefault="0069582C" w:rsidP="0069582C">
            <w:pPr>
              <w:rPr>
                <w:rFonts w:ascii="ArialMT" w:eastAsia="Times New Roman" w:hAnsi="ArialMT" w:cs="ArialMT"/>
                <w:color w:val="010202"/>
              </w:rPr>
            </w:pPr>
            <w:r w:rsidRPr="0069582C">
              <w:t xml:space="preserve">Use case </w:t>
            </w:r>
            <w:r w:rsidRPr="0069582C">
              <w:rPr>
                <w:rFonts w:ascii="ArialMT" w:eastAsia="Times New Roman" w:hAnsi="ArialMT" w:cs="ArialMT"/>
                <w:color w:val="010202"/>
              </w:rPr>
              <w:t>description</w:t>
            </w:r>
          </w:p>
        </w:tc>
        <w:tc>
          <w:tcPr>
            <w:tcW w:w="5992" w:type="dxa"/>
            <w:tcBorders>
              <w:top w:val="single" w:sz="4" w:space="0" w:color="000000"/>
              <w:left w:val="single" w:sz="4" w:space="0" w:color="000000"/>
              <w:bottom w:val="single" w:sz="4" w:space="0" w:color="000000"/>
              <w:right w:val="single" w:sz="4" w:space="0" w:color="000000"/>
            </w:tcBorders>
            <w:shd w:val="clear" w:color="auto" w:fill="A6A6A6"/>
          </w:tcPr>
          <w:p w:rsidR="0069582C" w:rsidRPr="0069582C" w:rsidRDefault="0069582C" w:rsidP="0069582C"/>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69582C">
            <w:r w:rsidRPr="0069582C">
              <w:t>Name</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69582C">
            <w:r w:rsidRPr="0069582C">
              <w:t xml:space="preserve">Accessing data to assess potential earthquake damage </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69582C">
            <w:r w:rsidRPr="0069582C">
              <w:t>Priority</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69582C">
            <w:r w:rsidRPr="0069582C">
              <w:t>Medium</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69582C">
            <w:r w:rsidRPr="0069582C">
              <w:t>Description</w:t>
            </w:r>
          </w:p>
        </w:tc>
        <w:tc>
          <w:tcPr>
            <w:tcW w:w="5992" w:type="dxa"/>
            <w:tcBorders>
              <w:top w:val="single" w:sz="4" w:space="0" w:color="000000"/>
              <w:left w:val="single" w:sz="4" w:space="0" w:color="000000"/>
              <w:bottom w:val="single" w:sz="4" w:space="0" w:color="000000"/>
              <w:right w:val="single" w:sz="4" w:space="0" w:color="000000"/>
            </w:tcBorders>
          </w:tcPr>
          <w:p w:rsidR="0069582C" w:rsidRDefault="0069582C" w:rsidP="0069582C">
            <w:pPr>
              <w:rPr>
                <w:lang w:val="en-US"/>
              </w:rPr>
            </w:pPr>
            <w:r w:rsidRPr="0069582C">
              <w:t>The user selects a geographic area and search for relevant data on earthquake</w:t>
            </w:r>
            <w:r>
              <w:rPr>
                <w:lang w:val="en-US"/>
              </w:rPr>
              <w:t xml:space="preserve"> hazard. After that the user searches for relevant construction related data on buildings, Installations  or any assets to be insured</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69582C">
            <w:r w:rsidRPr="0069582C">
              <w:t>Pre-condition</w:t>
            </w:r>
          </w:p>
        </w:tc>
        <w:tc>
          <w:tcPr>
            <w:tcW w:w="5992" w:type="dxa"/>
            <w:tcBorders>
              <w:top w:val="single" w:sz="4" w:space="0" w:color="000000"/>
              <w:left w:val="single" w:sz="4" w:space="0" w:color="000000"/>
              <w:bottom w:val="single" w:sz="4" w:space="0" w:color="000000"/>
              <w:right w:val="single" w:sz="4" w:space="0" w:color="000000"/>
            </w:tcBorders>
          </w:tcPr>
          <w:p w:rsidR="0069582C" w:rsidRDefault="0069582C" w:rsidP="0069582C">
            <w:pPr>
              <w:rPr>
                <w:lang w:val="en-US"/>
              </w:rPr>
            </w:pPr>
            <w:r w:rsidRPr="0069582C">
              <w:t xml:space="preserve">Relevant earthquake  hazard data is available for the selected area, et least </w:t>
            </w:r>
            <w:r>
              <w:rPr>
                <w:lang w:val="en-US"/>
              </w:rPr>
              <w:t>in the volume available from (doc 1)</w:t>
            </w:r>
          </w:p>
        </w:tc>
      </w:tr>
      <w:tr w:rsidR="0069582C" w:rsidTr="000569E7">
        <w:tc>
          <w:tcPr>
            <w:tcW w:w="3227" w:type="dxa"/>
            <w:tcBorders>
              <w:top w:val="single" w:sz="4" w:space="0" w:color="000000"/>
              <w:left w:val="single" w:sz="4" w:space="0" w:color="000000"/>
              <w:bottom w:val="single" w:sz="4" w:space="0" w:color="000000"/>
            </w:tcBorders>
            <w:shd w:val="clear" w:color="auto" w:fill="BFBFBF"/>
          </w:tcPr>
          <w:p w:rsidR="0069582C" w:rsidRPr="0069582C" w:rsidRDefault="0069582C" w:rsidP="0069582C">
            <w:pPr>
              <w:rPr>
                <w:rFonts w:ascii="ArialMT" w:eastAsia="Times New Roman" w:hAnsi="ArialMT" w:cs="ArialMT"/>
                <w:color w:val="010202"/>
              </w:rPr>
            </w:pPr>
            <w:r w:rsidRPr="0069582C">
              <w:t xml:space="preserve">Flow of </w:t>
            </w:r>
            <w:r w:rsidRPr="0069582C">
              <w:rPr>
                <w:rFonts w:ascii="ArialMT" w:eastAsia="Times New Roman" w:hAnsi="ArialMT" w:cs="ArialMT"/>
                <w:color w:val="010202"/>
              </w:rPr>
              <w:t>events - Basic path</w:t>
            </w:r>
          </w:p>
        </w:tc>
        <w:tc>
          <w:tcPr>
            <w:tcW w:w="5992" w:type="dxa"/>
            <w:tcBorders>
              <w:top w:val="single" w:sz="4" w:space="0" w:color="000000"/>
              <w:left w:val="single" w:sz="4" w:space="0" w:color="000000"/>
              <w:bottom w:val="single" w:sz="4" w:space="0" w:color="000000"/>
              <w:right w:val="single" w:sz="4" w:space="0" w:color="000000"/>
            </w:tcBorders>
            <w:shd w:val="clear" w:color="auto" w:fill="BFBFBF"/>
          </w:tcPr>
          <w:p w:rsidR="0069582C" w:rsidRPr="0069582C" w:rsidRDefault="0069582C" w:rsidP="0069582C"/>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69582C">
            <w:r w:rsidRPr="0069582C">
              <w:t>Step 1</w:t>
            </w:r>
          </w:p>
        </w:tc>
        <w:tc>
          <w:tcPr>
            <w:tcW w:w="5992" w:type="dxa"/>
            <w:tcBorders>
              <w:top w:val="single" w:sz="4" w:space="0" w:color="000000"/>
              <w:left w:val="single" w:sz="4" w:space="0" w:color="000000"/>
              <w:bottom w:val="single" w:sz="4" w:space="0" w:color="000000"/>
              <w:right w:val="single" w:sz="4" w:space="0" w:color="000000"/>
            </w:tcBorders>
          </w:tcPr>
          <w:p w:rsidR="0069582C" w:rsidRDefault="0069582C" w:rsidP="0069582C">
            <w:pPr>
              <w:rPr>
                <w:lang w:val="en-US"/>
              </w:rPr>
            </w:pPr>
            <w:r w:rsidRPr="0069582C">
              <w:t>The user selects the area of interest and searches in metadata catalogues for</w:t>
            </w:r>
            <w:r>
              <w:rPr>
                <w:lang w:val="en-US"/>
              </w:rPr>
              <w:t xml:space="preserve"> the relevant data (Hazard , assets specific parameters)</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69582C">
            <w:r w:rsidRPr="0069582C">
              <w:t>Step 2</w:t>
            </w:r>
          </w:p>
        </w:tc>
        <w:tc>
          <w:tcPr>
            <w:tcW w:w="5992" w:type="dxa"/>
            <w:tcBorders>
              <w:top w:val="single" w:sz="4" w:space="0" w:color="000000"/>
              <w:left w:val="single" w:sz="4" w:space="0" w:color="000000"/>
              <w:bottom w:val="single" w:sz="4" w:space="0" w:color="000000"/>
              <w:right w:val="single" w:sz="4" w:space="0" w:color="000000"/>
            </w:tcBorders>
          </w:tcPr>
          <w:p w:rsidR="0069582C" w:rsidRDefault="0069582C" w:rsidP="0069582C">
            <w:pPr>
              <w:rPr>
                <w:lang w:val="en-US"/>
              </w:rPr>
            </w:pPr>
            <w:r w:rsidRPr="0069582C">
              <w:t>The user accesses the relevant data and downloads the necessary portion on the</w:t>
            </w:r>
            <w:r>
              <w:rPr>
                <w:lang w:val="en-US"/>
              </w:rPr>
              <w:t xml:space="preserve"> target object of interest</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69582C">
            <w:r w:rsidRPr="0069582C">
              <w:t>Step 3</w:t>
            </w:r>
          </w:p>
        </w:tc>
        <w:tc>
          <w:tcPr>
            <w:tcW w:w="5992" w:type="dxa"/>
            <w:tcBorders>
              <w:top w:val="single" w:sz="4" w:space="0" w:color="000000"/>
              <w:left w:val="single" w:sz="4" w:space="0" w:color="000000"/>
              <w:bottom w:val="single" w:sz="4" w:space="0" w:color="000000"/>
              <w:right w:val="single" w:sz="4" w:space="0" w:color="000000"/>
            </w:tcBorders>
          </w:tcPr>
          <w:p w:rsidR="0069582C" w:rsidRDefault="0069582C" w:rsidP="0069582C">
            <w:pPr>
              <w:rPr>
                <w:lang w:val="en-US"/>
              </w:rPr>
            </w:pPr>
            <w:r w:rsidRPr="0069582C">
              <w:t xml:space="preserve"> The user calculates the  risk coefficient and determines the  risk premium for </w:t>
            </w:r>
            <w:r>
              <w:rPr>
                <w:lang w:val="en-US"/>
              </w:rPr>
              <w:t>the requested risk cover</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69582C">
            <w:r w:rsidRPr="0069582C">
              <w:t>Description</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69582C"/>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69582C">
            <w:r w:rsidRPr="0069582C">
              <w:t>Data provider</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69582C">
            <w:r w:rsidRPr="0069582C">
              <w:t>Each member State</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69582C">
            <w:r w:rsidRPr="0069582C">
              <w:t>Geographic scope</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69582C">
            <w:r w:rsidRPr="0069582C">
              <w:t xml:space="preserve">All EU Member States </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69582C">
            <w:r w:rsidRPr="0069582C">
              <w:t>Thematic scope</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69582C"/>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69582C">
            <w:pPr>
              <w:rPr>
                <w:rFonts w:ascii="ArialMT" w:eastAsia="Times New Roman" w:hAnsi="ArialMT" w:cs="ArialMT"/>
                <w:color w:val="010202"/>
              </w:rPr>
            </w:pPr>
            <w:r w:rsidRPr="0069582C">
              <w:t>Scale, resolution</w:t>
            </w:r>
          </w:p>
        </w:tc>
        <w:tc>
          <w:tcPr>
            <w:tcW w:w="5992" w:type="dxa"/>
            <w:tcBorders>
              <w:top w:val="single" w:sz="4" w:space="0" w:color="000000"/>
              <w:left w:val="single" w:sz="4" w:space="0" w:color="000000"/>
              <w:bottom w:val="single" w:sz="4" w:space="0" w:color="000000"/>
              <w:right w:val="single" w:sz="4" w:space="0" w:color="000000"/>
            </w:tcBorders>
          </w:tcPr>
          <w:p w:rsidR="0069582C" w:rsidRDefault="0069582C" w:rsidP="0069582C">
            <w:pPr>
              <w:rPr>
                <w:lang w:val="en-US"/>
              </w:rPr>
            </w:pPr>
            <w:r w:rsidRPr="0069582C">
              <w:t xml:space="preserve">Scale relevant to the application, requiring at least any village position in </w:t>
            </w:r>
            <w:r>
              <w:rPr>
                <w:lang w:val="en-US"/>
              </w:rPr>
              <w:t>the earthquake hazard map</w:t>
            </w:r>
          </w:p>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69582C">
            <w:r w:rsidRPr="0069582C">
              <w:t>Delivery</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69582C"/>
        </w:tc>
      </w:tr>
      <w:tr w:rsidR="0069582C" w:rsidTr="000569E7">
        <w:tc>
          <w:tcPr>
            <w:tcW w:w="3227" w:type="dxa"/>
            <w:tcBorders>
              <w:top w:val="single" w:sz="4" w:space="0" w:color="000000"/>
              <w:left w:val="single" w:sz="4" w:space="0" w:color="000000"/>
              <w:bottom w:val="single" w:sz="4" w:space="0" w:color="000000"/>
            </w:tcBorders>
            <w:shd w:val="clear" w:color="auto" w:fill="D9D9D9"/>
          </w:tcPr>
          <w:p w:rsidR="0069582C" w:rsidRPr="0069582C" w:rsidRDefault="0069582C" w:rsidP="0069582C">
            <w:r w:rsidRPr="0069582C">
              <w:t>Documentation</w:t>
            </w:r>
          </w:p>
        </w:tc>
        <w:tc>
          <w:tcPr>
            <w:tcW w:w="5992" w:type="dxa"/>
            <w:tcBorders>
              <w:top w:val="single" w:sz="4" w:space="0" w:color="000000"/>
              <w:left w:val="single" w:sz="4" w:space="0" w:color="000000"/>
              <w:bottom w:val="single" w:sz="4" w:space="0" w:color="000000"/>
              <w:right w:val="single" w:sz="4" w:space="0" w:color="000000"/>
            </w:tcBorders>
          </w:tcPr>
          <w:p w:rsidR="0069582C" w:rsidRPr="0069582C" w:rsidRDefault="0069582C" w:rsidP="0069582C"/>
        </w:tc>
      </w:tr>
    </w:tbl>
    <w:p w:rsidR="0069582C" w:rsidRPr="004D2C3E" w:rsidRDefault="0069582C" w:rsidP="00C87774">
      <w:pPr>
        <w:rPr>
          <w:rFonts w:cs="Arial"/>
          <w:lang w:eastAsia="en-US"/>
        </w:rPr>
      </w:pPr>
    </w:p>
    <w:p w:rsidR="0069582C" w:rsidRPr="004D2C3E" w:rsidRDefault="0069582C" w:rsidP="00C87774">
      <w:pPr>
        <w:rPr>
          <w:rFonts w:cs="Arial"/>
          <w:lang w:eastAsia="en-US"/>
        </w:rPr>
      </w:pPr>
      <w:bookmarkStart w:id="886" w:name="_Toc275961457"/>
    </w:p>
    <w:p w:rsidR="0069582C" w:rsidRPr="004D2C3E" w:rsidRDefault="0069582C" w:rsidP="00C87774">
      <w:pPr>
        <w:rPr>
          <w:rFonts w:cs="Arial"/>
          <w:b/>
          <w:lang w:eastAsia="en-US"/>
        </w:rPr>
      </w:pPr>
      <w:r w:rsidRPr="004D2C3E">
        <w:rPr>
          <w:rFonts w:cs="Arial"/>
          <w:b/>
          <w:lang w:eastAsia="en-US"/>
        </w:rPr>
        <w:t>Requirements from the use case</w:t>
      </w:r>
      <w:bookmarkEnd w:id="886"/>
    </w:p>
    <w:p w:rsidR="0069582C" w:rsidRPr="0069582C" w:rsidRDefault="0069582C" w:rsidP="00C87774">
      <w:pPr>
        <w:rPr>
          <w:rFonts w:cs="Arial"/>
          <w:lang w:eastAsia="en-US"/>
        </w:rPr>
      </w:pPr>
      <w:r w:rsidRPr="0069582C">
        <w:rPr>
          <w:rFonts w:cs="Arial"/>
          <w:lang w:eastAsia="en-US"/>
        </w:rPr>
        <w:t>Analysing the use case, there is a need to provide the following objects and attributes</w:t>
      </w:r>
      <w:r w:rsidR="004D2C3E">
        <w:rPr>
          <w:rFonts w:cs="Arial"/>
          <w:lang w:eastAsia="en-US"/>
        </w:rPr>
        <w:t>:</w:t>
      </w:r>
    </w:p>
    <w:p w:rsidR="0069582C" w:rsidRPr="0069582C" w:rsidRDefault="0069582C" w:rsidP="00C87774">
      <w:pPr>
        <w:rPr>
          <w:rFonts w:cs="Arial"/>
          <w:lang w:eastAsia="en-US"/>
        </w:rPr>
      </w:pPr>
    </w:p>
    <w:p w:rsidR="0069582C" w:rsidRPr="0069582C" w:rsidRDefault="0069582C" w:rsidP="000569E7">
      <w:pPr>
        <w:numPr>
          <w:ilvl w:val="0"/>
          <w:numId w:val="78"/>
        </w:numPr>
        <w:spacing w:line="276" w:lineRule="auto"/>
        <w:rPr>
          <w:rFonts w:cs="Arial"/>
          <w:lang w:eastAsia="en-US"/>
        </w:rPr>
      </w:pPr>
      <w:r w:rsidRPr="0069582C">
        <w:rPr>
          <w:rFonts w:cs="Arial"/>
          <w:lang w:eastAsia="en-US"/>
        </w:rPr>
        <w:t>Earthquake hazard map</w:t>
      </w:r>
    </w:p>
    <w:p w:rsidR="0069582C" w:rsidRPr="0069582C" w:rsidRDefault="0069582C" w:rsidP="000569E7">
      <w:pPr>
        <w:numPr>
          <w:ilvl w:val="0"/>
          <w:numId w:val="78"/>
        </w:numPr>
        <w:spacing w:line="276" w:lineRule="auto"/>
        <w:rPr>
          <w:rFonts w:cs="Arial"/>
          <w:lang w:eastAsia="en-US"/>
        </w:rPr>
      </w:pPr>
      <w:r w:rsidRPr="0069582C">
        <w:rPr>
          <w:rFonts w:cs="Arial"/>
          <w:lang w:eastAsia="en-US"/>
        </w:rPr>
        <w:t>Hazard repeating period (50, 475, 1000 years) eg.</w:t>
      </w:r>
    </w:p>
    <w:p w:rsidR="0069582C" w:rsidRPr="0069582C" w:rsidRDefault="0069582C" w:rsidP="000569E7">
      <w:pPr>
        <w:numPr>
          <w:ilvl w:val="0"/>
          <w:numId w:val="78"/>
        </w:numPr>
        <w:spacing w:line="276" w:lineRule="auto"/>
        <w:rPr>
          <w:rFonts w:cs="Arial"/>
          <w:lang w:eastAsia="en-US"/>
        </w:rPr>
      </w:pPr>
      <w:r w:rsidRPr="0069582C">
        <w:rPr>
          <w:rFonts w:cs="Arial"/>
          <w:lang w:eastAsia="en-US"/>
        </w:rPr>
        <w:t>anticipated peak ground acceleration</w:t>
      </w:r>
    </w:p>
    <w:p w:rsidR="0069582C" w:rsidRPr="0069582C" w:rsidRDefault="0069582C" w:rsidP="000569E7">
      <w:pPr>
        <w:numPr>
          <w:ilvl w:val="0"/>
          <w:numId w:val="78"/>
        </w:numPr>
        <w:spacing w:line="276" w:lineRule="auto"/>
        <w:rPr>
          <w:rFonts w:cs="Arial"/>
          <w:lang w:eastAsia="en-US"/>
        </w:rPr>
      </w:pPr>
      <w:r w:rsidRPr="0069582C">
        <w:rPr>
          <w:rFonts w:cs="Arial"/>
          <w:lang w:eastAsia="en-US"/>
        </w:rPr>
        <w:t>Information on geological faults if any (for utility infrastructure, transport infrastructure)</w:t>
      </w:r>
    </w:p>
    <w:p w:rsidR="0069582C" w:rsidRPr="0069582C" w:rsidRDefault="0069582C" w:rsidP="000569E7">
      <w:pPr>
        <w:numPr>
          <w:ilvl w:val="0"/>
          <w:numId w:val="78"/>
        </w:numPr>
        <w:spacing w:line="276" w:lineRule="auto"/>
        <w:rPr>
          <w:rFonts w:cs="Arial"/>
          <w:lang w:eastAsia="en-US"/>
        </w:rPr>
      </w:pPr>
      <w:r w:rsidRPr="0069582C">
        <w:rPr>
          <w:rFonts w:cs="Arial"/>
          <w:lang w:eastAsia="en-US"/>
        </w:rPr>
        <w:t>Buildings, Production and industrial facilities</w:t>
      </w:r>
    </w:p>
    <w:p w:rsidR="0069582C" w:rsidRPr="0069582C" w:rsidRDefault="0069582C" w:rsidP="000569E7">
      <w:pPr>
        <w:numPr>
          <w:ilvl w:val="0"/>
          <w:numId w:val="78"/>
        </w:numPr>
        <w:spacing w:line="276" w:lineRule="auto"/>
        <w:rPr>
          <w:rFonts w:cs="Arial"/>
          <w:lang w:eastAsia="en-US"/>
        </w:rPr>
      </w:pPr>
      <w:r w:rsidRPr="0069582C">
        <w:rPr>
          <w:rFonts w:cs="Arial"/>
          <w:lang w:eastAsia="en-US"/>
        </w:rPr>
        <w:t>Type of construction (material)</w:t>
      </w:r>
    </w:p>
    <w:p w:rsidR="0069582C" w:rsidRPr="0069582C" w:rsidRDefault="0069582C" w:rsidP="000569E7">
      <w:pPr>
        <w:numPr>
          <w:ilvl w:val="0"/>
          <w:numId w:val="78"/>
        </w:numPr>
        <w:spacing w:line="276" w:lineRule="auto"/>
        <w:rPr>
          <w:rFonts w:cs="Arial"/>
          <w:lang w:eastAsia="en-US"/>
        </w:rPr>
      </w:pPr>
      <w:r w:rsidRPr="0069582C">
        <w:rPr>
          <w:rFonts w:cs="Arial"/>
          <w:lang w:eastAsia="en-US"/>
        </w:rPr>
        <w:t xml:space="preserve">Year of construction (applied anti-seismic Code) </w:t>
      </w:r>
    </w:p>
    <w:p w:rsidR="0069582C" w:rsidRPr="0069582C" w:rsidRDefault="0069582C" w:rsidP="000569E7">
      <w:pPr>
        <w:numPr>
          <w:ilvl w:val="0"/>
          <w:numId w:val="78"/>
        </w:numPr>
        <w:spacing w:line="276" w:lineRule="auto"/>
        <w:rPr>
          <w:rFonts w:cs="Arial"/>
          <w:lang w:eastAsia="en-US"/>
        </w:rPr>
      </w:pPr>
      <w:r w:rsidRPr="0069582C">
        <w:rPr>
          <w:rFonts w:cs="Arial"/>
          <w:lang w:eastAsia="en-US"/>
        </w:rPr>
        <w:t>height of construction</w:t>
      </w:r>
    </w:p>
    <w:p w:rsidR="0069582C" w:rsidRPr="0069582C" w:rsidRDefault="0069582C" w:rsidP="000569E7">
      <w:pPr>
        <w:numPr>
          <w:ilvl w:val="0"/>
          <w:numId w:val="78"/>
        </w:numPr>
        <w:spacing w:line="276" w:lineRule="auto"/>
        <w:rPr>
          <w:rFonts w:cs="Arial"/>
          <w:lang w:eastAsia="en-US"/>
        </w:rPr>
      </w:pPr>
      <w:r w:rsidRPr="0069582C">
        <w:rPr>
          <w:rFonts w:cs="Arial"/>
          <w:lang w:eastAsia="en-US"/>
        </w:rPr>
        <w:t>Utility infrastructure</w:t>
      </w:r>
    </w:p>
    <w:p w:rsidR="0069582C" w:rsidRPr="0069582C" w:rsidRDefault="004D2C3E" w:rsidP="000569E7">
      <w:pPr>
        <w:numPr>
          <w:ilvl w:val="0"/>
          <w:numId w:val="78"/>
        </w:numPr>
        <w:spacing w:line="276" w:lineRule="auto"/>
        <w:rPr>
          <w:rFonts w:cs="Arial"/>
          <w:lang w:eastAsia="en-US"/>
        </w:rPr>
      </w:pPr>
      <w:r>
        <w:rPr>
          <w:rFonts w:cs="Arial"/>
          <w:lang w:eastAsia="en-US"/>
        </w:rPr>
        <w:t>T</w:t>
      </w:r>
      <w:r w:rsidR="0069582C" w:rsidRPr="0069582C">
        <w:rPr>
          <w:rFonts w:cs="Arial"/>
          <w:lang w:eastAsia="en-US"/>
        </w:rPr>
        <w:t>ype of infrastructure (e.g. pipeline, underground cable etc)</w:t>
      </w:r>
    </w:p>
    <w:p w:rsidR="0069582C" w:rsidRPr="0069582C" w:rsidRDefault="0069582C" w:rsidP="000569E7">
      <w:pPr>
        <w:numPr>
          <w:ilvl w:val="0"/>
          <w:numId w:val="78"/>
        </w:numPr>
        <w:spacing w:line="276" w:lineRule="auto"/>
        <w:rPr>
          <w:rFonts w:cs="Arial"/>
          <w:lang w:eastAsia="en-US"/>
        </w:rPr>
      </w:pPr>
      <w:r w:rsidRPr="0069582C">
        <w:rPr>
          <w:rFonts w:cs="Arial"/>
          <w:lang w:eastAsia="en-US"/>
        </w:rPr>
        <w:t>Type of construction (material)</w:t>
      </w:r>
    </w:p>
    <w:p w:rsidR="0069582C" w:rsidRPr="0069582C" w:rsidRDefault="0069582C" w:rsidP="000569E7">
      <w:pPr>
        <w:numPr>
          <w:ilvl w:val="0"/>
          <w:numId w:val="78"/>
        </w:numPr>
        <w:spacing w:line="276" w:lineRule="auto"/>
        <w:rPr>
          <w:rFonts w:cs="Arial"/>
          <w:lang w:eastAsia="en-US"/>
        </w:rPr>
      </w:pPr>
      <w:r w:rsidRPr="0069582C">
        <w:rPr>
          <w:rFonts w:cs="Arial"/>
          <w:lang w:eastAsia="en-US"/>
        </w:rPr>
        <w:t xml:space="preserve">Year of construction (applied anti-seismic Code) </w:t>
      </w:r>
    </w:p>
    <w:p w:rsidR="0069582C" w:rsidRPr="0069582C" w:rsidRDefault="0069582C" w:rsidP="000569E7">
      <w:pPr>
        <w:numPr>
          <w:ilvl w:val="0"/>
          <w:numId w:val="78"/>
        </w:numPr>
        <w:spacing w:line="276" w:lineRule="auto"/>
        <w:rPr>
          <w:rFonts w:cs="Arial"/>
          <w:lang w:eastAsia="en-US"/>
        </w:rPr>
      </w:pPr>
      <w:r w:rsidRPr="0069582C">
        <w:rPr>
          <w:rFonts w:cs="Arial"/>
          <w:lang w:eastAsia="en-US"/>
        </w:rPr>
        <w:t>height of construction</w:t>
      </w:r>
      <w:bookmarkEnd w:id="879"/>
      <w:bookmarkEnd w:id="880"/>
    </w:p>
    <w:p w:rsidR="00766FA1" w:rsidRPr="00FC7BB8" w:rsidRDefault="00766FA1" w:rsidP="00C87774"/>
    <w:p w:rsidR="00766FA1" w:rsidRPr="007875D9" w:rsidRDefault="00766FA1" w:rsidP="00C87774">
      <w:pPr>
        <w:rPr>
          <w:rFonts w:cs="Arial"/>
        </w:rPr>
      </w:pPr>
    </w:p>
    <w:p w:rsidR="00766FA1" w:rsidRPr="001B645B" w:rsidRDefault="00766FA1" w:rsidP="00797415">
      <w:pPr>
        <w:pStyle w:val="ANNEX"/>
        <w:numPr>
          <w:ilvl w:val="0"/>
          <w:numId w:val="3"/>
        </w:numPr>
      </w:pPr>
      <w:r w:rsidRPr="008B3241">
        <w:br/>
      </w:r>
      <w:bookmarkStart w:id="887" w:name="_Toc346533056"/>
      <w:bookmarkStart w:id="888" w:name="_Toc346799701"/>
      <w:bookmarkStart w:id="889" w:name="_Toc374464191"/>
      <w:r w:rsidRPr="008B3241">
        <w:rPr>
          <w:b w:val="0"/>
        </w:rPr>
        <w:t>(</w:t>
      </w:r>
      <w:r>
        <w:rPr>
          <w:b w:val="0"/>
        </w:rPr>
        <w:t>normative</w:t>
      </w:r>
      <w:r w:rsidRPr="008B3241">
        <w:rPr>
          <w:b w:val="0"/>
        </w:rPr>
        <w:t>)</w:t>
      </w:r>
      <w:r w:rsidRPr="008B3241">
        <w:br/>
      </w:r>
      <w:r w:rsidRPr="001B645B">
        <w:t>Code list values</w:t>
      </w:r>
      <w:bookmarkEnd w:id="887"/>
      <w:bookmarkEnd w:id="888"/>
      <w:bookmarkEnd w:id="889"/>
    </w:p>
    <w:p w:rsidR="00240EA4" w:rsidRDefault="00240EA4" w:rsidP="00240EA4">
      <w:pPr>
        <w:pStyle w:val="NormalWeb"/>
        <w:rPr>
          <w:b/>
          <w:bCs/>
          <w:sz w:val="28"/>
          <w:szCs w:val="28"/>
        </w:rPr>
      </w:pPr>
      <w:r>
        <w:rPr>
          <w:b/>
          <w:bCs/>
          <w:sz w:val="28"/>
          <w:szCs w:val="28"/>
        </w:rPr>
        <w:t>INSPIRE Application Schema 'NaturalRiskZones'</w:t>
      </w:r>
    </w:p>
    <w:p w:rsidR="00240EA4" w:rsidRDefault="00240EA4" w:rsidP="00240EA4">
      <w:pPr>
        <w:spacing w:after="240"/>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240EA4" w:rsidTr="00240EA4">
        <w:trPr>
          <w:trHeight w:val="225"/>
          <w:tblHeader/>
          <w:tblCellSpacing w:w="0" w:type="dxa"/>
        </w:trPr>
        <w:tc>
          <w:tcPr>
            <w:tcW w:w="25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240EA4" w:rsidRDefault="00240EA4">
            <w:pPr>
              <w:spacing w:line="225" w:lineRule="atLeast"/>
              <w:rPr>
                <w:rFonts w:eastAsia="Times New Roman"/>
                <w:b/>
                <w:bCs/>
                <w:sz w:val="24"/>
                <w:szCs w:val="24"/>
              </w:rPr>
            </w:pPr>
            <w:r>
              <w:rPr>
                <w:rFonts w:eastAsia="Times New Roman"/>
                <w:b/>
                <w:bCs/>
              </w:rPr>
              <w:t>Code List</w:t>
            </w:r>
          </w:p>
        </w:tc>
      </w:tr>
      <w:tr w:rsidR="00240EA4" w:rsidTr="00240EA4">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240EA4" w:rsidRDefault="00240EA4">
            <w:pPr>
              <w:rPr>
                <w:rFonts w:eastAsia="Times New Roman"/>
                <w:sz w:val="24"/>
                <w:szCs w:val="24"/>
              </w:rPr>
            </w:pPr>
            <w:r w:rsidRPr="00E772A7">
              <w:rPr>
                <w:i/>
              </w:rPr>
              <w:t>ExposedElementCategoryValue</w:t>
            </w:r>
          </w:p>
        </w:tc>
      </w:tr>
      <w:tr w:rsidR="00240EA4" w:rsidTr="00240EA4">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240EA4" w:rsidRDefault="00240EA4">
            <w:pPr>
              <w:rPr>
                <w:rFonts w:eastAsia="Times New Roman"/>
                <w:sz w:val="24"/>
                <w:szCs w:val="24"/>
              </w:rPr>
            </w:pPr>
            <w:r w:rsidRPr="00E772A7">
              <w:rPr>
                <w:i/>
              </w:rPr>
              <w:t>NaturalHazardCategoryValue</w:t>
            </w:r>
          </w:p>
        </w:tc>
      </w:tr>
    </w:tbl>
    <w:p w:rsidR="00240EA4" w:rsidRPr="000569E7" w:rsidRDefault="00240EA4" w:rsidP="00240EA4">
      <w:pPr>
        <w:pStyle w:val="NormalWeb"/>
        <w:rPr>
          <w:b/>
          <w:bCs/>
          <w:sz w:val="22"/>
          <w:szCs w:val="22"/>
        </w:rPr>
      </w:pPr>
      <w:bookmarkStart w:id="890" w:name="exposedelementcategoryvalue"/>
      <w:r>
        <w:rPr>
          <w:b/>
          <w:bCs/>
          <w:sz w:val="22"/>
          <w:szCs w:val="22"/>
        </w:rPr>
        <w:t>ExposedElementCategoryValue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240EA4" w:rsidTr="00240EA4">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240EA4">
              <w:trPr>
                <w:tblCellSpacing w:w="0" w:type="dxa"/>
              </w:trPr>
              <w:tc>
                <w:tcPr>
                  <w:tcW w:w="1500" w:type="dxa"/>
                  <w:hideMark/>
                </w:tcPr>
                <w:bookmarkEnd w:id="890"/>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 classification of the exposed element.</w:t>
                  </w:r>
                </w:p>
              </w:tc>
            </w:tr>
            <w:tr w:rsidR="00240EA4">
              <w:trPr>
                <w:tblCellSpacing w:w="0" w:type="dxa"/>
              </w:trPr>
              <w:tc>
                <w:tcPr>
                  <w:tcW w:w="1500" w:type="dxa"/>
                  <w:hideMark/>
                </w:tcPr>
                <w:p w:rsidR="00240EA4" w:rsidRDefault="00240EA4">
                  <w:pPr>
                    <w:rPr>
                      <w:rFonts w:eastAsia="Times New Roman"/>
                      <w:sz w:val="24"/>
                      <w:szCs w:val="24"/>
                    </w:rPr>
                  </w:pPr>
                  <w:r>
                    <w:rPr>
                      <w:rFonts w:eastAsia="Times New Roman"/>
                    </w:rPr>
                    <w:t>Extensibility:</w:t>
                  </w:r>
                </w:p>
              </w:tc>
              <w:tc>
                <w:tcPr>
                  <w:tcW w:w="0" w:type="auto"/>
                  <w:hideMark/>
                </w:tcPr>
                <w:p w:rsidR="00240EA4" w:rsidRDefault="00240EA4">
                  <w:pPr>
                    <w:rPr>
                      <w:rFonts w:eastAsia="Times New Roman"/>
                      <w:sz w:val="24"/>
                      <w:szCs w:val="24"/>
                    </w:rPr>
                  </w:pPr>
                  <w:r>
                    <w:rPr>
                      <w:rFonts w:eastAsia="Times New Roman"/>
                    </w:rPr>
                    <w:t>open</w:t>
                  </w:r>
                </w:p>
              </w:tc>
            </w:tr>
            <w:tr w:rsidR="00240EA4">
              <w:trPr>
                <w:tblCellSpacing w:w="0" w:type="dxa"/>
              </w:trPr>
              <w:tc>
                <w:tcPr>
                  <w:tcW w:w="1500" w:type="dxa"/>
                  <w:hideMark/>
                </w:tcPr>
                <w:p w:rsidR="00240EA4" w:rsidRDefault="00240EA4">
                  <w:pPr>
                    <w:rPr>
                      <w:rFonts w:eastAsia="Times New Roman"/>
                      <w:sz w:val="24"/>
                      <w:szCs w:val="24"/>
                    </w:rPr>
                  </w:pPr>
                  <w:r>
                    <w:rPr>
                      <w:rFonts w:eastAsia="Times New Roman"/>
                    </w:rPr>
                    <w:t>Identifier:</w:t>
                  </w:r>
                </w:p>
              </w:tc>
              <w:tc>
                <w:tcPr>
                  <w:tcW w:w="0" w:type="auto"/>
                  <w:hideMark/>
                </w:tcPr>
                <w:p w:rsidR="00240EA4" w:rsidRDefault="00240EA4">
                  <w:pPr>
                    <w:rPr>
                      <w:rFonts w:eastAsia="Times New Roman"/>
                      <w:sz w:val="24"/>
                      <w:szCs w:val="24"/>
                    </w:rPr>
                  </w:pPr>
                  <w:r>
                    <w:rPr>
                      <w:rFonts w:eastAsia="Times New Roman"/>
                    </w:rPr>
                    <w:t>http://inspire.ec.europa.eu/codelist/ExposedElementCategoryValue</w:t>
                  </w:r>
                </w:p>
              </w:tc>
            </w:tr>
            <w:tr w:rsidR="00240EA4">
              <w:trPr>
                <w:tblCellSpacing w:w="0" w:type="dxa"/>
              </w:trPr>
              <w:tc>
                <w:tcPr>
                  <w:tcW w:w="1500" w:type="dxa"/>
                  <w:hideMark/>
                </w:tcPr>
                <w:p w:rsidR="00240EA4" w:rsidRDefault="00240EA4">
                  <w:pPr>
                    <w:rPr>
                      <w:rFonts w:eastAsia="Times New Roman"/>
                      <w:sz w:val="24"/>
                      <w:szCs w:val="24"/>
                    </w:rPr>
                  </w:pPr>
                  <w:r>
                    <w:rPr>
                      <w:rFonts w:eastAsia="Times New Roman"/>
                    </w:rPr>
                    <w:t>Values:</w:t>
                  </w:r>
                </w:p>
              </w:tc>
              <w:tc>
                <w:tcPr>
                  <w:tcW w:w="0" w:type="auto"/>
                  <w:hideMark/>
                </w:tcPr>
                <w:p w:rsidR="00240EA4" w:rsidRDefault="00240EA4">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240EA4" w:rsidRDefault="00240EA4">
            <w:pPr>
              <w:rPr>
                <w:rFonts w:eastAsia="Times New Roman"/>
                <w:sz w:val="24"/>
                <w:szCs w:val="24"/>
              </w:rPr>
            </w:pPr>
          </w:p>
        </w:tc>
      </w:tr>
    </w:tbl>
    <w:p w:rsidR="00240EA4" w:rsidRDefault="00240EA4" w:rsidP="00240EA4">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social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social</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Anything related to people or groups of people.</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people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people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The presence of human beings.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social</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community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community</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 complex relation between human beings acting as a whole or as a unit.</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social</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political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political</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Any object relevant to political affairs.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social</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socialService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social service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Any service provided to people.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social</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economic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economic</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Any object related to property, economics or monetary issues.</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property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property</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Any object subject to ownership, such as a house.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economic</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infrastructure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infrastructure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Any object considered as a structure providing a service, such as a road, a bridge, a military facility, etc.</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economic</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economicActivity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economic activity</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Any object representing an economic activity, such as an industry.</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economic</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ruralLandUse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rural land use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Any non-urban object that is dedicated to any given use.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economic</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environmental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environmental</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An area subject to a given protection level, such as a natural park.</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waterBody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water body</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Any significant accumulation of water.</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environmental</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protectedArea</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protected area</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An area that is protected</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environmental</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pollutionSource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source of pollution</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An object that contains pollutants.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environmental</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heritage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heritage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Anything related to relevant objects from a cultural or heritage perspective.</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culturalAsset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cultural asset</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Any object considered to be relevant from a cultural perspective, such as a stadium, a theatre, a museum, etc.</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heritage</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historicalAsset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historical asset</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Any object with a historical relevance.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heritage</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worldHeritageSite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world heritage site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 place (such as a forest, mountain, lake, desert, monument, building, complex, or city) that is listed by the UNESCO as of special cultural or physical significance.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heritage</w:t>
                  </w:r>
                </w:p>
              </w:tc>
            </w:tr>
          </w:tbl>
          <w:p w:rsidR="00240EA4" w:rsidRDefault="00240EA4">
            <w:pPr>
              <w:rPr>
                <w:rFonts w:eastAsia="Times New Roman"/>
                <w:sz w:val="24"/>
                <w:szCs w:val="24"/>
              </w:rPr>
            </w:pPr>
          </w:p>
        </w:tc>
      </w:tr>
    </w:tbl>
    <w:p w:rsidR="00240EA4" w:rsidRDefault="00240EA4" w:rsidP="00240EA4">
      <w:pPr>
        <w:rPr>
          <w:rFonts w:eastAsia="Times New Roman"/>
        </w:rPr>
      </w:pPr>
      <w:bookmarkStart w:id="891" w:name="naturalhazardcategoryvalue"/>
    </w:p>
    <w:p w:rsidR="00240EA4" w:rsidRPr="000569E7" w:rsidRDefault="00240EA4" w:rsidP="00240EA4">
      <w:pPr>
        <w:pStyle w:val="NormalWeb"/>
        <w:rPr>
          <w:b/>
          <w:bCs/>
          <w:sz w:val="22"/>
          <w:szCs w:val="22"/>
        </w:rPr>
      </w:pPr>
      <w:r>
        <w:rPr>
          <w:b/>
          <w:bCs/>
          <w:sz w:val="22"/>
          <w:szCs w:val="22"/>
        </w:rPr>
        <w:t>NaturalHazardCategoryValue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240EA4" w:rsidTr="00240EA4">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240EA4">
              <w:trPr>
                <w:tblCellSpacing w:w="0" w:type="dxa"/>
              </w:trPr>
              <w:tc>
                <w:tcPr>
                  <w:tcW w:w="1500" w:type="dxa"/>
                  <w:hideMark/>
                </w:tcPr>
                <w:bookmarkEnd w:id="891"/>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 generic classification of types of natural hazards.</w:t>
                  </w:r>
                </w:p>
              </w:tc>
            </w:tr>
            <w:tr w:rsidR="00240EA4">
              <w:trPr>
                <w:tblCellSpacing w:w="0" w:type="dxa"/>
              </w:trPr>
              <w:tc>
                <w:tcPr>
                  <w:tcW w:w="1500" w:type="dxa"/>
                  <w:hideMark/>
                </w:tcPr>
                <w:p w:rsidR="00240EA4" w:rsidRDefault="00240EA4">
                  <w:pPr>
                    <w:rPr>
                      <w:rFonts w:eastAsia="Times New Roman"/>
                      <w:sz w:val="24"/>
                      <w:szCs w:val="24"/>
                    </w:rPr>
                  </w:pPr>
                  <w:r>
                    <w:rPr>
                      <w:rFonts w:eastAsia="Times New Roman"/>
                    </w:rPr>
                    <w:t>Extensibility:</w:t>
                  </w:r>
                </w:p>
              </w:tc>
              <w:tc>
                <w:tcPr>
                  <w:tcW w:w="0" w:type="auto"/>
                  <w:hideMark/>
                </w:tcPr>
                <w:p w:rsidR="00240EA4" w:rsidRDefault="00240EA4">
                  <w:pPr>
                    <w:rPr>
                      <w:rFonts w:eastAsia="Times New Roman"/>
                      <w:sz w:val="24"/>
                      <w:szCs w:val="24"/>
                    </w:rPr>
                  </w:pPr>
                  <w:r>
                    <w:rPr>
                      <w:rFonts w:eastAsia="Times New Roman"/>
                    </w:rPr>
                    <w:t>narrower</w:t>
                  </w:r>
                </w:p>
              </w:tc>
            </w:tr>
            <w:tr w:rsidR="00240EA4">
              <w:trPr>
                <w:tblCellSpacing w:w="0" w:type="dxa"/>
              </w:trPr>
              <w:tc>
                <w:tcPr>
                  <w:tcW w:w="1500" w:type="dxa"/>
                  <w:hideMark/>
                </w:tcPr>
                <w:p w:rsidR="00240EA4" w:rsidRDefault="00240EA4">
                  <w:pPr>
                    <w:rPr>
                      <w:rFonts w:eastAsia="Times New Roman"/>
                      <w:sz w:val="24"/>
                      <w:szCs w:val="24"/>
                    </w:rPr>
                  </w:pPr>
                  <w:r>
                    <w:rPr>
                      <w:rFonts w:eastAsia="Times New Roman"/>
                    </w:rPr>
                    <w:t>Identifier:</w:t>
                  </w:r>
                </w:p>
              </w:tc>
              <w:tc>
                <w:tcPr>
                  <w:tcW w:w="0" w:type="auto"/>
                  <w:hideMark/>
                </w:tcPr>
                <w:p w:rsidR="00240EA4" w:rsidRDefault="00240EA4">
                  <w:pPr>
                    <w:rPr>
                      <w:rFonts w:eastAsia="Times New Roman"/>
                      <w:sz w:val="24"/>
                      <w:szCs w:val="24"/>
                    </w:rPr>
                  </w:pPr>
                  <w:r>
                    <w:rPr>
                      <w:rFonts w:eastAsia="Times New Roman"/>
                    </w:rPr>
                    <w:t>http://inspire.ec.europa.eu/codelist/RiskOrHazardCategoryValue</w:t>
                  </w:r>
                </w:p>
              </w:tc>
            </w:tr>
            <w:tr w:rsidR="00240EA4">
              <w:trPr>
                <w:tblCellSpacing w:w="0" w:type="dxa"/>
              </w:trPr>
              <w:tc>
                <w:tcPr>
                  <w:tcW w:w="1500" w:type="dxa"/>
                  <w:hideMark/>
                </w:tcPr>
                <w:p w:rsidR="00240EA4" w:rsidRDefault="00240EA4">
                  <w:pPr>
                    <w:rPr>
                      <w:rFonts w:eastAsia="Times New Roman"/>
                      <w:sz w:val="24"/>
                      <w:szCs w:val="24"/>
                    </w:rPr>
                  </w:pPr>
                  <w:r>
                    <w:rPr>
                      <w:rFonts w:eastAsia="Times New Roman"/>
                    </w:rPr>
                    <w:t>Values:</w:t>
                  </w:r>
                </w:p>
              </w:tc>
              <w:tc>
                <w:tcPr>
                  <w:tcW w:w="0" w:type="auto"/>
                  <w:hideMark/>
                </w:tcPr>
                <w:p w:rsidR="00240EA4" w:rsidRDefault="00240EA4">
                  <w:pPr>
                    <w:rPr>
                      <w:rFonts w:eastAsia="Times New Roman"/>
                      <w:sz w:val="24"/>
                      <w:szCs w:val="24"/>
                    </w:rPr>
                  </w:pPr>
                  <w:r>
                    <w:rPr>
                      <w:rFonts w:eastAsia="Times New Roman"/>
                    </w:rPr>
                    <w:t xml:space="preserve">The allowed values for this code list comprise the values specified in the table below and narrower values defined by data providers. </w:t>
                  </w:r>
                </w:p>
              </w:tc>
            </w:tr>
          </w:tbl>
          <w:p w:rsidR="00240EA4" w:rsidRDefault="00240EA4">
            <w:pPr>
              <w:rPr>
                <w:rFonts w:eastAsia="Times New Roman"/>
                <w:sz w:val="24"/>
                <w:szCs w:val="24"/>
              </w:rPr>
            </w:pPr>
          </w:p>
        </w:tc>
      </w:tr>
    </w:tbl>
    <w:p w:rsidR="00240EA4" w:rsidRDefault="00240EA4" w:rsidP="00240EA4">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geologicalHydrological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geological / hydrological</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Processes that have a geological (geosphere) or hydrological (hydrosphere) nature (or origin).</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Description:</w:t>
                  </w:r>
                </w:p>
              </w:tc>
              <w:tc>
                <w:tcPr>
                  <w:tcW w:w="0" w:type="auto"/>
                  <w:hideMark/>
                </w:tcPr>
                <w:p w:rsidR="00240EA4" w:rsidRDefault="00240EA4">
                  <w:pPr>
                    <w:rPr>
                      <w:rFonts w:eastAsia="Times New Roman"/>
                      <w:sz w:val="24"/>
                      <w:szCs w:val="24"/>
                    </w:rPr>
                  </w:pPr>
                  <w:r>
                    <w:rPr>
                      <w:rFonts w:eastAsia="Times New Roman"/>
                    </w:rPr>
                    <w:t>"Some of the processes here included are clearly addressed as geological in the scientific literature, such as volcanic hazards or earthquake hazards, whereas other processes cannot be understood without geological and hydrological input, such as certain types of landslides (that can be triggered and mobilised by water), or floods (highly dependent on soil infiltration properties, topography, water table fluctuations), etc."</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tsunami</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tsunami</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Long wave disruption in a large water body reaching emerged land.</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Description:</w:t>
                  </w:r>
                </w:p>
              </w:tc>
              <w:tc>
                <w:tcPr>
                  <w:tcW w:w="0" w:type="auto"/>
                  <w:hideMark/>
                </w:tcPr>
                <w:p w:rsidR="00240EA4" w:rsidRDefault="00240EA4">
                  <w:pPr>
                    <w:rPr>
                      <w:rFonts w:eastAsia="Times New Roman"/>
                      <w:sz w:val="24"/>
                      <w:szCs w:val="24"/>
                    </w:rPr>
                  </w:pPr>
                  <w:r>
                    <w:rPr>
                      <w:rFonts w:eastAsia="Times New Roman"/>
                    </w:rPr>
                    <w:t>"Tsunamis can be triggered by earthquakes, landslide, volcanic explosions, meteorites, etc. Even though it is a certain type of flood it is usually considered as a separated process."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geologicalHydrological</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volcanic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volcanic</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An opening, or rupture, in the Earth's crust that allows hot magma, ash and gases to escape.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Description:</w:t>
                  </w:r>
                </w:p>
              </w:tc>
              <w:tc>
                <w:tcPr>
                  <w:tcW w:w="0" w:type="auto"/>
                  <w:hideMark/>
                </w:tcPr>
                <w:p w:rsidR="00240EA4" w:rsidRDefault="00240EA4">
                  <w:pPr>
                    <w:rPr>
                      <w:rFonts w:eastAsia="Times New Roman"/>
                      <w:sz w:val="24"/>
                      <w:szCs w:val="24"/>
                    </w:rPr>
                  </w:pPr>
                  <w:r>
                    <w:rPr>
                      <w:rFonts w:eastAsia="Times New Roman"/>
                    </w:rPr>
                    <w:t>"Process directly linked to volcanic eruptions are expected to be included in this category, such as lahars, j÷kulhaups, ash fall, volcanic explosions, freatic explosions, etc."</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geologicalHydrological</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earthquake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earthquake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Earthquake hazards involve the propagation of elastic waves at or near the surface after the release of tectonic stress or other natural sources, such as volcanic explosions or meteorite impacts.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Description:</w:t>
                  </w:r>
                </w:p>
              </w:tc>
              <w:tc>
                <w:tcPr>
                  <w:tcW w:w="0" w:type="auto"/>
                  <w:hideMark/>
                </w:tcPr>
                <w:p w:rsidR="00240EA4" w:rsidRDefault="00240EA4">
                  <w:pPr>
                    <w:rPr>
                      <w:rFonts w:eastAsia="Times New Roman"/>
                      <w:sz w:val="24"/>
                      <w:szCs w:val="24"/>
                    </w:rPr>
                  </w:pPr>
                  <w:r>
                    <w:rPr>
                      <w:rFonts w:eastAsia="Times New Roman"/>
                    </w:rPr>
                    <w:t>"Liquefaction, ground shaking and other effects directly caused by seismic waves should also be included in this category. Processes that might be triggered by other processes might fit best in other classes."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geologicalHydrological</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subsidenceAndCollapse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subsidence and collapse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Subsidence and collapse involve mainly vertical downwards ground movement of the surface of the Earth due to different processes of rock or soil weathering or rock compaction to a point where the rock structure cannot bear its own load (collapse) or causing relatively slow downwards movements (subsidence).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Description:</w:t>
                  </w:r>
                </w:p>
              </w:tc>
              <w:tc>
                <w:tcPr>
                  <w:tcW w:w="0" w:type="auto"/>
                  <w:hideMark/>
                </w:tcPr>
                <w:p w:rsidR="00240EA4" w:rsidRDefault="00240EA4">
                  <w:pPr>
                    <w:rPr>
                      <w:rFonts w:eastAsia="Times New Roman"/>
                      <w:sz w:val="24"/>
                      <w:szCs w:val="24"/>
                    </w:rPr>
                  </w:pPr>
                  <w:r>
                    <w:rPr>
                      <w:rFonts w:eastAsia="Times New Roman"/>
                    </w:rPr>
                    <w:t>"Subsidence and collapse can be associated with carbonate rocks in karstic areas, but it can occur in other regions such as loessic soils or compressible soils."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geologicalHydrological</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landslide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landslide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Processes of downhill slope movements of soil, rock, and organic materials related to different types of ground failure.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Description:</w:t>
                  </w:r>
                </w:p>
              </w:tc>
              <w:tc>
                <w:tcPr>
                  <w:tcW w:w="0" w:type="auto"/>
                  <w:hideMark/>
                </w:tcPr>
                <w:p w:rsidR="00240EA4" w:rsidRDefault="00240EA4">
                  <w:pPr>
                    <w:rPr>
                      <w:rFonts w:eastAsia="Times New Roman"/>
                      <w:sz w:val="24"/>
                      <w:szCs w:val="24"/>
                    </w:rPr>
                  </w:pPr>
                  <w:r>
                    <w:rPr>
                      <w:rFonts w:eastAsia="Times New Roman"/>
                    </w:rPr>
                    <w:t>"Some common terms used for describing different types of landslides include but are not restricted to slides, rock fall, debris flow."</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geologicalHydrological</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snowAvalanche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snow avalanche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 snow mass with typically a volume greater than 100 m3 and a minimum length of 50 meters that slides rapidly downhill.</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Description:</w:t>
                  </w:r>
                </w:p>
              </w:tc>
              <w:tc>
                <w:tcPr>
                  <w:tcW w:w="0" w:type="auto"/>
                  <w:hideMark/>
                </w:tcPr>
                <w:p w:rsidR="00240EA4" w:rsidRDefault="00240EA4">
                  <w:pPr>
                    <w:rPr>
                      <w:rFonts w:eastAsia="Times New Roman"/>
                      <w:sz w:val="24"/>
                      <w:szCs w:val="24"/>
                    </w:rPr>
                  </w:pPr>
                  <w:r>
                    <w:rPr>
                      <w:rFonts w:eastAsia="Times New Roman"/>
                    </w:rPr>
                    <w:t>"Snow avalanches usually incorporate materials swept along the path of the snow avalanche, such as trees, rocks, etc. Avalanche formation is the result of a complex interaction between terrain, snow pack and meteorological conditions"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geologicalHydrological</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flood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flood</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Processes of inundation of usually dry (emerged) land, or temporary covering by water of land not normally covered by water.</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Description:</w:t>
                  </w:r>
                </w:p>
              </w:tc>
              <w:tc>
                <w:tcPr>
                  <w:tcW w:w="0" w:type="auto"/>
                  <w:hideMark/>
                </w:tcPr>
                <w:p w:rsidR="00240EA4" w:rsidRDefault="00240EA4">
                  <w:pPr>
                    <w:rPr>
                      <w:rFonts w:eastAsia="Times New Roman"/>
                      <w:sz w:val="24"/>
                      <w:szCs w:val="24"/>
                    </w:rPr>
                  </w:pPr>
                  <w:r>
                    <w:rPr>
                      <w:rFonts w:eastAsia="Times New Roman"/>
                    </w:rPr>
                    <w:t>"Floods can be of many types (flash floods, river overflow, tidal floods), and can have many triggers (precipitation, natural water reservoir dam failure, river channel obstruction, etc). Tsunamis and a storm surges are usually considered as a different natural hazard."</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geologicalHydrological</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toxicOrRadioactive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toxic or radioactive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Processes related to the nature of substances that might pose a threat to human health.</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Description:</w:t>
                  </w:r>
                </w:p>
              </w:tc>
              <w:tc>
                <w:tcPr>
                  <w:tcW w:w="0" w:type="auto"/>
                  <w:hideMark/>
                </w:tcPr>
                <w:p w:rsidR="00240EA4" w:rsidRDefault="00240EA4">
                  <w:pPr>
                    <w:rPr>
                      <w:rFonts w:eastAsia="Times New Roman"/>
                      <w:sz w:val="24"/>
                      <w:szCs w:val="24"/>
                    </w:rPr>
                  </w:pPr>
                  <w:r>
                    <w:rPr>
                      <w:rFonts w:eastAsia="Times New Roman"/>
                    </w:rPr>
                    <w:t>"Asbestos, natural radioactivity or gas emanation are some examples of hazards within this category"</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geologicalHydrological</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meteorologicalClimatological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meteorological / climatological</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Processes that have a meteorological (atmospheric) or climatic (changes in the long-run of environmental variables) nature (or origin).</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drought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drought</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Sustained and extensive occurrence of below-average water availability, caused by climate variability.</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Description:</w:t>
                  </w:r>
                </w:p>
              </w:tc>
              <w:tc>
                <w:tcPr>
                  <w:tcW w:w="0" w:type="auto"/>
                  <w:hideMark/>
                </w:tcPr>
                <w:p w:rsidR="00240EA4" w:rsidRDefault="00240EA4">
                  <w:pPr>
                    <w:rPr>
                      <w:rFonts w:eastAsia="Times New Roman"/>
                      <w:sz w:val="24"/>
                      <w:szCs w:val="24"/>
                    </w:rPr>
                  </w:pPr>
                  <w:r>
                    <w:rPr>
                      <w:rFonts w:eastAsia="Times New Roman"/>
                    </w:rPr>
                    <w:t>"Drought should not be confused with aridity, which is a long-term average feature of a dry climate. Likewise, drought should not be confused with water scarcity, which reflects conditions of long-term imbalances between water availability and demands. Droughts can affect both high and low rainfall areas of Europe and can develop over short periods of weeks and months or much longer periods of several seasons, years and even decades."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meteorologicalClimatological</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extremeTemperature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extreme temperature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An abnormal temperature rise or decrease lasting longer than usual temperature rise or drop.</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Description:</w:t>
                  </w:r>
                </w:p>
              </w:tc>
              <w:tc>
                <w:tcPr>
                  <w:tcW w:w="0" w:type="auto"/>
                  <w:hideMark/>
                </w:tcPr>
                <w:p w:rsidR="00240EA4" w:rsidRDefault="00240EA4">
                  <w:pPr>
                    <w:rPr>
                      <w:rFonts w:eastAsia="Times New Roman"/>
                      <w:sz w:val="24"/>
                      <w:szCs w:val="24"/>
                    </w:rPr>
                  </w:pPr>
                  <w:r>
                    <w:rPr>
                      <w:rFonts w:eastAsia="Times New Roman"/>
                    </w:rPr>
                    <w:t>Heat waves or cold waves.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meteorologicalClimatological</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tornadosAndHurricanesStrongWinds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"tornados, hurricanes and strong winds"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Violent (high speed) winds.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meteorologicalClimatological</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lightning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lightning</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Discharge of atmospheric electricity.</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meteorologicalClimatological</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stormSurge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storm surge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Water pushed from the sea onto the land caused by an atmospheric disruption such as a hurricane or a rapid change in atmospheric pressure.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Description:</w:t>
                  </w:r>
                </w:p>
              </w:tc>
              <w:tc>
                <w:tcPr>
                  <w:tcW w:w="0" w:type="auto"/>
                  <w:hideMark/>
                </w:tcPr>
                <w:p w:rsidR="00240EA4" w:rsidRDefault="00240EA4">
                  <w:pPr>
                    <w:rPr>
                      <w:rFonts w:eastAsia="Times New Roman"/>
                      <w:sz w:val="24"/>
                      <w:szCs w:val="24"/>
                    </w:rPr>
                  </w:pPr>
                  <w:r>
                    <w:rPr>
                      <w:rFonts w:eastAsia="Times New Roman"/>
                    </w:rPr>
                    <w:t>"Although a storm surge is a kind of flood, it is usually considered as a separated class."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meteorologicalClimatological</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fires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fires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This category includes all types of processes that involve the occurrence and spreading of fire.</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forestFireWildfire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forest fires or wild fires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Fire occurrence and spreading on vegetated land.</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Description:</w:t>
                  </w:r>
                </w:p>
              </w:tc>
              <w:tc>
                <w:tcPr>
                  <w:tcW w:w="0" w:type="auto"/>
                  <w:hideMark/>
                </w:tcPr>
                <w:p w:rsidR="00240EA4" w:rsidRDefault="00240EA4">
                  <w:pPr>
                    <w:rPr>
                      <w:rFonts w:eastAsia="Times New Roman"/>
                      <w:sz w:val="24"/>
                      <w:szCs w:val="24"/>
                    </w:rPr>
                  </w:pPr>
                  <w:r>
                    <w:rPr>
                      <w:rFonts w:eastAsia="Times New Roman"/>
                    </w:rPr>
                    <w:t>"Forest fire means fire which breaks out and spreads on forest and other wooded land or which breaks out on other land and spreads to forest and other wooded land. The definition of forest fire excludes prescribed or controlled burning, usually with the aim of reducing or eliminating the quantity of accumulated fuel on the ground (Regulation EC 2152/2003 - Forest Focus). Wildland Fire: Any fire occurring on wildland regardless of ignition sources, damages or benefits (FAO, 2011, Wildland Fire Management Terminology, FAO, updated September 2010)."</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fires</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undergroundFires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underground fires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Fire spreading below the surface, typically occurring in peat rich soils.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fires</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biological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biological</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Processes that are directly linked to living organisms or products produced by living organisms.</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infestation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infestation</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Abnormal population increase of living organisms.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biological</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epidemic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epidemic</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An outbreak of a disease that spreads rapidly among individuals in an area or population.</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allergens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allergens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Biological products or substances (such as pollen) that might cause allergy over a large number of people.</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biological</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cosmic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cosmic</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Processes from outer space.</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meteoriteImpact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meteorite impact</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Solid materials from outer space reaching the Earth.</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cosmic</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magneticDisruption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magnetic disruption</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Disturbances of the magnetic field of the Earth.</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cosmic</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240EA4" w:rsidRDefault="00240EA4">
            <w:pPr>
              <w:rPr>
                <w:rFonts w:eastAsia="Times New Roman"/>
              </w:rPr>
            </w:pPr>
            <w:r>
              <w:rPr>
                <w:rFonts w:eastAsia="Times New Roman"/>
                <w:b/>
                <w:bCs/>
              </w:rPr>
              <w:t>solarAndCosmicRadiation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solar and cosmic radiations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Radiation from outer space (UV, gamma ray, etc).</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Parent:</w:t>
                  </w:r>
                </w:p>
              </w:tc>
              <w:tc>
                <w:tcPr>
                  <w:tcW w:w="0" w:type="auto"/>
                  <w:hideMark/>
                </w:tcPr>
                <w:p w:rsidR="00240EA4" w:rsidRDefault="00240EA4">
                  <w:pPr>
                    <w:rPr>
                      <w:rFonts w:eastAsia="Times New Roman"/>
                      <w:sz w:val="24"/>
                      <w:szCs w:val="24"/>
                    </w:rPr>
                  </w:pPr>
                  <w:r>
                    <w:rPr>
                      <w:rFonts w:eastAsia="Times New Roman"/>
                    </w:rPr>
                    <w:t>cosmic</w:t>
                  </w:r>
                </w:p>
              </w:tc>
            </w:tr>
          </w:tbl>
          <w:p w:rsidR="00240EA4" w:rsidRDefault="00240EA4">
            <w:pPr>
              <w:rPr>
                <w:rFonts w:eastAsia="Times New Roman"/>
                <w:sz w:val="24"/>
                <w:szCs w:val="24"/>
              </w:rPr>
            </w:pPr>
          </w:p>
        </w:tc>
      </w:tr>
    </w:tbl>
    <w:p w:rsidR="00240EA4" w:rsidRDefault="00240EA4" w:rsidP="00240EA4">
      <w:pPr>
        <w:spacing w:after="240"/>
        <w:rPr>
          <w:rFonts w:eastAsia="Times New Roman"/>
        </w:rPr>
      </w:pPr>
      <w:r>
        <w:rPr>
          <w:rFonts w:eastAsia="Times New Roman"/>
        </w:rPr>
        <w:br/>
        <w:t xml:space="preserve">The table below includes additional recommended values that may also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240EA4" w:rsidRDefault="00240EA4">
            <w:pPr>
              <w:rPr>
                <w:rFonts w:eastAsia="Times New Roman"/>
              </w:rPr>
            </w:pPr>
            <w:r>
              <w:rPr>
                <w:rFonts w:eastAsia="Times New Roman"/>
                <w:b/>
                <w:bCs/>
              </w:rPr>
              <w:t>otherGeologicalHydrological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other geological / hydrological hazard</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Any process not already addressed within other geological or hydrological categories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Description:</w:t>
                  </w:r>
                </w:p>
              </w:tc>
              <w:tc>
                <w:tcPr>
                  <w:tcW w:w="0" w:type="auto"/>
                  <w:hideMark/>
                </w:tcPr>
                <w:p w:rsidR="00240EA4" w:rsidRDefault="00240EA4">
                  <w:pPr>
                    <w:rPr>
                      <w:rFonts w:eastAsia="Times New Roman"/>
                      <w:sz w:val="24"/>
                      <w:szCs w:val="24"/>
                    </w:rPr>
                  </w:pPr>
                  <w:r>
                    <w:rPr>
                      <w:rFonts w:eastAsia="Times New Roman"/>
                    </w:rPr>
                    <w:t>"Sand dune movements, soil erosion, maelstroms, iceberg movements among other processes can be included here."</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240EA4" w:rsidRDefault="00240EA4">
            <w:pPr>
              <w:rPr>
                <w:rFonts w:eastAsia="Times New Roman"/>
              </w:rPr>
            </w:pPr>
            <w:r>
              <w:rPr>
                <w:rFonts w:eastAsia="Times New Roman"/>
                <w:b/>
                <w:bCs/>
              </w:rPr>
              <w:t>otherMeteorologicalClimatological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other meteorological / climatological hazard</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Any process not already addressed within other meteorological / Climatological categories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Description:</w:t>
                  </w:r>
                </w:p>
              </w:tc>
              <w:tc>
                <w:tcPr>
                  <w:tcW w:w="0" w:type="auto"/>
                  <w:hideMark/>
                </w:tcPr>
                <w:p w:rsidR="00240EA4" w:rsidRDefault="00240EA4">
                  <w:pPr>
                    <w:rPr>
                      <w:rFonts w:eastAsia="Times New Roman"/>
                      <w:sz w:val="24"/>
                      <w:szCs w:val="24"/>
                    </w:rPr>
                  </w:pPr>
                  <w:r>
                    <w:rPr>
                      <w:rFonts w:eastAsia="Times New Roman"/>
                    </w:rPr>
                    <w:t>Natural desertification can be included in this category.</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240EA4" w:rsidRDefault="00240EA4">
            <w:pPr>
              <w:rPr>
                <w:rFonts w:eastAsia="Times New Roman"/>
              </w:rPr>
            </w:pPr>
            <w:r>
              <w:rPr>
                <w:rFonts w:eastAsia="Times New Roman"/>
                <w:b/>
                <w:bCs/>
              </w:rPr>
              <w:t>other Fires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other fires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Other natural fires not already addressed within other fire categories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Description:</w:t>
                  </w:r>
                </w:p>
              </w:tc>
              <w:tc>
                <w:tcPr>
                  <w:tcW w:w="0" w:type="auto"/>
                  <w:hideMark/>
                </w:tcPr>
                <w:p w:rsidR="00240EA4" w:rsidRDefault="00240EA4">
                  <w:pPr>
                    <w:rPr>
                      <w:rFonts w:eastAsia="Times New Roman"/>
                      <w:sz w:val="24"/>
                      <w:szCs w:val="24"/>
                    </w:rPr>
                  </w:pPr>
                  <w:r>
                    <w:rPr>
                      <w:rFonts w:eastAsia="Times New Roman"/>
                    </w:rPr>
                    <w:t>Spontaneous combustion can be included in this category</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240EA4" w:rsidRDefault="00240EA4">
            <w:pPr>
              <w:rPr>
                <w:rFonts w:eastAsia="Times New Roman"/>
              </w:rPr>
            </w:pPr>
            <w:r>
              <w:rPr>
                <w:rFonts w:eastAsia="Times New Roman"/>
                <w:b/>
                <w:bCs/>
              </w:rPr>
              <w:t>otherBiological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other biological hazards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Other biological hazards not already addressed within other biological categories</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Description:</w:t>
                  </w:r>
                </w:p>
              </w:tc>
              <w:tc>
                <w:tcPr>
                  <w:tcW w:w="0" w:type="auto"/>
                  <w:hideMark/>
                </w:tcPr>
                <w:p w:rsidR="00240EA4" w:rsidRDefault="00240EA4">
                  <w:pPr>
                    <w:rPr>
                      <w:rFonts w:eastAsia="Times New Roman"/>
                      <w:sz w:val="24"/>
                      <w:szCs w:val="24"/>
                    </w:rPr>
                  </w:pPr>
                  <w:r>
                    <w:rPr>
                      <w:rFonts w:eastAsia="Times New Roman"/>
                    </w:rPr>
                    <w:t>Prions and other toxic substances produced by (or within) living organisms can be included here.</w:t>
                  </w:r>
                </w:p>
              </w:tc>
            </w:tr>
          </w:tbl>
          <w:p w:rsidR="00240EA4" w:rsidRDefault="00240EA4">
            <w:pPr>
              <w:rPr>
                <w:rFonts w:eastAsia="Times New Roman"/>
                <w:sz w:val="24"/>
                <w:szCs w:val="24"/>
              </w:rPr>
            </w:pPr>
          </w:p>
        </w:tc>
      </w:tr>
      <w:tr w:rsidR="00240EA4" w:rsidTr="00240EA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240EA4" w:rsidRDefault="00240EA4">
            <w:pPr>
              <w:rPr>
                <w:rFonts w:eastAsia="Times New Roman"/>
              </w:rPr>
            </w:pPr>
            <w:r>
              <w:rPr>
                <w:rFonts w:eastAsia="Times New Roman"/>
                <w:b/>
                <w:bCs/>
              </w:rPr>
              <w:t>otherCosmic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Name:</w:t>
                  </w:r>
                </w:p>
              </w:tc>
              <w:tc>
                <w:tcPr>
                  <w:tcW w:w="0" w:type="auto"/>
                  <w:hideMark/>
                </w:tcPr>
                <w:p w:rsidR="00240EA4" w:rsidRDefault="00240EA4">
                  <w:pPr>
                    <w:rPr>
                      <w:rFonts w:eastAsia="Times New Roman"/>
                      <w:sz w:val="24"/>
                      <w:szCs w:val="24"/>
                    </w:rPr>
                  </w:pPr>
                  <w:r>
                    <w:rPr>
                      <w:rFonts w:eastAsia="Times New Roman"/>
                    </w:rPr>
                    <w:t>other cosmic hazard</w:t>
                  </w:r>
                </w:p>
              </w:tc>
            </w:tr>
            <w:tr w:rsidR="00240EA4">
              <w:trPr>
                <w:tblCellSpacing w:w="0" w:type="dxa"/>
              </w:trPr>
              <w:tc>
                <w:tcPr>
                  <w:tcW w:w="360" w:type="dxa"/>
                  <w:hideMark/>
                </w:tcPr>
                <w:p w:rsidR="00240EA4" w:rsidRDefault="00240EA4">
                  <w:pPr>
                    <w:rPr>
                      <w:rFonts w:eastAsia="Times New Roman"/>
                      <w:sz w:val="24"/>
                      <w:szCs w:val="24"/>
                    </w:rPr>
                  </w:pPr>
                  <w:r>
                    <w:rPr>
                      <w:rFonts w:eastAsia="Times New Roman"/>
                    </w:rPr>
                    <w:t> </w:t>
                  </w:r>
                </w:p>
              </w:tc>
              <w:tc>
                <w:tcPr>
                  <w:tcW w:w="1500" w:type="dxa"/>
                  <w:hideMark/>
                </w:tcPr>
                <w:p w:rsidR="00240EA4" w:rsidRDefault="00240EA4">
                  <w:pPr>
                    <w:rPr>
                      <w:rFonts w:eastAsia="Times New Roman"/>
                      <w:sz w:val="24"/>
                      <w:szCs w:val="24"/>
                    </w:rPr>
                  </w:pPr>
                  <w:r>
                    <w:rPr>
                      <w:rFonts w:eastAsia="Times New Roman"/>
                    </w:rPr>
                    <w:t>Definition:</w:t>
                  </w:r>
                </w:p>
              </w:tc>
              <w:tc>
                <w:tcPr>
                  <w:tcW w:w="0" w:type="auto"/>
                  <w:hideMark/>
                </w:tcPr>
                <w:p w:rsidR="00240EA4" w:rsidRDefault="00240EA4">
                  <w:pPr>
                    <w:rPr>
                      <w:rFonts w:eastAsia="Times New Roman"/>
                      <w:sz w:val="24"/>
                      <w:szCs w:val="24"/>
                    </w:rPr>
                  </w:pPr>
                  <w:r>
                    <w:rPr>
                      <w:rFonts w:eastAsia="Times New Roman"/>
                    </w:rPr>
                    <w:t>Other cosmic hazards not already addressed within other cosmic categories</w:t>
                  </w:r>
                </w:p>
              </w:tc>
            </w:tr>
          </w:tbl>
          <w:p w:rsidR="00240EA4" w:rsidRDefault="00240EA4">
            <w:pPr>
              <w:rPr>
                <w:rFonts w:eastAsia="Times New Roman"/>
                <w:sz w:val="24"/>
                <w:szCs w:val="24"/>
              </w:rPr>
            </w:pPr>
          </w:p>
        </w:tc>
      </w:tr>
    </w:tbl>
    <w:p w:rsidR="00240EA4" w:rsidRDefault="00240EA4" w:rsidP="00240EA4">
      <w:pPr>
        <w:rPr>
          <w:rFonts w:eastAsia="Times New Roman"/>
        </w:rPr>
      </w:pPr>
    </w:p>
    <w:p w:rsidR="00766FA1" w:rsidRPr="00C75C91" w:rsidRDefault="00766FA1" w:rsidP="00240EA4">
      <w:r w:rsidRPr="00C75C91">
        <w:t xml:space="preserve"> </w:t>
      </w:r>
    </w:p>
    <w:p w:rsidR="00766FA1" w:rsidRDefault="00766FA1" w:rsidP="005B2FAA"/>
    <w:p w:rsidR="00766FA1" w:rsidRPr="008B3241" w:rsidRDefault="00766FA1" w:rsidP="005B2FAA">
      <w:pPr>
        <w:rPr>
          <w:lang w:eastAsia="ja-JP"/>
        </w:rPr>
      </w:pPr>
    </w:p>
    <w:p w:rsidR="00766FA1" w:rsidRDefault="00766FA1" w:rsidP="00797415">
      <w:pPr>
        <w:pStyle w:val="ANNEX"/>
        <w:numPr>
          <w:ilvl w:val="0"/>
          <w:numId w:val="3"/>
        </w:numPr>
        <w:rPr>
          <w:color w:val="FF0000"/>
        </w:rPr>
      </w:pPr>
      <w:r w:rsidRPr="008B3241">
        <w:br/>
      </w:r>
      <w:bookmarkStart w:id="892" w:name="_Toc346533057"/>
      <w:bookmarkStart w:id="893" w:name="_Toc346799702"/>
      <w:bookmarkStart w:id="894" w:name="_Toc374464192"/>
      <w:r w:rsidRPr="008B3241">
        <w:rPr>
          <w:b w:val="0"/>
        </w:rPr>
        <w:t>(informative)</w:t>
      </w:r>
      <w:r w:rsidRPr="008B3241">
        <w:br/>
      </w:r>
      <w:r>
        <w:t>The Natural Risk Zones extension for Floods Directive</w:t>
      </w:r>
      <w:bookmarkEnd w:id="892"/>
      <w:bookmarkEnd w:id="893"/>
      <w:bookmarkEnd w:id="894"/>
    </w:p>
    <w:p w:rsidR="00766FA1" w:rsidRDefault="00766FA1" w:rsidP="00CA596A">
      <w:pPr>
        <w:autoSpaceDE w:val="0"/>
        <w:autoSpaceDN w:val="0"/>
        <w:adjustRightInd w:val="0"/>
        <w:rPr>
          <w:rFonts w:cs="Arial"/>
          <w:b/>
          <w:color w:val="000000"/>
          <w:lang w:val="en-US"/>
        </w:rPr>
      </w:pPr>
      <w:r w:rsidRPr="00683879">
        <w:rPr>
          <w:lang w:val="en-US"/>
        </w:rPr>
        <w:t xml:space="preserve">Based on the relevant expertise in the </w:t>
      </w:r>
      <w:r w:rsidR="00592A4C" w:rsidRPr="00592A4C">
        <w:rPr>
          <w:i/>
          <w:lang w:val="en-US"/>
        </w:rPr>
        <w:t>Natural Risk Zones</w:t>
      </w:r>
      <w:r w:rsidRPr="00683879">
        <w:rPr>
          <w:lang w:val="en-US"/>
        </w:rPr>
        <w:t xml:space="preserve"> thematic working group (TWG NZ)</w:t>
      </w:r>
      <w:r w:rsidR="00EF4B43">
        <w:rPr>
          <w:lang w:val="en-US"/>
        </w:rPr>
        <w:t xml:space="preserve"> </w:t>
      </w:r>
      <w:r w:rsidRPr="00683879">
        <w:rPr>
          <w:lang w:val="en-US"/>
        </w:rPr>
        <w:t>and valid collaboration with relevant Flood</w:t>
      </w:r>
      <w:r>
        <w:rPr>
          <w:lang w:val="en-US"/>
        </w:rPr>
        <w:t>s</w:t>
      </w:r>
      <w:r w:rsidRPr="00683879">
        <w:rPr>
          <w:lang w:val="en-US"/>
        </w:rPr>
        <w:t xml:space="preserve"> Directive (FD) group the </w:t>
      </w:r>
      <w:r>
        <w:rPr>
          <w:lang w:val="en-US"/>
        </w:rPr>
        <w:t>team</w:t>
      </w:r>
      <w:r w:rsidRPr="00683879">
        <w:rPr>
          <w:lang w:val="en-US"/>
        </w:rPr>
        <w:t xml:space="preserve"> decided to elaborate</w:t>
      </w:r>
      <w:r>
        <w:rPr>
          <w:lang w:val="en-US"/>
        </w:rPr>
        <w:t>,</w:t>
      </w:r>
      <w:r w:rsidRPr="00683879">
        <w:rPr>
          <w:lang w:val="en-US"/>
        </w:rPr>
        <w:t xml:space="preserve"> as a example</w:t>
      </w:r>
      <w:r>
        <w:rPr>
          <w:lang w:val="en-US"/>
        </w:rPr>
        <w:t>,</w:t>
      </w:r>
      <w:r w:rsidRPr="00683879">
        <w:rPr>
          <w:lang w:val="en-US"/>
        </w:rPr>
        <w:t xml:space="preserve"> an extension of the </w:t>
      </w:r>
      <w:r>
        <w:rPr>
          <w:lang w:val="en-US"/>
        </w:rPr>
        <w:t>NaturalRiskZones data model</w:t>
      </w:r>
      <w:r w:rsidRPr="00683879">
        <w:rPr>
          <w:lang w:val="en-US"/>
        </w:rPr>
        <w:t xml:space="preserve"> to address the Floods Directive specific requirements. </w:t>
      </w:r>
    </w:p>
    <w:p w:rsidR="00766FA1" w:rsidRDefault="00766FA1" w:rsidP="00CA596A">
      <w:pPr>
        <w:autoSpaceDE w:val="0"/>
        <w:autoSpaceDN w:val="0"/>
        <w:adjustRightInd w:val="0"/>
        <w:rPr>
          <w:rFonts w:cs="Arial"/>
          <w:b/>
          <w:color w:val="000000"/>
          <w:lang w:val="en-US"/>
        </w:rPr>
      </w:pPr>
    </w:p>
    <w:p w:rsidR="00766FA1" w:rsidRPr="005F70E0" w:rsidRDefault="00766FA1" w:rsidP="00CA596A">
      <w:pPr>
        <w:autoSpaceDE w:val="0"/>
        <w:autoSpaceDN w:val="0"/>
        <w:adjustRightInd w:val="0"/>
        <w:rPr>
          <w:rFonts w:cs="Arial"/>
          <w:b/>
          <w:color w:val="000000"/>
          <w:lang w:val="en-US"/>
        </w:rPr>
      </w:pPr>
      <w:r w:rsidRPr="005F70E0">
        <w:rPr>
          <w:rFonts w:cs="Arial"/>
          <w:b/>
          <w:color w:val="000000"/>
          <w:lang w:val="en-US"/>
        </w:rPr>
        <w:t xml:space="preserve">Description and explanation: </w:t>
      </w:r>
    </w:p>
    <w:p w:rsidR="00766FA1" w:rsidRDefault="00766FA1" w:rsidP="00CA596A">
      <w:pPr>
        <w:autoSpaceDE w:val="0"/>
        <w:autoSpaceDN w:val="0"/>
        <w:adjustRightInd w:val="0"/>
        <w:rPr>
          <w:rFonts w:cs="Arial"/>
          <w:color w:val="000000"/>
          <w:lang w:val="en-US"/>
        </w:rPr>
      </w:pPr>
    </w:p>
    <w:p w:rsidR="00766FA1" w:rsidRDefault="00766FA1" w:rsidP="00CA596A">
      <w:pPr>
        <w:autoSpaceDE w:val="0"/>
        <w:autoSpaceDN w:val="0"/>
        <w:adjustRightInd w:val="0"/>
        <w:rPr>
          <w:rFonts w:cs="Arial"/>
          <w:color w:val="000000"/>
          <w:lang w:val="en-US"/>
        </w:rPr>
      </w:pPr>
      <w:r w:rsidRPr="005F70E0">
        <w:rPr>
          <w:rFonts w:cs="Arial"/>
          <w:color w:val="000000"/>
          <w:lang w:val="en-US"/>
        </w:rPr>
        <w:t>The model for Floods (“Floods</w:t>
      </w:r>
      <w:r>
        <w:rPr>
          <w:rFonts w:cs="Arial"/>
          <w:color w:val="000000"/>
          <w:lang w:val="en-US"/>
        </w:rPr>
        <w:t>_Example_</w:t>
      </w:r>
      <w:r w:rsidRPr="005F70E0">
        <w:rPr>
          <w:rFonts w:cs="Arial"/>
          <w:color w:val="000000"/>
          <w:lang w:val="en-US"/>
        </w:rPr>
        <w:t>Model”</w:t>
      </w:r>
      <w:r>
        <w:rPr>
          <w:rFonts w:cs="Arial"/>
          <w:color w:val="000000"/>
          <w:lang w:val="en-US"/>
        </w:rPr>
        <w:t xml:space="preserve"> – figure 1</w:t>
      </w:r>
      <w:r w:rsidRPr="005F70E0">
        <w:rPr>
          <w:rFonts w:cs="Arial"/>
          <w:color w:val="000000"/>
          <w:lang w:val="en-US"/>
        </w:rPr>
        <w:t xml:space="preserve">) is an illustrative example demonstrating how the </w:t>
      </w:r>
      <w:r>
        <w:rPr>
          <w:rFonts w:cs="Arial"/>
          <w:color w:val="000000"/>
          <w:lang w:val="en-US"/>
        </w:rPr>
        <w:t>c</w:t>
      </w:r>
      <w:r w:rsidRPr="005F70E0">
        <w:rPr>
          <w:rFonts w:cs="Arial"/>
          <w:color w:val="000000"/>
          <w:lang w:val="en-US"/>
        </w:rPr>
        <w:t>ore</w:t>
      </w:r>
      <w:r>
        <w:rPr>
          <w:rFonts w:cs="Arial"/>
          <w:color w:val="000000"/>
          <w:lang w:val="en-US"/>
        </w:rPr>
        <w:t xml:space="preserve"> </w:t>
      </w:r>
      <w:r w:rsidR="00592A4C" w:rsidRPr="00592A4C">
        <w:rPr>
          <w:rFonts w:cs="Arial"/>
          <w:i/>
          <w:color w:val="000000"/>
          <w:lang w:val="en-US"/>
        </w:rPr>
        <w:t>Natural Risk Zones</w:t>
      </w:r>
      <w:r w:rsidRPr="005F70E0">
        <w:rPr>
          <w:rFonts w:cs="Arial"/>
          <w:color w:val="000000"/>
          <w:lang w:val="en-US"/>
        </w:rPr>
        <w:t xml:space="preserve"> </w:t>
      </w:r>
      <w:r>
        <w:rPr>
          <w:rFonts w:cs="Arial"/>
          <w:color w:val="000000"/>
          <w:lang w:val="en-US"/>
        </w:rPr>
        <w:t>data m</w:t>
      </w:r>
      <w:r w:rsidRPr="005F70E0">
        <w:rPr>
          <w:rFonts w:cs="Arial"/>
          <w:color w:val="000000"/>
          <w:lang w:val="en-US"/>
        </w:rPr>
        <w:t xml:space="preserve">odel could be extended for a specific hazard category – in this case “Flood” - by a data provider. </w:t>
      </w:r>
    </w:p>
    <w:p w:rsidR="00766FA1" w:rsidRDefault="00766FA1" w:rsidP="00CA596A">
      <w:pPr>
        <w:autoSpaceDE w:val="0"/>
        <w:autoSpaceDN w:val="0"/>
        <w:adjustRightInd w:val="0"/>
        <w:rPr>
          <w:rFonts w:cs="Arial"/>
          <w:color w:val="000000"/>
          <w:lang w:val="en-US"/>
        </w:rPr>
      </w:pPr>
    </w:p>
    <w:p w:rsidR="00766FA1" w:rsidRPr="005F70E0" w:rsidRDefault="00766FA1" w:rsidP="00CA596A">
      <w:pPr>
        <w:autoSpaceDE w:val="0"/>
        <w:autoSpaceDN w:val="0"/>
        <w:adjustRightInd w:val="0"/>
        <w:rPr>
          <w:rFonts w:cs="Arial"/>
          <w:color w:val="000000"/>
          <w:lang w:val="en-US"/>
        </w:rPr>
      </w:pPr>
      <w:r w:rsidRPr="005F70E0">
        <w:rPr>
          <w:rFonts w:cs="Arial"/>
          <w:color w:val="000000"/>
          <w:lang w:val="en-US"/>
        </w:rPr>
        <w:t>At this time, Flood is the only hazard category with a Directive (2007/60/EC, so called “Floods Directive”, subsequently abbreviated to</w:t>
      </w:r>
      <w:r w:rsidR="00EF4B43">
        <w:rPr>
          <w:rFonts w:cs="Arial"/>
          <w:color w:val="000000"/>
          <w:lang w:val="en-US"/>
        </w:rPr>
        <w:t xml:space="preserve"> </w:t>
      </w:r>
      <w:r w:rsidRPr="005F70E0">
        <w:rPr>
          <w:rFonts w:cs="Arial"/>
          <w:color w:val="000000"/>
          <w:lang w:val="en-US"/>
        </w:rPr>
        <w:t>“FD”) which requires Member States to provide information about past flood events and their adverse consequences for specific objects, flood hazard and flood risk with associated spatial data. The development of reporting interfaces for FD-reporting requirements was/is part of a process which proceeded in parallel to the development of this data specification and is still on-going</w:t>
      </w:r>
      <w:r w:rsidR="00EF4B43">
        <w:rPr>
          <w:rFonts w:cs="Arial"/>
          <w:color w:val="000000"/>
          <w:lang w:val="en-US"/>
        </w:rPr>
        <w:t xml:space="preserve">. </w:t>
      </w:r>
      <w:r>
        <w:rPr>
          <w:rFonts w:cs="Arial"/>
          <w:color w:val="000000"/>
          <w:lang w:val="en-US"/>
        </w:rPr>
        <w:t>The team</w:t>
      </w:r>
      <w:r w:rsidRPr="005F70E0">
        <w:rPr>
          <w:rFonts w:cs="Arial"/>
          <w:color w:val="000000"/>
          <w:lang w:val="en-US"/>
        </w:rPr>
        <w:t xml:space="preserve"> is in collaboration with the Working Group Floods Drafting Group to ensure consistency between FD reporting requirements and the Natural Risk Zone Data Specification. The constraints shown in the Flood</w:t>
      </w:r>
      <w:r>
        <w:rPr>
          <w:rFonts w:cs="Arial"/>
          <w:color w:val="000000"/>
          <w:lang w:val="en-US"/>
        </w:rPr>
        <w:t>_Example_Model</w:t>
      </w:r>
      <w:r w:rsidRPr="005F70E0">
        <w:rPr>
          <w:rFonts w:cs="Arial"/>
          <w:color w:val="000000"/>
          <w:lang w:val="en-US"/>
        </w:rPr>
        <w:t xml:space="preserve"> reflect requirements which are agreed between MS and EU-Commission and therefore are mentioned in Reporting Sheets of the Floods Directive. Please note that this extension of the </w:t>
      </w:r>
      <w:r w:rsidR="00EF4B43">
        <w:rPr>
          <w:rFonts w:cs="Arial"/>
          <w:color w:val="000000"/>
          <w:lang w:val="en-US"/>
        </w:rPr>
        <w:t xml:space="preserve">NRZ </w:t>
      </w:r>
      <w:r w:rsidRPr="005F70E0">
        <w:rPr>
          <w:rFonts w:cs="Arial"/>
          <w:color w:val="000000"/>
          <w:lang w:val="en-US"/>
        </w:rPr>
        <w:t xml:space="preserve">Core model is not a premature fixing in terms of FD-reporting but TWG NZ have been careful to integrate the contents of the requirements of FD and also candidate types from the INSPIRE Annex I theme Hydrography as far as possible. </w:t>
      </w:r>
    </w:p>
    <w:p w:rsidR="00766FA1" w:rsidRPr="005F70E0" w:rsidRDefault="00766FA1" w:rsidP="00CA596A">
      <w:pPr>
        <w:autoSpaceDE w:val="0"/>
        <w:autoSpaceDN w:val="0"/>
        <w:adjustRightInd w:val="0"/>
        <w:rPr>
          <w:rFonts w:cs="Arial"/>
          <w:color w:val="000000"/>
          <w:lang w:val="en-US"/>
        </w:rPr>
      </w:pPr>
      <w:r w:rsidRPr="005F70E0">
        <w:rPr>
          <w:rFonts w:cs="Arial"/>
          <w:color w:val="000000"/>
          <w:lang w:val="en-US"/>
        </w:rPr>
        <w:t xml:space="preserve">TWG NZ believes that the NZ </w:t>
      </w:r>
      <w:r>
        <w:rPr>
          <w:rFonts w:cs="Arial"/>
          <w:color w:val="000000"/>
          <w:lang w:val="en-US"/>
        </w:rPr>
        <w:t>c</w:t>
      </w:r>
      <w:r w:rsidRPr="005F70E0">
        <w:rPr>
          <w:rFonts w:cs="Arial"/>
          <w:color w:val="000000"/>
          <w:lang w:val="en-US"/>
        </w:rPr>
        <w:t>ore spatial object</w:t>
      </w:r>
      <w:r>
        <w:rPr>
          <w:rFonts w:cs="Arial"/>
          <w:color w:val="000000"/>
          <w:lang w:val="en-US"/>
        </w:rPr>
        <w:t xml:space="preserve"> types definitions </w:t>
      </w:r>
      <w:r w:rsidRPr="005F70E0">
        <w:rPr>
          <w:rFonts w:cs="Arial"/>
          <w:color w:val="000000"/>
          <w:lang w:val="en-US"/>
        </w:rPr>
        <w:t xml:space="preserve">give enough flexibility to data providers for the purposes of modelling FD spatial information to support flood data providers with a floods specific extension which can be re-used and modified. </w:t>
      </w:r>
    </w:p>
    <w:p w:rsidR="00766FA1" w:rsidRDefault="00766FA1" w:rsidP="00CA596A">
      <w:pPr>
        <w:autoSpaceDE w:val="0"/>
        <w:autoSpaceDN w:val="0"/>
        <w:adjustRightInd w:val="0"/>
        <w:rPr>
          <w:rFonts w:cs="Arial"/>
          <w:color w:val="000000"/>
          <w:lang w:val="en-US"/>
        </w:rPr>
      </w:pPr>
    </w:p>
    <w:p w:rsidR="00766FA1" w:rsidRPr="005F70E0" w:rsidRDefault="00766FA1" w:rsidP="00CA596A">
      <w:pPr>
        <w:autoSpaceDE w:val="0"/>
        <w:autoSpaceDN w:val="0"/>
        <w:adjustRightInd w:val="0"/>
        <w:rPr>
          <w:rFonts w:cs="Arial"/>
          <w:color w:val="000000"/>
          <w:lang w:val="en-US"/>
        </w:rPr>
      </w:pPr>
      <w:r w:rsidRPr="005F70E0">
        <w:rPr>
          <w:rFonts w:cs="Arial"/>
          <w:color w:val="000000"/>
          <w:lang w:val="en-US"/>
        </w:rPr>
        <w:t xml:space="preserve">It is important to recognise that it has not been possible to provide the generally accepted “flood types” (with regard to definition nor description). Therefore, further specification of this example model may be necessary by data providers for example by using the “list of flood types” which was developed for Floods Directive-reporting. It was recognised that data providers, other than those reporting for the </w:t>
      </w:r>
      <w:r>
        <w:rPr>
          <w:rFonts w:cs="Arial"/>
          <w:color w:val="000000"/>
          <w:lang w:val="en-US"/>
        </w:rPr>
        <w:t>“Floods_Example_Model”, the team</w:t>
      </w:r>
      <w:r w:rsidRPr="005F70E0">
        <w:rPr>
          <w:rFonts w:cs="Arial"/>
          <w:color w:val="000000"/>
          <w:lang w:val="en-US"/>
        </w:rPr>
        <w:t xml:space="preserve"> considered all spatial object components which are relevant for different steps of implementing FD but modelled the links between single components of the model voidable. </w:t>
      </w:r>
    </w:p>
    <w:p w:rsidR="00766FA1" w:rsidRPr="005F70E0" w:rsidRDefault="00766FA1" w:rsidP="00CA596A">
      <w:pPr>
        <w:autoSpaceDE w:val="0"/>
        <w:autoSpaceDN w:val="0"/>
        <w:adjustRightInd w:val="0"/>
        <w:rPr>
          <w:rFonts w:cs="Arial"/>
          <w:color w:val="000000"/>
          <w:lang w:val="en-US"/>
        </w:rPr>
      </w:pPr>
      <w:r w:rsidRPr="005F70E0">
        <w:rPr>
          <w:rFonts w:cs="Arial"/>
          <w:color w:val="000000"/>
          <w:lang w:val="en-US"/>
        </w:rPr>
        <w:t xml:space="preserve">For the first stage of the FD reporting cycle (left-hand side in model: “PreliminaryFRAssessment”) </w:t>
      </w:r>
      <w:r>
        <w:rPr>
          <w:rFonts w:cs="Arial"/>
          <w:color w:val="000000"/>
          <w:lang w:val="en-US"/>
        </w:rPr>
        <w:t>the team</w:t>
      </w:r>
      <w:r w:rsidRPr="005F70E0">
        <w:rPr>
          <w:rFonts w:cs="Arial"/>
          <w:color w:val="000000"/>
          <w:lang w:val="en-US"/>
        </w:rPr>
        <w:t xml:space="preserve"> assumes that a Preliminary Flood Risk Assessment could be carried out in areas for which it is known are prone to inundation (as feature</w:t>
      </w:r>
      <w:r w:rsidR="00EF4B43">
        <w:rPr>
          <w:rFonts w:cs="Arial"/>
          <w:color w:val="000000"/>
          <w:lang w:val="en-US"/>
        </w:rPr>
        <w:t xml:space="preserve"> t</w:t>
      </w:r>
      <w:r w:rsidRPr="005F70E0">
        <w:rPr>
          <w:rFonts w:cs="Arial"/>
          <w:color w:val="000000"/>
          <w:lang w:val="en-US"/>
        </w:rPr>
        <w:t>ype “Inundated</w:t>
      </w:r>
      <w:r w:rsidR="00EF4B43">
        <w:rPr>
          <w:rFonts w:cs="Arial"/>
          <w:color w:val="000000"/>
          <w:lang w:val="en-US"/>
        </w:rPr>
        <w:t>L</w:t>
      </w:r>
      <w:r w:rsidRPr="005F70E0">
        <w:rPr>
          <w:rFonts w:cs="Arial"/>
          <w:color w:val="000000"/>
          <w:lang w:val="en-US"/>
        </w:rPr>
        <w:t>and” and InundationValue were modelled in Annex I by TWG Hydrography). Due to this “PreliminaryFRAssessment” as a data</w:t>
      </w:r>
      <w:r w:rsidR="00EF4B43">
        <w:rPr>
          <w:rFonts w:cs="Arial"/>
          <w:color w:val="000000"/>
          <w:lang w:val="en-US"/>
        </w:rPr>
        <w:t xml:space="preserve"> t</w:t>
      </w:r>
      <w:r w:rsidRPr="005F70E0">
        <w:rPr>
          <w:rFonts w:cs="Arial"/>
          <w:color w:val="000000"/>
          <w:lang w:val="en-US"/>
        </w:rPr>
        <w:t>ype contains the feature</w:t>
      </w:r>
      <w:r w:rsidR="00EF4B43">
        <w:rPr>
          <w:rFonts w:cs="Arial"/>
          <w:color w:val="000000"/>
          <w:lang w:val="en-US"/>
        </w:rPr>
        <w:t xml:space="preserve"> t</w:t>
      </w:r>
      <w:r w:rsidRPr="005F70E0">
        <w:rPr>
          <w:rFonts w:cs="Arial"/>
          <w:color w:val="000000"/>
          <w:lang w:val="en-US"/>
        </w:rPr>
        <w:t>ype “InundatedLand” or to view it another way around “InundatedLand” could be one component of a “PreliminaryFRAssessment”. T</w:t>
      </w:r>
      <w:r>
        <w:rPr>
          <w:rFonts w:cs="Arial"/>
          <w:color w:val="000000"/>
          <w:lang w:val="en-US"/>
        </w:rPr>
        <w:t xml:space="preserve">he team </w:t>
      </w:r>
      <w:r w:rsidRPr="005F70E0">
        <w:rPr>
          <w:rFonts w:cs="Arial"/>
          <w:color w:val="000000"/>
          <w:lang w:val="en-US"/>
        </w:rPr>
        <w:t xml:space="preserve">also assumes that knowledge about inundation prone areas is derived from (documented) observation of flood events (“ObservedEvent”) that have happened in the recent past (in FD terminology = “past flood events”). An observed event that is worthy of being documented with an extent is commonly named (e.g. </w:t>
      </w:r>
      <w:r w:rsidRPr="005F70E0">
        <w:rPr>
          <w:rFonts w:cs="Arial"/>
          <w:i/>
          <w:iCs/>
          <w:color w:val="000000"/>
          <w:lang w:val="en-US"/>
        </w:rPr>
        <w:t xml:space="preserve">fictionally </w:t>
      </w:r>
      <w:r w:rsidRPr="005F70E0">
        <w:rPr>
          <w:rFonts w:cs="Arial"/>
          <w:color w:val="000000"/>
          <w:lang w:val="en-US"/>
        </w:rPr>
        <w:t>“flood of Paris 1998”) but not necessarily (“nameOfEvent” therefore is voidable). When an event is observed</w:t>
      </w:r>
      <w:r>
        <w:rPr>
          <w:rFonts w:cs="Arial"/>
          <w:color w:val="000000"/>
          <w:lang w:val="en-US"/>
        </w:rPr>
        <w:t>,</w:t>
      </w:r>
      <w:r w:rsidRPr="005F70E0">
        <w:rPr>
          <w:rFonts w:cs="Arial"/>
          <w:color w:val="000000"/>
          <w:lang w:val="en-US"/>
        </w:rPr>
        <w:t xml:space="preserve"> it is usually known when its occu</w:t>
      </w:r>
      <w:r>
        <w:rPr>
          <w:rFonts w:cs="Arial"/>
          <w:color w:val="000000"/>
          <w:lang w:val="en-US"/>
        </w:rPr>
        <w:t>r</w:t>
      </w:r>
      <w:r w:rsidRPr="005F70E0">
        <w:rPr>
          <w:rFonts w:cs="Arial"/>
          <w:color w:val="000000"/>
          <w:lang w:val="en-US"/>
        </w:rPr>
        <w:t>rence starts (“validFrom”) and ends (“validTo”); “validFrom” matches with the FD-requirement to provide information about “DateOfCommencement” while the time gap between “validFrom” and “validTo” matches with FD-requirement “duration”. To refl</w:t>
      </w:r>
      <w:r>
        <w:rPr>
          <w:rFonts w:cs="Arial"/>
          <w:color w:val="000000"/>
          <w:lang w:val="en-US"/>
        </w:rPr>
        <w:t>ect FD-requirements with regard</w:t>
      </w:r>
      <w:r w:rsidRPr="005F70E0">
        <w:rPr>
          <w:rFonts w:cs="Arial"/>
          <w:color w:val="000000"/>
          <w:lang w:val="en-US"/>
        </w:rPr>
        <w:t xml:space="preserve"> to different scenarios addressed by “Recurrence” respectively “Frequency” (remark: in other context</w:t>
      </w:r>
      <w:r>
        <w:rPr>
          <w:rFonts w:cs="Arial"/>
          <w:color w:val="000000"/>
          <w:lang w:val="en-US"/>
        </w:rPr>
        <w:t>,</w:t>
      </w:r>
      <w:r w:rsidRPr="005F70E0">
        <w:rPr>
          <w:rFonts w:cs="Arial"/>
          <w:color w:val="000000"/>
          <w:lang w:val="en-US"/>
        </w:rPr>
        <w:t xml:space="preserve"> terms like “return period” or “probability” are used)</w:t>
      </w:r>
      <w:r>
        <w:rPr>
          <w:rFonts w:cs="Arial"/>
          <w:color w:val="000000"/>
          <w:lang w:val="en-US"/>
        </w:rPr>
        <w:t>, the team</w:t>
      </w:r>
      <w:r w:rsidRPr="005F70E0">
        <w:rPr>
          <w:rFonts w:cs="Arial"/>
          <w:color w:val="000000"/>
          <w:lang w:val="en-US"/>
        </w:rPr>
        <w:t xml:space="preserve"> included additionally “likelihoodOfOccurrence” and for the expression of related measurable/quantifiable characteristics “magnitudeOrIntensity” as voidable attributes. It was further noted that an “ObservedEvent” is not always an area (a polygon); therefore, the geometry is “GM_Object” which allows a user to provide any kind of geometry type. This enables data providers to deliver spatial information about historical (flood) events (for which precise extents are not available) by providing the most suitable geometry to represent the affected area (e. g. in some cases historical storm surges modified the shape of a coastal area substantially, therefore it is difficult to provide spatial information about the flood extent). </w:t>
      </w:r>
    </w:p>
    <w:p w:rsidR="00766FA1" w:rsidRPr="005F70E0" w:rsidRDefault="00766FA1" w:rsidP="00CA596A">
      <w:pPr>
        <w:autoSpaceDE w:val="0"/>
        <w:autoSpaceDN w:val="0"/>
        <w:adjustRightInd w:val="0"/>
        <w:rPr>
          <w:rFonts w:cs="Arial"/>
          <w:color w:val="000000"/>
          <w:lang w:val="en-US"/>
        </w:rPr>
      </w:pPr>
      <w:r w:rsidRPr="005F70E0">
        <w:rPr>
          <w:rFonts w:cs="Arial"/>
          <w:color w:val="000000"/>
          <w:lang w:val="en-US"/>
        </w:rPr>
        <w:t xml:space="preserve">Another spatial object type for “PreliminaryFRAssessment” is “PotentialFloodedArea” as the result of the PreliminaryFloodRiskAssessment (“PotentialFloodedArea” represents FD-“Areas with potential significant flood risk”) with its respective delineation of the spatial object type “AbstractHazardArea”. </w:t>
      </w:r>
    </w:p>
    <w:p w:rsidR="00766FA1" w:rsidRPr="005F70E0" w:rsidRDefault="00766FA1" w:rsidP="00CA596A">
      <w:pPr>
        <w:autoSpaceDE w:val="0"/>
        <w:autoSpaceDN w:val="0"/>
        <w:adjustRightInd w:val="0"/>
        <w:rPr>
          <w:rFonts w:cs="Arial"/>
          <w:color w:val="000000"/>
          <w:lang w:val="en-US"/>
        </w:rPr>
      </w:pPr>
      <w:r w:rsidRPr="005F70E0">
        <w:rPr>
          <w:rFonts w:cs="Arial"/>
          <w:color w:val="000000"/>
          <w:lang w:val="en-US"/>
        </w:rPr>
        <w:t>Using the spatial object type “PotentialFloodedAreaElement” the object is considered a component of “PotentialFloodedArea” as different flood scenarios (as mentioned in FD art. 6) are generally related to different flood extents and corresponding measurable/quantifiable characteristics and are essentially input for the preparation of FD_FloodHazardMap. This is additionally addressed by setting the constraints in the two upper NOTE-boxes in the diagram. Furthermore</w:t>
      </w:r>
      <w:r>
        <w:rPr>
          <w:rFonts w:cs="Arial"/>
          <w:color w:val="000000"/>
          <w:lang w:val="en-US"/>
        </w:rPr>
        <w:t>,</w:t>
      </w:r>
      <w:r w:rsidRPr="005F70E0">
        <w:rPr>
          <w:rFonts w:cs="Arial"/>
          <w:color w:val="000000"/>
          <w:lang w:val="en-US"/>
        </w:rPr>
        <w:t xml:space="preserve"> “PotentialFloodedAreaElement” is required in considering that a potential flooded area as a result of modeling could be provided as vector geometry or coverage. </w:t>
      </w:r>
    </w:p>
    <w:p w:rsidR="00766FA1" w:rsidRDefault="00766FA1" w:rsidP="00CA596A">
      <w:pPr>
        <w:autoSpaceDE w:val="0"/>
        <w:autoSpaceDN w:val="0"/>
        <w:adjustRightInd w:val="0"/>
        <w:rPr>
          <w:rFonts w:cs="Arial"/>
          <w:color w:val="000000"/>
          <w:lang w:val="en-US"/>
        </w:rPr>
      </w:pPr>
      <w:r w:rsidRPr="005F70E0">
        <w:rPr>
          <w:rFonts w:cs="Arial"/>
          <w:color w:val="000000"/>
          <w:lang w:val="en-US"/>
        </w:rPr>
        <w:t xml:space="preserve">The second step in terms of FD-implementation also requires the preparation of Flood Risk Maps for the specific flood extents of each scenario as FD_Flood Hazard Maps are the basis for FD_FloodRiskMaps. </w:t>
      </w:r>
    </w:p>
    <w:p w:rsidR="00766FA1" w:rsidRDefault="00766FA1" w:rsidP="00CA596A">
      <w:pPr>
        <w:autoSpaceDE w:val="0"/>
        <w:autoSpaceDN w:val="0"/>
        <w:adjustRightInd w:val="0"/>
        <w:rPr>
          <w:rFonts w:cs="Arial"/>
          <w:color w:val="000000"/>
          <w:lang w:val="en-US"/>
        </w:rPr>
      </w:pPr>
    </w:p>
    <w:p w:rsidR="00766FA1" w:rsidRDefault="00766FA1" w:rsidP="00CA596A">
      <w:pPr>
        <w:autoSpaceDE w:val="0"/>
        <w:autoSpaceDN w:val="0"/>
        <w:adjustRightInd w:val="0"/>
        <w:rPr>
          <w:rFonts w:cs="Arial"/>
          <w:color w:val="000000"/>
          <w:lang w:val="en-US"/>
        </w:rPr>
      </w:pPr>
      <w:r>
        <w:rPr>
          <w:rFonts w:cs="Arial"/>
          <w:color w:val="000000"/>
          <w:lang w:val="en-US"/>
        </w:rPr>
        <w:t>On the Flood Hazard Ma</w:t>
      </w:r>
      <w:r w:rsidR="00EF4B43">
        <w:rPr>
          <w:rFonts w:cs="Arial"/>
          <w:color w:val="000000"/>
          <w:lang w:val="en-US"/>
        </w:rPr>
        <w:t xml:space="preserve">p </w:t>
      </w:r>
      <w:r>
        <w:rPr>
          <w:rFonts w:cs="Arial"/>
          <w:color w:val="000000"/>
          <w:lang w:val="en-US"/>
        </w:rPr>
        <w:t>“PotentialFloodedAreaElement” obje</w:t>
      </w:r>
      <w:r w:rsidR="00EF4B43">
        <w:rPr>
          <w:rFonts w:cs="Arial"/>
          <w:color w:val="000000"/>
          <w:lang w:val="en-US"/>
        </w:rPr>
        <w:t>c</w:t>
      </w:r>
      <w:r>
        <w:rPr>
          <w:rFonts w:cs="Arial"/>
          <w:color w:val="000000"/>
          <w:lang w:val="en-US"/>
        </w:rPr>
        <w:t xml:space="preserve">ts </w:t>
      </w:r>
    </w:p>
    <w:p w:rsidR="00766FA1" w:rsidRDefault="00766FA1" w:rsidP="00CA596A">
      <w:pPr>
        <w:autoSpaceDE w:val="0"/>
        <w:autoSpaceDN w:val="0"/>
        <w:adjustRightInd w:val="0"/>
        <w:rPr>
          <w:rFonts w:cs="Arial"/>
          <w:color w:val="000000"/>
          <w:lang w:val="en-US"/>
        </w:rPr>
      </w:pPr>
      <w:r>
        <w:rPr>
          <w:rFonts w:cs="Arial"/>
          <w:color w:val="000000"/>
          <w:lang w:val="en-US"/>
        </w:rPr>
        <w:t xml:space="preserve">The “PotentialFloodedArea” objects that are represented nn the Flood Risk Map, are the same that are </w:t>
      </w:r>
      <w:r w:rsidR="00EF4B43">
        <w:rPr>
          <w:rFonts w:cs="Arial"/>
          <w:color w:val="000000"/>
          <w:lang w:val="en-US"/>
        </w:rPr>
        <w:t>represented</w:t>
      </w:r>
      <w:r>
        <w:rPr>
          <w:rFonts w:cs="Arial"/>
          <w:color w:val="000000"/>
          <w:lang w:val="en-US"/>
        </w:rPr>
        <w:t xml:space="preserve"> on a flood hazard map. Upon the flood hazard map, the “PotentialFloodedAreaElements” that are associated to the potential flooded area are also represented.</w:t>
      </w:r>
    </w:p>
    <w:p w:rsidR="00766FA1" w:rsidRDefault="00766FA1" w:rsidP="00CA596A">
      <w:pPr>
        <w:autoSpaceDE w:val="0"/>
        <w:autoSpaceDN w:val="0"/>
        <w:adjustRightInd w:val="0"/>
        <w:rPr>
          <w:rFonts w:cs="Arial"/>
          <w:color w:val="000000"/>
          <w:lang w:val="en-US"/>
        </w:rPr>
      </w:pPr>
      <w:r w:rsidRPr="005F70E0">
        <w:rPr>
          <w:rFonts w:cs="Arial"/>
          <w:color w:val="000000"/>
          <w:lang w:val="en-US"/>
        </w:rPr>
        <w:t xml:space="preserve">The constraints in the upper NOTE-box belonging to “FD_FloodHazardMap” reflect the given possibility to limit scenarios for flooding due to groundwater or seawater to extreme event scenarios with a low probability). </w:t>
      </w:r>
    </w:p>
    <w:p w:rsidR="00766FA1" w:rsidRPr="005F70E0" w:rsidRDefault="00766FA1" w:rsidP="00CA596A">
      <w:pPr>
        <w:autoSpaceDE w:val="0"/>
        <w:autoSpaceDN w:val="0"/>
        <w:adjustRightInd w:val="0"/>
        <w:rPr>
          <w:rFonts w:cs="Arial"/>
          <w:color w:val="000000"/>
          <w:lang w:val="en-US"/>
        </w:rPr>
      </w:pPr>
      <w:r w:rsidRPr="005F70E0">
        <w:rPr>
          <w:rFonts w:cs="Arial"/>
          <w:color w:val="000000"/>
          <w:lang w:val="en-US"/>
        </w:rPr>
        <w:t xml:space="preserve">The NOTE-box belonging to “FD_FloodRiskMap” reflects the FD-requirement to show “potential adverse consequences” for different subjects of protection which could occur in the case of flooding - and this for each flood scenario. FD requests that other factors are indicated, for example the “indicative number of inhabitants potentially affected”, “type of economic activity of the area potentially affected” etc. </w:t>
      </w:r>
    </w:p>
    <w:p w:rsidR="00766FA1" w:rsidRPr="005F70E0" w:rsidRDefault="00766FA1" w:rsidP="00CA596A">
      <w:pPr>
        <w:autoSpaceDE w:val="0"/>
        <w:autoSpaceDN w:val="0"/>
        <w:adjustRightInd w:val="0"/>
        <w:rPr>
          <w:rFonts w:cs="Arial"/>
          <w:color w:val="000000"/>
          <w:lang w:val="en-US"/>
        </w:rPr>
      </w:pPr>
      <w:r w:rsidRPr="005F70E0">
        <w:rPr>
          <w:rFonts w:cs="Arial"/>
          <w:color w:val="000000"/>
          <w:lang w:val="en-US"/>
        </w:rPr>
        <w:t xml:space="preserve">Because </w:t>
      </w:r>
      <w:r w:rsidR="00EF4B43">
        <w:rPr>
          <w:rFonts w:cs="Arial"/>
          <w:color w:val="000000"/>
          <w:lang w:val="en-US"/>
        </w:rPr>
        <w:t xml:space="preserve">the </w:t>
      </w:r>
      <w:r w:rsidRPr="005F70E0">
        <w:rPr>
          <w:rFonts w:cs="Arial"/>
          <w:color w:val="000000"/>
          <w:lang w:val="en-US"/>
        </w:rPr>
        <w:t>NZ data specification has to represent all hazard/risk categories TWG NZ used “</w:t>
      </w:r>
      <w:r>
        <w:rPr>
          <w:rFonts w:cs="Arial"/>
          <w:color w:val="000000"/>
          <w:lang w:val="en-US"/>
        </w:rPr>
        <w:t>E</w:t>
      </w:r>
      <w:r w:rsidRPr="005F70E0">
        <w:rPr>
          <w:rFonts w:cs="Arial"/>
          <w:color w:val="000000"/>
          <w:lang w:val="en-US"/>
        </w:rPr>
        <w:t xml:space="preserve">xposed element” as a more neutral term. “Potential Adverse Consequences” and also “Adverse Consequences” (see below) respectively subjects of protection are represented in the </w:t>
      </w:r>
      <w:r w:rsidR="00592A4C" w:rsidRPr="00592A4C">
        <w:rPr>
          <w:rFonts w:cs="Arial"/>
          <w:i/>
          <w:color w:val="000000"/>
          <w:lang w:val="en-US"/>
        </w:rPr>
        <w:t>Natural Risk Zones</w:t>
      </w:r>
      <w:r w:rsidRPr="005F70E0">
        <w:rPr>
          <w:rFonts w:cs="Arial"/>
          <w:color w:val="000000"/>
          <w:lang w:val="en-US"/>
        </w:rPr>
        <w:t xml:space="preserve"> Core by the spatial object type “AbstractExposedElement” which could be specified in terms of floods by using the FD-list “adverse consequences”. Specific </w:t>
      </w:r>
      <w:r>
        <w:rPr>
          <w:rFonts w:cs="Arial"/>
          <w:color w:val="000000"/>
          <w:lang w:val="en-US"/>
        </w:rPr>
        <w:t>“E</w:t>
      </w:r>
      <w:r w:rsidRPr="005F70E0">
        <w:rPr>
          <w:rFonts w:cs="Arial"/>
          <w:color w:val="000000"/>
          <w:lang w:val="en-US"/>
        </w:rPr>
        <w:t>xposed</w:t>
      </w:r>
      <w:r>
        <w:rPr>
          <w:rFonts w:cs="Arial"/>
          <w:color w:val="000000"/>
          <w:lang w:val="en-US"/>
        </w:rPr>
        <w:t xml:space="preserve"> e</w:t>
      </w:r>
      <w:r w:rsidRPr="005F70E0">
        <w:rPr>
          <w:rFonts w:cs="Arial"/>
          <w:color w:val="000000"/>
          <w:lang w:val="en-US"/>
        </w:rPr>
        <w:t>lements</w:t>
      </w:r>
      <w:r>
        <w:rPr>
          <w:rFonts w:cs="Arial"/>
          <w:color w:val="000000"/>
          <w:lang w:val="en-US"/>
        </w:rPr>
        <w:t>”</w:t>
      </w:r>
      <w:r w:rsidRPr="005F70E0">
        <w:rPr>
          <w:rFonts w:cs="Arial"/>
          <w:color w:val="000000"/>
          <w:lang w:val="en-US"/>
        </w:rPr>
        <w:t xml:space="preserve"> are components of other INSPIRE data specifications. </w:t>
      </w:r>
    </w:p>
    <w:p w:rsidR="00766FA1" w:rsidRPr="005F70E0" w:rsidRDefault="002E751E" w:rsidP="005F70E0">
      <w:pPr>
        <w:rPr>
          <w:lang w:eastAsia="ja-JP"/>
        </w:rPr>
      </w:pPr>
      <w:r>
        <w:rPr>
          <w:noProof/>
          <w:lang w:val="en-US" w:eastAsia="en-US"/>
        </w:rPr>
        <w:drawing>
          <wp:inline distT="0" distB="0" distL="0" distR="0">
            <wp:extent cx="5654040" cy="8892540"/>
            <wp:effectExtent l="0" t="0" r="381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54040" cy="8892540"/>
                    </a:xfrm>
                    <a:prstGeom prst="rect">
                      <a:avLst/>
                    </a:prstGeom>
                    <a:noFill/>
                    <a:ln>
                      <a:noFill/>
                    </a:ln>
                  </pic:spPr>
                </pic:pic>
              </a:graphicData>
            </a:graphic>
          </wp:inline>
        </w:drawing>
      </w:r>
      <w:bookmarkEnd w:id="0"/>
    </w:p>
    <w:sectPr w:rsidR="00766FA1" w:rsidRPr="005F70E0" w:rsidSect="002B562B">
      <w:headerReference w:type="even" r:id="rId39"/>
      <w:headerReference w:type="default" r:id="rId40"/>
      <w:pgSz w:w="11907" w:h="16840" w:code="9"/>
      <w:pgMar w:top="1418" w:right="1418" w:bottom="1418" w:left="141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1312" w:rsidRDefault="00A91312">
      <w:r>
        <w:separator/>
      </w:r>
    </w:p>
    <w:p w:rsidR="00A91312" w:rsidRDefault="00A91312"/>
  </w:endnote>
  <w:endnote w:type="continuationSeparator" w:id="0">
    <w:p w:rsidR="00A91312" w:rsidRDefault="00A91312">
      <w:r>
        <w:continuationSeparator/>
      </w:r>
    </w:p>
    <w:p w:rsidR="00A91312" w:rsidRDefault="00A913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font311">
    <w:altName w:val="Times New Roman"/>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imes">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Book Antiqua">
    <w:panose1 w:val="02040602050305030304"/>
    <w:charset w:val="00"/>
    <w:family w:val="roman"/>
    <w:pitch w:val="variable"/>
    <w:sig w:usb0="00000287" w:usb1="00000000" w:usb2="00000000" w:usb3="00000000" w:csb0="0000009F" w:csb1="00000000"/>
  </w:font>
  <w:font w:name="V&amp;W Syntax (Adobe)">
    <w:altName w:val="Arial Narrow"/>
    <w:panose1 w:val="00000000000000000000"/>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Lucida Sans">
    <w:panose1 w:val="020B0703040504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Arial Black">
    <w:panose1 w:val="020B0A04020102020204"/>
    <w:charset w:val="00"/>
    <w:family w:val="swiss"/>
    <w:pitch w:val="variable"/>
    <w:sig w:usb0="00000287" w:usb1="00000000" w:usb2="00000000" w:usb3="00000000" w:csb0="0000009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Trebuchet MS">
    <w:panose1 w:val="020B0603020202020204"/>
    <w:charset w:val="00"/>
    <w:family w:val="swiss"/>
    <w:pitch w:val="variable"/>
    <w:sig w:usb0="00000287" w:usb1="00000000" w:usb2="00000000" w:usb3="00000000" w:csb0="0000009F" w:csb1="00000000"/>
  </w:font>
  <w:font w:name="Luxi Mono">
    <w:altName w:val="Arial"/>
    <w:panose1 w:val="00000000000000000000"/>
    <w:charset w:val="00"/>
    <w:family w:val="modern"/>
    <w:notTrueType/>
    <w:pitch w:val="default"/>
    <w:sig w:usb0="00000003" w:usb1="00000000" w:usb2="00000000" w:usb3="00000000" w:csb0="00000001" w:csb1="00000000"/>
  </w:font>
  <w:font w:name="TimesNewRoman">
    <w:altName w:val="Arial Unicode MS"/>
    <w:panose1 w:val="00000000000000000000"/>
    <w:charset w:val="80"/>
    <w:family w:val="auto"/>
    <w:notTrueType/>
    <w:pitch w:val="default"/>
    <w:sig w:usb0="00000003" w:usb1="08070000" w:usb2="00000010" w:usb3="00000000" w:csb0="00020001" w:csb1="00000000"/>
  </w:font>
  <w:font w:name="Garamond">
    <w:panose1 w:val="02020404030301010803"/>
    <w:charset w:val="00"/>
    <w:family w:val="roman"/>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ArialMT">
    <w:panose1 w:val="00000000000000000000"/>
    <w:charset w:val="00"/>
    <w:family w:val="swiss"/>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EUAlbertina">
    <w:panose1 w:val="00000000000000000000"/>
    <w:charset w:val="00"/>
    <w:family w:val="auto"/>
    <w:notTrueType/>
    <w:pitch w:val="default"/>
    <w:sig w:usb0="00000003" w:usb1="00000000" w:usb2="00000000" w:usb3="00000000" w:csb0="00000001" w:csb1="00000000"/>
  </w:font>
  <w:font w:name="AdvTimes">
    <w:altName w:val="Times New Roman"/>
    <w:panose1 w:val="00000000000000000000"/>
    <w:charset w:val="00"/>
    <w:family w:val="auto"/>
    <w:notTrueType/>
    <w:pitch w:val="default"/>
    <w:sig w:usb0="00000003" w:usb1="00000000" w:usb2="00000000" w:usb3="00000000" w:csb0="00000001" w:csb1="00000000"/>
  </w:font>
  <w:font w:name="Symbol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35F9" w:rsidRDefault="00CE35F9" w:rsidP="00137DE2">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CE35F9" w:rsidRDefault="00CE35F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35F9" w:rsidRDefault="00CE35F9" w:rsidP="00137DE2">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1312" w:rsidRDefault="00A91312">
      <w:r>
        <w:separator/>
      </w:r>
    </w:p>
    <w:p w:rsidR="00A91312" w:rsidRDefault="00A91312"/>
  </w:footnote>
  <w:footnote w:type="continuationSeparator" w:id="0">
    <w:p w:rsidR="00A91312" w:rsidRDefault="00A91312">
      <w:r>
        <w:continuationSeparator/>
      </w:r>
    </w:p>
    <w:p w:rsidR="00A91312" w:rsidRDefault="00A91312"/>
  </w:footnote>
  <w:footnote w:id="1">
    <w:p w:rsidR="00CE35F9" w:rsidRPr="00BD2C54" w:rsidRDefault="00CE35F9">
      <w:pPr>
        <w:pStyle w:val="FootnoteText"/>
        <w:rPr>
          <w:lang w:val="en-US"/>
        </w:rPr>
      </w:pPr>
      <w:r>
        <w:rPr>
          <w:rStyle w:val="FootnoteReference"/>
        </w:rPr>
        <w:footnoteRef/>
      </w:r>
      <w:r>
        <w:t xml:space="preserve"> </w:t>
      </w:r>
      <w:r>
        <w:rPr>
          <w:lang w:val="en-US"/>
        </w:rPr>
        <w:t xml:space="preserve">The common document template is available in the “Framework documents” section of the data specifications web page at </w:t>
      </w:r>
      <w:hyperlink r:id="rId1" w:history="1">
        <w:r w:rsidRPr="00E66498">
          <w:rPr>
            <w:rStyle w:val="Hyperlink"/>
            <w:lang w:val="en-US"/>
          </w:rPr>
          <w:t>http://inspire.jrc.ec.europa.eu/index.cfm/pageid/2</w:t>
        </w:r>
      </w:hyperlink>
    </w:p>
  </w:footnote>
  <w:footnote w:id="2">
    <w:p w:rsidR="00CE35F9" w:rsidRPr="001F4FE8" w:rsidRDefault="00CE35F9" w:rsidP="009C3BA9">
      <w:pPr>
        <w:pStyle w:val="Footer"/>
      </w:pPr>
      <w:r>
        <w:rPr>
          <w:rStyle w:val="FootnoteReference"/>
        </w:rPr>
        <w:footnoteRef/>
      </w:r>
      <w:r>
        <w:t xml:space="preserve"> </w:t>
      </w:r>
      <w:r w:rsidRPr="001F4FE8">
        <w:t xml:space="preserve">For </w:t>
      </w:r>
      <w:r>
        <w:t xml:space="preserve">all 34 </w:t>
      </w:r>
      <w:r w:rsidRPr="001F4FE8">
        <w:t>Annex I</w:t>
      </w:r>
      <w:r>
        <w:t>,II and III</w:t>
      </w:r>
      <w:r w:rsidRPr="001F4FE8">
        <w:t xml:space="preserve"> data</w:t>
      </w:r>
      <w:r>
        <w:t xml:space="preserve"> themes</w:t>
      </w:r>
      <w:r w:rsidRPr="001F4FE8">
        <w:t>: within two years of the adoption of the corresponding Implementing Rules for newly collected and extensively restructured data and within 5 years for other data in electronic format still in use</w:t>
      </w:r>
    </w:p>
  </w:footnote>
  <w:footnote w:id="3">
    <w:p w:rsidR="00CE35F9" w:rsidRDefault="00CE35F9" w:rsidP="00893529">
      <w:pPr>
        <w:pStyle w:val="HTMLPreformatted"/>
      </w:pPr>
      <w:r w:rsidRPr="007322B0">
        <w:rPr>
          <w:rStyle w:val="FootnoteReference"/>
        </w:rPr>
        <w:footnoteRef/>
      </w:r>
      <w:r w:rsidRPr="007322B0">
        <w:rPr>
          <w:rStyle w:val="FootnoteReference"/>
        </w:rPr>
        <w:t xml:space="preserve"> </w:t>
      </w:r>
      <w:r w:rsidRPr="00893529">
        <w:rPr>
          <w:rFonts w:ascii="Arial" w:hAnsi="Arial" w:cs="Times New Roman"/>
          <w:lang w:val="en-GB"/>
        </w:rPr>
        <w:t>The current status of registered SDICs/LMOs is available via</w:t>
      </w:r>
      <w:r>
        <w:rPr>
          <w:rFonts w:ascii="Arial" w:hAnsi="Arial" w:cs="Times New Roman"/>
          <w:lang w:val="en-GB"/>
        </w:rPr>
        <w:t xml:space="preserve"> </w:t>
      </w:r>
      <w:r w:rsidRPr="00893529">
        <w:rPr>
          <w:rFonts w:ascii="Arial" w:hAnsi="Arial" w:cs="Times New Roman"/>
          <w:lang w:val="en-GB"/>
        </w:rPr>
        <w:t>INSPIRE website:</w:t>
      </w:r>
      <w:r>
        <w:t xml:space="preserve"> </w:t>
      </w:r>
      <w:hyperlink r:id="rId2" w:tooltip="blocked::http://inspire.jrc.ec.europa.eu/index.cfm/pageid/42" w:history="1">
        <w:r w:rsidRPr="00893529">
          <w:rPr>
            <w:rStyle w:val="Hyperlink"/>
            <w:rFonts w:cs="Times New Roman"/>
            <w:szCs w:val="14"/>
            <w:lang w:val="en-GB"/>
          </w:rPr>
          <w:t>http://inspire.jrc.ec.europa.eu/index.cfm/pageid/42</w:t>
        </w:r>
      </w:hyperlink>
    </w:p>
  </w:footnote>
  <w:footnote w:id="4">
    <w:p w:rsidR="00CE35F9" w:rsidRPr="00587A4B" w:rsidRDefault="00CE35F9" w:rsidP="000A2821">
      <w:pPr>
        <w:pStyle w:val="Footer"/>
      </w:pPr>
      <w:r w:rsidRPr="007322B0">
        <w:rPr>
          <w:rStyle w:val="FootnoteReference"/>
          <w:color w:val="000000"/>
        </w:rPr>
        <w:footnoteRef/>
      </w:r>
      <w:r w:rsidRPr="007322B0">
        <w:rPr>
          <w:rStyle w:val="FootnoteReference"/>
          <w:color w:val="000000"/>
        </w:rPr>
        <w:t xml:space="preserve"> </w:t>
      </w:r>
      <w:r>
        <w:t>Surveys on</w:t>
      </w:r>
      <w:r w:rsidRPr="00587A4B">
        <w:t xml:space="preserve"> </w:t>
      </w:r>
      <w:r>
        <w:t>unique identifiers and</w:t>
      </w:r>
      <w:r w:rsidRPr="00587A4B">
        <w:t xml:space="preserve"> usage of the elements of the spatial and temporal schema,</w:t>
      </w:r>
    </w:p>
  </w:footnote>
  <w:footnote w:id="5">
    <w:p w:rsidR="00CE35F9" w:rsidRDefault="00CE35F9" w:rsidP="000A2821">
      <w:pPr>
        <w:pStyle w:val="Footer"/>
      </w:pPr>
      <w:r w:rsidRPr="007322B0">
        <w:rPr>
          <w:rStyle w:val="FootnoteReference"/>
          <w:color w:val="000000"/>
        </w:rPr>
        <w:footnoteRef/>
      </w:r>
      <w:r w:rsidRPr="007322B0">
        <w:rPr>
          <w:rStyle w:val="FootnoteReference"/>
          <w:color w:val="000000"/>
        </w:rPr>
        <w:t xml:space="preserve"> </w:t>
      </w:r>
      <w:r>
        <w:t>The Data Specification Drafting Team has been composed of experts from Austria, Belgium, Czech Republic, France, Germany, Greece, Italy, Netherlands, Norway, Poland, Switzerland, UK, and the European Environment Agency</w:t>
      </w:r>
    </w:p>
  </w:footnote>
  <w:footnote w:id="6">
    <w:p w:rsidR="00CE35F9" w:rsidRDefault="00CE35F9" w:rsidP="000A2821">
      <w:pPr>
        <w:pStyle w:val="Footer"/>
      </w:pPr>
      <w:r>
        <w:rPr>
          <w:rStyle w:val="FootnoteReference"/>
        </w:rPr>
        <w:footnoteRef/>
      </w:r>
      <w:r>
        <w:t xml:space="preserve"> The Thematic Working Groups have been composed of experts from Austria, Australia, Belgium, Bulgaria, Czech Republic, Denmark, Finland, France, Germany, Hungary, Ireland, Italy, Latvia, Netherlands, Norway, Poland, Romania, Slovakia, Spain, Slovenia, Sweden, Switzerland, Turkey, UK, the European Environment Agency and the European Commission.</w:t>
      </w:r>
    </w:p>
  </w:footnote>
  <w:footnote w:id="7">
    <w:p w:rsidR="00CE35F9" w:rsidRPr="007452B0" w:rsidRDefault="00CE35F9">
      <w:pPr>
        <w:pStyle w:val="FootnoteText"/>
        <w:rPr>
          <w:lang w:val="en-US"/>
        </w:rPr>
      </w:pPr>
      <w:r>
        <w:rPr>
          <w:rStyle w:val="FootnoteReference"/>
        </w:rPr>
        <w:footnoteRef/>
      </w:r>
      <w:r>
        <w:t xml:space="preserve"> </w:t>
      </w:r>
      <w:r>
        <w:rPr>
          <w:lang w:val="en-US"/>
        </w:rPr>
        <w:t>For Annex II+III, the consultation and testing phase lasted from 20 June to 21 October 2011.</w:t>
      </w:r>
    </w:p>
  </w:footnote>
  <w:footnote w:id="8">
    <w:p w:rsidR="00CE35F9" w:rsidRPr="00566677" w:rsidRDefault="00CE35F9" w:rsidP="000A2821">
      <w:pPr>
        <w:pStyle w:val="FootnoteText"/>
        <w:rPr>
          <w:rFonts w:cs="Arial"/>
        </w:rPr>
      </w:pPr>
      <w:r>
        <w:rPr>
          <w:rStyle w:val="FootnoteReference"/>
        </w:rPr>
        <w:footnoteRef/>
      </w:r>
      <w:r>
        <w:t xml:space="preserve"> </w:t>
      </w:r>
      <w:r w:rsidRPr="001E2142">
        <w:rPr>
          <w:rStyle w:val="Strong"/>
          <w:rFonts w:cs="Arial"/>
          <w:b w:val="0"/>
        </w:rPr>
        <w:t>Commission Regulation (EU) No 1089/2010</w:t>
      </w:r>
      <w:hyperlink r:id="rId3" w:tgtFrame="_blank" w:history="1">
        <w:r w:rsidRPr="00F35F97">
          <w:rPr>
            <w:rStyle w:val="Hyperlink"/>
            <w:rFonts w:cs="Arial"/>
            <w:i w:val="0"/>
            <w:lang w:val="en"/>
          </w:rPr>
          <w:t xml:space="preserve"> implementing Directive 2007/2/EC of the European Parliament and of the Council as regards interoperability of spatial data sets and services</w:t>
        </w:r>
        <w:r>
          <w:rPr>
            <w:rStyle w:val="Hyperlink"/>
            <w:rFonts w:cs="Arial"/>
            <w:i w:val="0"/>
            <w:lang w:val="en"/>
          </w:rPr>
          <w:t xml:space="preserve">, </w:t>
        </w:r>
      </w:hyperlink>
      <w:r w:rsidRPr="00566677">
        <w:rPr>
          <w:rStyle w:val="Strong"/>
          <w:rFonts w:cs="Arial"/>
          <w:b w:val="0"/>
        </w:rPr>
        <w:t>published in the Official Journal of the European Union on 8</w:t>
      </w:r>
      <w:r w:rsidRPr="00F35F97">
        <w:rPr>
          <w:rStyle w:val="Strong"/>
          <w:rFonts w:cs="Arial"/>
          <w:b w:val="0"/>
          <w:vertAlign w:val="superscript"/>
        </w:rPr>
        <w:t>th</w:t>
      </w:r>
      <w:r w:rsidRPr="00566677">
        <w:rPr>
          <w:rStyle w:val="Strong"/>
          <w:rFonts w:cs="Arial"/>
          <w:b w:val="0"/>
        </w:rPr>
        <w:t xml:space="preserve"> of December 2010.</w:t>
      </w:r>
    </w:p>
  </w:footnote>
  <w:footnote w:id="9">
    <w:p w:rsidR="00CE35F9" w:rsidRPr="002F5A1B" w:rsidRDefault="00CE35F9">
      <w:pPr>
        <w:pStyle w:val="FootnoteText"/>
        <w:rPr>
          <w:lang w:val="en-US"/>
        </w:rPr>
      </w:pPr>
      <w:r>
        <w:rPr>
          <w:rStyle w:val="FootnoteReference"/>
        </w:rPr>
        <w:footnoteRef/>
      </w:r>
      <w:r>
        <w:t xml:space="preserve"> </w:t>
      </w:r>
      <w:r>
        <w:rPr>
          <w:lang w:val="en-US"/>
        </w:rPr>
        <w:t xml:space="preserve">The framework documents are available in the “Framework documents” section of the data specifications web page at </w:t>
      </w:r>
      <w:hyperlink r:id="rId4" w:history="1">
        <w:r w:rsidRPr="00E66498">
          <w:rPr>
            <w:rStyle w:val="Hyperlink"/>
            <w:lang w:val="en-US"/>
          </w:rPr>
          <w:t>http://inspire.jrc.ec.europa.eu/index.cfm/pageid/2</w:t>
        </w:r>
      </w:hyperlink>
      <w:r>
        <w:rPr>
          <w:lang w:val="en-US"/>
        </w:rPr>
        <w:t xml:space="preserve"> </w:t>
      </w:r>
    </w:p>
  </w:footnote>
  <w:footnote w:id="10">
    <w:p w:rsidR="00CE35F9" w:rsidRDefault="00CE35F9" w:rsidP="009C3BA9">
      <w:pPr>
        <w:pStyle w:val="Footer"/>
      </w:pPr>
      <w:r w:rsidRPr="00FF567B">
        <w:rPr>
          <w:rStyle w:val="FootnoteReference"/>
        </w:rPr>
        <w:footnoteRef/>
      </w:r>
      <w:r w:rsidRPr="00FF567B">
        <w:rPr>
          <w:rStyle w:val="FootnoteReference"/>
        </w:rPr>
        <w:t xml:space="preserve"> </w:t>
      </w:r>
      <w:r>
        <w:t>UML – Unified Modelling Language</w:t>
      </w:r>
    </w:p>
  </w:footnote>
  <w:footnote w:id="11">
    <w:p w:rsidR="00CE35F9" w:rsidRDefault="00CE35F9" w:rsidP="009C3BA9">
      <w:pPr>
        <w:pStyle w:val="Footer"/>
      </w:pPr>
      <w:r>
        <w:rPr>
          <w:rStyle w:val="FootnoteReference"/>
        </w:rPr>
        <w:footnoteRef/>
      </w:r>
      <w:r>
        <w:t xml:space="preserve"> Conceptual models related to specific areas (e.g. INSPIRE themes)</w:t>
      </w:r>
    </w:p>
  </w:footnote>
  <w:footnote w:id="12">
    <w:p w:rsidR="00CE35F9" w:rsidRPr="004B2365" w:rsidRDefault="00CE35F9" w:rsidP="000A2821">
      <w:pPr>
        <w:pStyle w:val="FootnoteText"/>
        <w:rPr>
          <w:lang w:val="en-US"/>
        </w:rPr>
      </w:pPr>
      <w:r>
        <w:rPr>
          <w:rStyle w:val="FootnoteReference"/>
        </w:rPr>
        <w:footnoteRef/>
      </w:r>
      <w:r>
        <w:t xml:space="preserve"> </w:t>
      </w:r>
      <w:r>
        <w:rPr>
          <w:lang w:val="en-US"/>
        </w:rPr>
        <w:t>In the case of the Annex II+III data specifications, the extracted requirements are used to formulate an amendment to the existing Implementing Rule.</w:t>
      </w:r>
    </w:p>
  </w:footnote>
  <w:footnote w:id="13">
    <w:p w:rsidR="00CE35F9" w:rsidRDefault="00CE35F9" w:rsidP="00F24F25">
      <w:pPr>
        <w:pStyle w:val="FootnoteText"/>
      </w:pPr>
      <w:r>
        <w:rPr>
          <w:rStyle w:val="FootnoteReference"/>
        </w:rPr>
        <w:footnoteRef/>
      </w:r>
      <w:r>
        <w:t xml:space="preserve"> The INSPIRE Glossary is available from </w:t>
      </w:r>
      <w:r w:rsidRPr="005A3532">
        <w:t>http://inspire-registry.jrc.ec.europa.eu/registers/GLOSSARY</w:t>
      </w:r>
    </w:p>
  </w:footnote>
  <w:footnote w:id="14">
    <w:p w:rsidR="00CE35F9" w:rsidRPr="00E00EBB" w:rsidRDefault="00CE35F9" w:rsidP="000A2821">
      <w:pPr>
        <w:pStyle w:val="FootnoteText"/>
        <w:rPr>
          <w:lang w:val="en-US"/>
        </w:rPr>
      </w:pPr>
      <w:r>
        <w:rPr>
          <w:rStyle w:val="FootnoteReference"/>
        </w:rPr>
        <w:footnoteRef/>
      </w:r>
      <w:r>
        <w:t xml:space="preserve"> </w:t>
      </w:r>
      <w:r>
        <w:rPr>
          <w:rFonts w:ascii="TimesNewRomanPSMT" w:hAnsi="TimesNewRomanPSMT" w:cs="TimesNewRomanPSMT"/>
          <w:color w:val="000000"/>
          <w:sz w:val="16"/>
          <w:szCs w:val="16"/>
          <w:lang w:eastAsia="en-GB"/>
        </w:rPr>
        <w:t>OJ L 326, 4.12.2008, p. 12.</w:t>
      </w:r>
    </w:p>
  </w:footnote>
  <w:footnote w:id="15">
    <w:p w:rsidR="00CE35F9" w:rsidRPr="00CF5709" w:rsidRDefault="00CE35F9" w:rsidP="000A2821">
      <w:pPr>
        <w:pStyle w:val="FootnoteText"/>
        <w:ind w:left="142" w:hanging="142"/>
        <w:rPr>
          <w:lang w:val="en-US"/>
        </w:rPr>
      </w:pPr>
      <w:r>
        <w:rPr>
          <w:rStyle w:val="FootnoteReference"/>
        </w:rPr>
        <w:footnoteRef/>
      </w:r>
      <w:r>
        <w:t xml:space="preserve">The Implementing Rules and Technical Guidelines on INSPIRE Network Services are available at </w:t>
      </w:r>
      <w:r w:rsidRPr="00CF5709">
        <w:t>http://inspire.jrc.ec.europa.eu/index.cfm/pageid/5</w:t>
      </w:r>
    </w:p>
  </w:footnote>
  <w:footnote w:id="16">
    <w:p w:rsidR="00CE35F9" w:rsidRPr="0088562C" w:rsidRDefault="00CE35F9" w:rsidP="00E27F45">
      <w:pPr>
        <w:pStyle w:val="FootnoteText"/>
        <w:shd w:val="clear" w:color="auto" w:fill="E6E6E6"/>
        <w:ind w:left="142" w:hanging="142"/>
        <w:rPr>
          <w:lang w:val="en-US"/>
        </w:rPr>
      </w:pPr>
      <w:r>
        <w:rPr>
          <w:rStyle w:val="FootnoteReference"/>
        </w:rPr>
        <w:footnoteRef/>
      </w:r>
      <w:r>
        <w:t xml:space="preserve"> </w:t>
      </w:r>
      <w:r>
        <w:rPr>
          <w:lang w:eastAsia="en-US"/>
        </w:rPr>
        <w:t xml:space="preserve">Further details and examples will be included in a future version of </w:t>
      </w:r>
      <w:r w:rsidRPr="0088562C">
        <w:rPr>
          <w:lang w:eastAsia="en-US"/>
        </w:rPr>
        <w:t>the Guidelines for the encoding of spatial data [DS-D2.7].</w:t>
      </w:r>
    </w:p>
  </w:footnote>
  <w:footnote w:id="17">
    <w:p w:rsidR="00CE35F9" w:rsidRPr="00962F78" w:rsidRDefault="00CE35F9">
      <w:pPr>
        <w:pStyle w:val="FootnoteText"/>
        <w:rPr>
          <w:lang w:val="en-US"/>
        </w:rPr>
      </w:pPr>
      <w:r>
        <w:rPr>
          <w:rStyle w:val="FootnoteReference"/>
        </w:rPr>
        <w:footnoteRef/>
      </w:r>
      <w:r>
        <w:t xml:space="preserve"> </w:t>
      </w:r>
      <w:r w:rsidRPr="00962F78">
        <w:t>OJ L 274, 20.10.2009, p. 9.</w:t>
      </w:r>
    </w:p>
  </w:footnote>
  <w:footnote w:id="18">
    <w:p w:rsidR="00CE35F9" w:rsidRDefault="00CE35F9" w:rsidP="009D69F6">
      <w:pPr>
        <w:pStyle w:val="TOC8"/>
        <w:ind w:left="0"/>
      </w:pPr>
      <w:r w:rsidRPr="00D8097E">
        <w:footnoteRef/>
      </w:r>
      <w:r>
        <w:tab/>
      </w:r>
      <w:r>
        <w:rPr>
          <w:rFonts w:cs="Arial"/>
        </w:rPr>
        <w:t>One layer shall be made available for each code list value, in accordance with Art. 14(3).</w:t>
      </w:r>
      <w:r>
        <w:t xml:space="preserve"> </w:t>
      </w:r>
    </w:p>
  </w:footnote>
  <w:footnote w:id="19">
    <w:p w:rsidR="00CE35F9" w:rsidRDefault="00CE35F9" w:rsidP="009D69F6">
      <w:pPr>
        <w:pStyle w:val="FootnoteText"/>
      </w:pPr>
      <w:r w:rsidRPr="00D8097E">
        <w:rPr>
          <w:rStyle w:val="FootnoteReference"/>
        </w:rPr>
        <w:footnoteRef/>
      </w:r>
      <w:r>
        <w:tab/>
      </w:r>
      <w:r>
        <w:rPr>
          <w:rFonts w:cs="Arial"/>
        </w:rPr>
        <w:t>One layer shall be made available for each code list value, in accordance with Art. 14(3).</w:t>
      </w:r>
      <w:r>
        <w:t xml:space="preserve"> </w:t>
      </w:r>
    </w:p>
  </w:footnote>
  <w:footnote w:id="20">
    <w:p w:rsidR="00CE35F9" w:rsidRDefault="00CE35F9" w:rsidP="00853D31">
      <w:pPr>
        <w:pStyle w:val="FootnoteText"/>
      </w:pPr>
      <w:r w:rsidRPr="00D8097E">
        <w:rPr>
          <w:rStyle w:val="FootnoteReference"/>
        </w:rPr>
        <w:footnoteRef/>
      </w:r>
      <w:r>
        <w:tab/>
      </w:r>
      <w:r>
        <w:rPr>
          <w:rFonts w:cs="Arial"/>
        </w:rPr>
        <w:t>One layer shall be made available for each code list value, in accordance with Art. 14(3).</w:t>
      </w:r>
      <w:r>
        <w:t xml:space="preserve"> </w:t>
      </w:r>
    </w:p>
  </w:footnote>
  <w:footnote w:id="21">
    <w:p w:rsidR="00CE35F9" w:rsidRDefault="00CE35F9" w:rsidP="00853D31">
      <w:pPr>
        <w:pStyle w:val="FootnoteText"/>
      </w:pPr>
      <w:r w:rsidRPr="00D8097E">
        <w:rPr>
          <w:rStyle w:val="FootnoteReference"/>
        </w:rPr>
        <w:footnoteRef/>
      </w:r>
      <w:r>
        <w:tab/>
      </w:r>
      <w:r>
        <w:rPr>
          <w:rFonts w:cs="Arial"/>
        </w:rPr>
        <w:t>One layer shall be made available for each code list value, in accordance with Art. 14(3).</w:t>
      </w:r>
      <w:r>
        <w:t xml:space="preserve"> </w:t>
      </w:r>
    </w:p>
  </w:footnote>
  <w:footnote w:id="22">
    <w:p w:rsidR="00CE35F9" w:rsidRPr="005D36BF" w:rsidRDefault="00CE35F9" w:rsidP="0069582C">
      <w:pPr>
        <w:pStyle w:val="FootnoteText"/>
      </w:pPr>
      <w:r>
        <w:rPr>
          <w:rStyle w:val="FootnoteReference"/>
        </w:rPr>
        <w:footnoteRef/>
      </w:r>
      <w:r>
        <w:t xml:space="preserve"> </w:t>
      </w:r>
      <w:r w:rsidRPr="005D36BF">
        <w:t>http://effis.jrc.ec.europa.eu/</w:t>
      </w:r>
    </w:p>
  </w:footnote>
  <w:footnote w:id="23">
    <w:p w:rsidR="00CE35F9" w:rsidRPr="00B11C22" w:rsidRDefault="00CE35F9" w:rsidP="0069582C">
      <w:pPr>
        <w:pStyle w:val="FootnoteText"/>
      </w:pPr>
      <w:r>
        <w:rPr>
          <w:rStyle w:val="FootnoteReference"/>
        </w:rPr>
        <w:footnoteRef/>
      </w:r>
      <w:r>
        <w:t xml:space="preserve"> </w:t>
      </w:r>
      <w:r w:rsidRPr="00B11C22">
        <w:t>http://www.fao.org/forestry/firemanagement/13530/en/</w:t>
      </w:r>
    </w:p>
  </w:footnote>
  <w:footnote w:id="24">
    <w:p w:rsidR="00CE35F9" w:rsidRPr="00601659" w:rsidRDefault="00CE35F9" w:rsidP="0069582C">
      <w:pPr>
        <w:pStyle w:val="FootnoteText"/>
      </w:pPr>
      <w:r>
        <w:rPr>
          <w:rStyle w:val="FootnoteReference"/>
        </w:rPr>
        <w:footnoteRef/>
      </w:r>
      <w:r>
        <w:t xml:space="preserve"> </w:t>
      </w:r>
      <w:r w:rsidRPr="00601659">
        <w:t>http://cwfis.cfs.nrcan.gc.ca/background/summary/fwi</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3845"/>
      <w:gridCol w:w="1766"/>
      <w:gridCol w:w="927"/>
    </w:tblGrid>
    <w:tr w:rsidR="00CE35F9" w:rsidRPr="00811338" w:rsidTr="00B35C4A">
      <w:trPr>
        <w:cantSplit/>
      </w:trPr>
      <w:tc>
        <w:tcPr>
          <w:tcW w:w="2604" w:type="dxa"/>
        </w:tcPr>
        <w:p w:rsidR="00CE35F9" w:rsidRPr="00894F05" w:rsidRDefault="00CE35F9" w:rsidP="00AB6E28">
          <w:pPr>
            <w:pStyle w:val="Header"/>
            <w:rPr>
              <w:rFonts w:cs="Arial"/>
              <w:sz w:val="18"/>
              <w:szCs w:val="22"/>
              <w:lang w:eastAsia="en-US"/>
            </w:rPr>
          </w:pPr>
          <w:r w:rsidRPr="00894F05">
            <w:rPr>
              <w:rFonts w:cs="Arial"/>
              <w:sz w:val="18"/>
              <w:szCs w:val="22"/>
              <w:lang w:eastAsia="en-US"/>
            </w:rPr>
            <w:t>INSPIRE</w:t>
          </w:r>
        </w:p>
      </w:tc>
      <w:tc>
        <w:tcPr>
          <w:tcW w:w="6538" w:type="dxa"/>
          <w:gridSpan w:val="3"/>
        </w:tcPr>
        <w:p w:rsidR="00CE35F9" w:rsidRPr="00894F05" w:rsidRDefault="00CE35F9" w:rsidP="00AB6E28">
          <w:pPr>
            <w:pStyle w:val="Header"/>
            <w:jc w:val="right"/>
            <w:rPr>
              <w:rFonts w:cs="Arial"/>
              <w:sz w:val="18"/>
              <w:szCs w:val="22"/>
              <w:lang w:val="pl-PL" w:eastAsia="en-US"/>
            </w:rPr>
          </w:pPr>
          <w:r w:rsidRPr="00894F05">
            <w:rPr>
              <w:rFonts w:cs="Arial"/>
              <w:sz w:val="18"/>
              <w:szCs w:val="22"/>
              <w:lang w:val="pl-PL" w:eastAsia="en-US"/>
            </w:rPr>
            <w:t>Reference: D2.8.</w:t>
          </w:r>
          <w:fldSimple w:instr=" DOCPROPERTY  Annex  \* MERGEFORMAT ">
            <w:r w:rsidR="00B9269E" w:rsidRPr="00B9269E">
              <w:rPr>
                <w:rFonts w:cs="Arial"/>
                <w:sz w:val="18"/>
                <w:szCs w:val="22"/>
                <w:lang w:val="pl-PL" w:eastAsia="en-US"/>
              </w:rPr>
              <w:t>III</w:t>
            </w:r>
          </w:fldSimple>
          <w:r w:rsidRPr="00894F05">
            <w:rPr>
              <w:rFonts w:cs="Arial"/>
              <w:sz w:val="18"/>
              <w:szCs w:val="22"/>
              <w:lang w:val="pl-PL" w:eastAsia="en-US"/>
            </w:rPr>
            <w:t>.</w:t>
          </w:r>
          <w:fldSimple w:instr=" DOCPROPERTY  &quot;Theme Number&quot;  \* MERGEFORMAT ">
            <w:r w:rsidR="00B9269E" w:rsidRPr="00B9269E">
              <w:rPr>
                <w:rFonts w:cs="Arial"/>
                <w:sz w:val="18"/>
                <w:szCs w:val="22"/>
                <w:lang w:val="pl-PL" w:eastAsia="en-US"/>
              </w:rPr>
              <w:t>12</w:t>
            </w:r>
          </w:fldSimple>
          <w:r w:rsidRPr="00894F05">
            <w:rPr>
              <w:rFonts w:cs="Arial"/>
              <w:sz w:val="18"/>
              <w:szCs w:val="22"/>
              <w:lang w:val="pl-PL" w:eastAsia="en-US"/>
            </w:rPr>
            <w:t>_v</w:t>
          </w:r>
          <w:fldSimple w:instr=" DOCPROPERTY  &quot;DS Version&quot;  \* MERGEFORMAT ">
            <w:r w:rsidR="00B9269E" w:rsidRPr="00B9269E">
              <w:rPr>
                <w:rFonts w:cs="Arial"/>
                <w:sz w:val="18"/>
                <w:szCs w:val="22"/>
                <w:lang w:val="pl-PL" w:eastAsia="en-US"/>
              </w:rPr>
              <w:t>3.0</w:t>
            </w:r>
          </w:fldSimple>
        </w:p>
      </w:tc>
    </w:tr>
    <w:tr w:rsidR="00CE35F9" w:rsidRPr="00811338" w:rsidTr="00B35C4A">
      <w:trPr>
        <w:cantSplit/>
      </w:trPr>
      <w:tc>
        <w:tcPr>
          <w:tcW w:w="2604" w:type="dxa"/>
        </w:tcPr>
        <w:p w:rsidR="00CE35F9" w:rsidRPr="00894F05" w:rsidRDefault="00CE35F9" w:rsidP="00AB6E28">
          <w:pPr>
            <w:pStyle w:val="Header"/>
            <w:rPr>
              <w:rFonts w:cs="Arial"/>
              <w:sz w:val="18"/>
              <w:szCs w:val="22"/>
              <w:lang w:eastAsia="en-US"/>
            </w:rPr>
          </w:pPr>
          <w:r w:rsidRPr="00894F05">
            <w:rPr>
              <w:rFonts w:cs="Arial"/>
              <w:sz w:val="18"/>
              <w:szCs w:val="22"/>
              <w:lang w:eastAsia="en-US"/>
            </w:rPr>
            <w:t>TWG-</w:t>
          </w:r>
          <w:fldSimple w:instr=" DOCPROPERTY  &quot;Theme Short Name&quot;  \* MERGEFORMAT ">
            <w:r w:rsidR="00B9269E" w:rsidRPr="00B9269E">
              <w:rPr>
                <w:rFonts w:cs="Arial"/>
                <w:sz w:val="18"/>
                <w:szCs w:val="22"/>
                <w:lang w:val="en-US" w:eastAsia="en-US"/>
              </w:rPr>
              <w:t>NZ</w:t>
            </w:r>
          </w:fldSimple>
        </w:p>
      </w:tc>
      <w:tc>
        <w:tcPr>
          <w:tcW w:w="3845" w:type="dxa"/>
        </w:tcPr>
        <w:p w:rsidR="00CE35F9" w:rsidRPr="00894F05" w:rsidRDefault="00CE35F9" w:rsidP="00AB6E28">
          <w:pPr>
            <w:pStyle w:val="Header"/>
            <w:jc w:val="center"/>
            <w:rPr>
              <w:rFonts w:cs="Arial"/>
              <w:sz w:val="18"/>
              <w:szCs w:val="22"/>
              <w:lang w:eastAsia="en-US"/>
            </w:rPr>
          </w:pPr>
          <w:r w:rsidRPr="00894F05">
            <w:rPr>
              <w:rFonts w:cs="Arial"/>
              <w:sz w:val="18"/>
              <w:szCs w:val="22"/>
              <w:lang w:eastAsia="en-US"/>
            </w:rPr>
            <w:t>Data Specification on</w:t>
          </w:r>
          <w:r w:rsidRPr="00894F05">
            <w:rPr>
              <w:rFonts w:cs="Arial"/>
              <w:i/>
              <w:sz w:val="18"/>
              <w:szCs w:val="22"/>
              <w:lang w:eastAsia="en-US"/>
            </w:rPr>
            <w:t xml:space="preserve"> </w:t>
          </w:r>
          <w:fldSimple w:instr=" DOCPROPERTY  &quot;Theme Name&quot;  \* MERGEFORMAT ">
            <w:r w:rsidR="00B9269E" w:rsidRPr="00B9269E">
              <w:rPr>
                <w:rFonts w:cs="Arial"/>
                <w:i/>
                <w:sz w:val="18"/>
                <w:szCs w:val="22"/>
                <w:lang w:val="en-US" w:eastAsia="en-US"/>
              </w:rPr>
              <w:t>Natural Risk Zones</w:t>
            </w:r>
          </w:fldSimple>
        </w:p>
      </w:tc>
      <w:tc>
        <w:tcPr>
          <w:tcW w:w="1766" w:type="dxa"/>
        </w:tcPr>
        <w:p w:rsidR="00CE35F9" w:rsidRPr="00894F05" w:rsidRDefault="00F9478A" w:rsidP="00AB6E28">
          <w:pPr>
            <w:pStyle w:val="Header"/>
            <w:jc w:val="center"/>
            <w:rPr>
              <w:rFonts w:cs="Arial"/>
              <w:sz w:val="18"/>
              <w:szCs w:val="22"/>
              <w:lang w:eastAsia="en-US"/>
            </w:rPr>
          </w:pPr>
          <w:fldSimple w:instr=" DOCPROPERTY  &quot;Publication date&quot;  \* MERGEFORMAT ">
            <w:r w:rsidR="00B9269E" w:rsidRPr="00B9269E">
              <w:rPr>
                <w:rFonts w:cs="Arial"/>
                <w:sz w:val="18"/>
                <w:szCs w:val="22"/>
                <w:lang w:val="en-US" w:eastAsia="en-US"/>
              </w:rPr>
              <w:t>2013-12-10</w:t>
            </w:r>
          </w:fldSimple>
        </w:p>
      </w:tc>
      <w:tc>
        <w:tcPr>
          <w:tcW w:w="927" w:type="dxa"/>
        </w:tcPr>
        <w:p w:rsidR="00CE35F9" w:rsidRPr="00894F05" w:rsidRDefault="00CE35F9" w:rsidP="002B562B">
          <w:pPr>
            <w:pStyle w:val="Header"/>
            <w:jc w:val="right"/>
            <w:rPr>
              <w:rFonts w:cs="Arial"/>
              <w:sz w:val="18"/>
              <w:szCs w:val="22"/>
              <w:lang w:eastAsia="en-US"/>
            </w:rPr>
          </w:pPr>
          <w:r w:rsidRPr="00894F05">
            <w:rPr>
              <w:rFonts w:cs="Arial"/>
              <w:sz w:val="18"/>
              <w:szCs w:val="22"/>
              <w:lang w:eastAsia="en-US"/>
            </w:rPr>
            <w:t xml:space="preserve">Page </w:t>
          </w:r>
          <w:r>
            <w:rPr>
              <w:rFonts w:cs="Arial"/>
              <w:sz w:val="18"/>
              <w:szCs w:val="22"/>
              <w:lang w:eastAsia="en-US"/>
            </w:rPr>
            <w:fldChar w:fldCharType="begin"/>
          </w:r>
          <w:r>
            <w:rPr>
              <w:rFonts w:cs="Arial"/>
              <w:sz w:val="18"/>
              <w:szCs w:val="22"/>
              <w:lang w:eastAsia="en-US"/>
            </w:rPr>
            <w:instrText xml:space="preserve"> PAGE  \* ROMAN  \* MERGEFORMAT </w:instrText>
          </w:r>
          <w:r>
            <w:rPr>
              <w:rFonts w:cs="Arial"/>
              <w:sz w:val="18"/>
              <w:szCs w:val="22"/>
              <w:lang w:eastAsia="en-US"/>
            </w:rPr>
            <w:fldChar w:fldCharType="separate"/>
          </w:r>
          <w:r w:rsidR="00E772A7">
            <w:rPr>
              <w:rFonts w:cs="Arial"/>
              <w:noProof/>
              <w:sz w:val="18"/>
              <w:szCs w:val="22"/>
              <w:lang w:eastAsia="en-US"/>
            </w:rPr>
            <w:t>X</w:t>
          </w:r>
          <w:r>
            <w:rPr>
              <w:rFonts w:cs="Arial"/>
              <w:sz w:val="18"/>
              <w:szCs w:val="22"/>
              <w:lang w:eastAsia="en-US"/>
            </w:rPr>
            <w:fldChar w:fldCharType="end"/>
          </w:r>
        </w:p>
      </w:tc>
    </w:tr>
  </w:tbl>
  <w:p w:rsidR="00CE35F9" w:rsidRDefault="00CE35F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3982"/>
      <w:gridCol w:w="1629"/>
      <w:gridCol w:w="1494"/>
    </w:tblGrid>
    <w:tr w:rsidR="00CE35F9" w:rsidRPr="00811338" w:rsidTr="00AB6E28">
      <w:trPr>
        <w:cantSplit/>
      </w:trPr>
      <w:tc>
        <w:tcPr>
          <w:tcW w:w="2604" w:type="dxa"/>
        </w:tcPr>
        <w:p w:rsidR="00CE35F9" w:rsidRPr="00811338" w:rsidRDefault="00CE35F9" w:rsidP="00AB6E28">
          <w:pPr>
            <w:pStyle w:val="Header"/>
            <w:rPr>
              <w:rFonts w:ascii="Calibri" w:hAnsi="Calibri"/>
              <w:sz w:val="18"/>
              <w:szCs w:val="22"/>
              <w:lang w:eastAsia="en-US"/>
            </w:rPr>
          </w:pPr>
          <w:r w:rsidRPr="00811338">
            <w:rPr>
              <w:rFonts w:ascii="Calibri" w:hAnsi="Calibri"/>
              <w:sz w:val="18"/>
              <w:szCs w:val="22"/>
              <w:lang w:eastAsia="en-US"/>
            </w:rPr>
            <w:t>INSPIRE</w:t>
          </w:r>
        </w:p>
      </w:tc>
      <w:tc>
        <w:tcPr>
          <w:tcW w:w="7105" w:type="dxa"/>
          <w:gridSpan w:val="3"/>
        </w:tcPr>
        <w:p w:rsidR="00CE35F9" w:rsidRPr="00811338" w:rsidRDefault="00CE35F9" w:rsidP="00AB6E28">
          <w:pPr>
            <w:pStyle w:val="Header"/>
            <w:jc w:val="right"/>
            <w:rPr>
              <w:rFonts w:ascii="Calibri" w:hAnsi="Calibri"/>
              <w:sz w:val="18"/>
              <w:szCs w:val="22"/>
              <w:lang w:eastAsia="en-US"/>
            </w:rPr>
          </w:pPr>
          <w:r w:rsidRPr="00811338">
            <w:rPr>
              <w:rFonts w:ascii="Calibri" w:hAnsi="Calibri"/>
              <w:sz w:val="18"/>
              <w:szCs w:val="22"/>
              <w:lang w:eastAsia="en-US"/>
            </w:rPr>
            <w:t>Reference: INSPIRE_ DataSpecification_HY_v2.0.pdf</w:t>
          </w:r>
        </w:p>
      </w:tc>
    </w:tr>
    <w:tr w:rsidR="00CE35F9" w:rsidRPr="00811338" w:rsidTr="00AB6E28">
      <w:trPr>
        <w:cantSplit/>
      </w:trPr>
      <w:tc>
        <w:tcPr>
          <w:tcW w:w="2604" w:type="dxa"/>
        </w:tcPr>
        <w:p w:rsidR="00CE35F9" w:rsidRPr="00811338" w:rsidRDefault="00CE35F9" w:rsidP="00AB6E28">
          <w:pPr>
            <w:pStyle w:val="Header"/>
            <w:rPr>
              <w:rFonts w:ascii="Calibri" w:hAnsi="Calibri"/>
              <w:sz w:val="18"/>
              <w:szCs w:val="22"/>
              <w:lang w:eastAsia="en-US"/>
            </w:rPr>
          </w:pPr>
          <w:r w:rsidRPr="00811338">
            <w:rPr>
              <w:rFonts w:ascii="Calibri" w:hAnsi="Calibri"/>
              <w:sz w:val="18"/>
              <w:szCs w:val="22"/>
              <w:lang w:eastAsia="en-US"/>
            </w:rPr>
            <w:t>TWG-HY</w:t>
          </w:r>
        </w:p>
      </w:tc>
      <w:tc>
        <w:tcPr>
          <w:tcW w:w="3982" w:type="dxa"/>
        </w:tcPr>
        <w:p w:rsidR="00CE35F9" w:rsidRPr="00811338" w:rsidRDefault="00CE35F9" w:rsidP="00AB6E28">
          <w:pPr>
            <w:pStyle w:val="Header"/>
            <w:jc w:val="center"/>
            <w:rPr>
              <w:rFonts w:ascii="Calibri" w:hAnsi="Calibri"/>
              <w:sz w:val="18"/>
              <w:szCs w:val="22"/>
              <w:lang w:eastAsia="en-US"/>
            </w:rPr>
          </w:pPr>
          <w:r w:rsidRPr="00811338">
            <w:rPr>
              <w:rFonts w:ascii="Calibri" w:hAnsi="Calibri"/>
              <w:sz w:val="18"/>
              <w:szCs w:val="22"/>
              <w:lang w:eastAsia="en-US"/>
            </w:rPr>
            <w:t>Data Specification on</w:t>
          </w:r>
          <w:r w:rsidRPr="00811338">
            <w:rPr>
              <w:rFonts w:ascii="Calibri" w:hAnsi="Calibri"/>
              <w:i/>
              <w:sz w:val="18"/>
              <w:szCs w:val="22"/>
              <w:lang w:eastAsia="en-US"/>
            </w:rPr>
            <w:t xml:space="preserve"> Hydrography</w:t>
          </w:r>
        </w:p>
      </w:tc>
      <w:tc>
        <w:tcPr>
          <w:tcW w:w="1629" w:type="dxa"/>
        </w:tcPr>
        <w:p w:rsidR="00CE35F9" w:rsidRPr="00811338" w:rsidRDefault="00CE35F9" w:rsidP="00AB6E28">
          <w:pPr>
            <w:pStyle w:val="Header"/>
            <w:jc w:val="center"/>
            <w:rPr>
              <w:rFonts w:ascii="Calibri" w:hAnsi="Calibri"/>
              <w:sz w:val="18"/>
              <w:szCs w:val="22"/>
              <w:lang w:eastAsia="en-US"/>
            </w:rPr>
          </w:pPr>
          <w:r w:rsidRPr="00811338">
            <w:rPr>
              <w:rFonts w:ascii="Calibri" w:hAnsi="Calibri"/>
              <w:sz w:val="18"/>
              <w:szCs w:val="22"/>
              <w:lang w:eastAsia="en-US"/>
            </w:rPr>
            <w:t>2008-12-18</w:t>
          </w:r>
        </w:p>
      </w:tc>
      <w:tc>
        <w:tcPr>
          <w:tcW w:w="1494" w:type="dxa"/>
        </w:tcPr>
        <w:p w:rsidR="00CE35F9" w:rsidRPr="00811338" w:rsidRDefault="00CE35F9" w:rsidP="00AB6E28">
          <w:pPr>
            <w:pStyle w:val="Header"/>
            <w:jc w:val="right"/>
            <w:rPr>
              <w:rFonts w:ascii="Calibri" w:hAnsi="Calibri"/>
              <w:sz w:val="18"/>
              <w:szCs w:val="22"/>
              <w:lang w:eastAsia="en-US"/>
            </w:rPr>
          </w:pPr>
          <w:r w:rsidRPr="00811338">
            <w:rPr>
              <w:rFonts w:ascii="Calibri" w:hAnsi="Calibri"/>
              <w:sz w:val="18"/>
              <w:szCs w:val="22"/>
              <w:lang w:eastAsia="en-US"/>
            </w:rPr>
            <w:t xml:space="preserve">Page </w:t>
          </w:r>
          <w:r w:rsidRPr="00811338">
            <w:rPr>
              <w:rFonts w:ascii="Calibri" w:hAnsi="Calibri"/>
              <w:sz w:val="18"/>
              <w:szCs w:val="22"/>
              <w:lang w:eastAsia="en-US"/>
            </w:rPr>
            <w:fldChar w:fldCharType="begin"/>
          </w:r>
          <w:r w:rsidRPr="00811338">
            <w:rPr>
              <w:rFonts w:ascii="Calibri" w:hAnsi="Calibri"/>
              <w:sz w:val="18"/>
              <w:szCs w:val="22"/>
              <w:lang w:eastAsia="en-US"/>
            </w:rPr>
            <w:instrText xml:space="preserve"> PAGE  \* ROMAN  \* MERGEFORMAT </w:instrText>
          </w:r>
          <w:r w:rsidRPr="00811338">
            <w:rPr>
              <w:rFonts w:ascii="Calibri" w:hAnsi="Calibri"/>
              <w:sz w:val="18"/>
              <w:szCs w:val="22"/>
              <w:lang w:eastAsia="en-US"/>
            </w:rPr>
            <w:fldChar w:fldCharType="separate"/>
          </w:r>
          <w:r w:rsidRPr="00811338">
            <w:rPr>
              <w:rFonts w:ascii="Calibri" w:hAnsi="Calibri"/>
              <w:noProof/>
              <w:sz w:val="18"/>
              <w:szCs w:val="22"/>
              <w:lang w:eastAsia="en-US"/>
            </w:rPr>
            <w:t>XCII</w:t>
          </w:r>
          <w:r w:rsidRPr="00811338">
            <w:rPr>
              <w:rFonts w:ascii="Calibri" w:hAnsi="Calibri"/>
              <w:sz w:val="18"/>
              <w:szCs w:val="22"/>
              <w:lang w:eastAsia="en-US"/>
            </w:rPr>
            <w:fldChar w:fldCharType="end"/>
          </w:r>
        </w:p>
      </w:tc>
    </w:tr>
  </w:tbl>
  <w:p w:rsidR="00CE35F9" w:rsidRDefault="00CE35F9">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35F9" w:rsidRDefault="00CE35F9"/>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3845"/>
      <w:gridCol w:w="1766"/>
      <w:gridCol w:w="927"/>
    </w:tblGrid>
    <w:tr w:rsidR="00CE35F9" w:rsidRPr="00811338" w:rsidTr="00422364">
      <w:trPr>
        <w:cantSplit/>
      </w:trPr>
      <w:tc>
        <w:tcPr>
          <w:tcW w:w="2604" w:type="dxa"/>
        </w:tcPr>
        <w:p w:rsidR="00CE35F9" w:rsidRPr="00894F05" w:rsidRDefault="00CE35F9" w:rsidP="005E16E2">
          <w:pPr>
            <w:pStyle w:val="Header"/>
            <w:rPr>
              <w:rFonts w:cs="Arial"/>
              <w:sz w:val="18"/>
              <w:szCs w:val="22"/>
              <w:lang w:eastAsia="en-US"/>
            </w:rPr>
          </w:pPr>
          <w:r w:rsidRPr="00894F05">
            <w:rPr>
              <w:rFonts w:cs="Arial"/>
              <w:sz w:val="18"/>
              <w:szCs w:val="22"/>
              <w:lang w:eastAsia="en-US"/>
            </w:rPr>
            <w:t>INSPIRE</w:t>
          </w:r>
        </w:p>
      </w:tc>
      <w:tc>
        <w:tcPr>
          <w:tcW w:w="6538" w:type="dxa"/>
          <w:gridSpan w:val="3"/>
        </w:tcPr>
        <w:p w:rsidR="00CE35F9" w:rsidRPr="00894F05" w:rsidRDefault="00CE35F9" w:rsidP="005E16E2">
          <w:pPr>
            <w:pStyle w:val="Header"/>
            <w:jc w:val="right"/>
            <w:rPr>
              <w:rFonts w:cs="Arial"/>
              <w:sz w:val="18"/>
              <w:szCs w:val="22"/>
              <w:lang w:eastAsia="en-US"/>
            </w:rPr>
          </w:pPr>
          <w:r w:rsidRPr="00894F05">
            <w:rPr>
              <w:rFonts w:cs="Arial"/>
              <w:sz w:val="18"/>
              <w:szCs w:val="22"/>
              <w:lang w:eastAsia="en-US"/>
            </w:rPr>
            <w:t>Reference: D2.8.</w:t>
          </w:r>
          <w:fldSimple w:instr=" DOCPROPERTY  Annex  \* MERGEFORMAT ">
            <w:r w:rsidR="00B9269E" w:rsidRPr="00B9269E">
              <w:rPr>
                <w:rFonts w:cs="Arial"/>
                <w:sz w:val="18"/>
                <w:szCs w:val="22"/>
                <w:lang w:val="en-US" w:eastAsia="en-US"/>
              </w:rPr>
              <w:t>III</w:t>
            </w:r>
          </w:fldSimple>
          <w:r w:rsidRPr="00894F05">
            <w:rPr>
              <w:rFonts w:cs="Arial"/>
              <w:sz w:val="18"/>
              <w:szCs w:val="22"/>
              <w:lang w:eastAsia="en-US"/>
            </w:rPr>
            <w:t>.</w:t>
          </w:r>
          <w:fldSimple w:instr=" DOCPROPERTY  &quot;Theme Number&quot;  \* MERGEFORMAT ">
            <w:r w:rsidR="00B9269E" w:rsidRPr="00B9269E">
              <w:rPr>
                <w:rFonts w:cs="Arial"/>
                <w:sz w:val="18"/>
                <w:szCs w:val="22"/>
                <w:lang w:val="en-US" w:eastAsia="en-US"/>
              </w:rPr>
              <w:t>12</w:t>
            </w:r>
          </w:fldSimple>
          <w:r w:rsidRPr="00894F05">
            <w:rPr>
              <w:rFonts w:cs="Arial"/>
              <w:sz w:val="18"/>
              <w:szCs w:val="22"/>
              <w:lang w:eastAsia="en-US"/>
            </w:rPr>
            <w:t>_v</w:t>
          </w:r>
          <w:fldSimple w:instr=" DOCPROPERTY  &quot;DS Version&quot;  \* MERGEFORMAT ">
            <w:r w:rsidR="00B9269E" w:rsidRPr="00B9269E">
              <w:rPr>
                <w:rFonts w:cs="Arial"/>
                <w:sz w:val="18"/>
                <w:szCs w:val="22"/>
                <w:lang w:val="en-US" w:eastAsia="en-US"/>
              </w:rPr>
              <w:t>3.0</w:t>
            </w:r>
          </w:fldSimple>
        </w:p>
      </w:tc>
    </w:tr>
    <w:tr w:rsidR="00CE35F9" w:rsidRPr="00811338" w:rsidTr="00422364">
      <w:trPr>
        <w:cantSplit/>
      </w:trPr>
      <w:tc>
        <w:tcPr>
          <w:tcW w:w="2604" w:type="dxa"/>
        </w:tcPr>
        <w:p w:rsidR="00CE35F9" w:rsidRPr="00894F05" w:rsidRDefault="00CE35F9" w:rsidP="005E16E2">
          <w:pPr>
            <w:pStyle w:val="Header"/>
            <w:rPr>
              <w:rFonts w:cs="Arial"/>
              <w:sz w:val="18"/>
              <w:szCs w:val="22"/>
              <w:lang w:eastAsia="en-US"/>
            </w:rPr>
          </w:pPr>
          <w:r w:rsidRPr="00894F05">
            <w:rPr>
              <w:rFonts w:cs="Arial"/>
              <w:sz w:val="18"/>
              <w:szCs w:val="22"/>
              <w:lang w:eastAsia="en-US"/>
            </w:rPr>
            <w:t>TWG-</w:t>
          </w:r>
          <w:fldSimple w:instr=" DOCPROPERTY  &quot;Theme Short Name&quot;  \* MERGEFORMAT ">
            <w:r w:rsidR="00B9269E" w:rsidRPr="00B9269E">
              <w:rPr>
                <w:rFonts w:cs="Arial"/>
                <w:sz w:val="18"/>
                <w:szCs w:val="22"/>
                <w:lang w:val="en-US" w:eastAsia="en-US"/>
              </w:rPr>
              <w:t>NZ</w:t>
            </w:r>
          </w:fldSimple>
        </w:p>
      </w:tc>
      <w:tc>
        <w:tcPr>
          <w:tcW w:w="3845" w:type="dxa"/>
        </w:tcPr>
        <w:p w:rsidR="00CE35F9" w:rsidRPr="00894F05" w:rsidRDefault="00CE35F9" w:rsidP="005E16E2">
          <w:pPr>
            <w:pStyle w:val="Header"/>
            <w:jc w:val="center"/>
            <w:rPr>
              <w:rFonts w:cs="Arial"/>
              <w:sz w:val="18"/>
              <w:szCs w:val="22"/>
              <w:lang w:eastAsia="en-US"/>
            </w:rPr>
          </w:pPr>
          <w:r w:rsidRPr="00894F05">
            <w:rPr>
              <w:rFonts w:cs="Arial"/>
              <w:sz w:val="18"/>
              <w:szCs w:val="22"/>
              <w:lang w:eastAsia="en-US"/>
            </w:rPr>
            <w:t>Data Specification on</w:t>
          </w:r>
          <w:r w:rsidRPr="00894F05">
            <w:rPr>
              <w:rFonts w:cs="Arial"/>
              <w:i/>
              <w:sz w:val="18"/>
              <w:szCs w:val="22"/>
              <w:lang w:eastAsia="en-US"/>
            </w:rPr>
            <w:t xml:space="preserve"> </w:t>
          </w:r>
          <w:fldSimple w:instr=" DOCPROPERTY  &quot;Theme Name&quot;  \* MERGEFORMAT ">
            <w:r w:rsidR="00B9269E" w:rsidRPr="00B9269E">
              <w:rPr>
                <w:rFonts w:cs="Arial"/>
                <w:i/>
                <w:sz w:val="18"/>
                <w:szCs w:val="22"/>
                <w:lang w:val="en-US" w:eastAsia="en-US"/>
              </w:rPr>
              <w:t>Natural Risk Zones</w:t>
            </w:r>
          </w:fldSimple>
        </w:p>
      </w:tc>
      <w:tc>
        <w:tcPr>
          <w:tcW w:w="1766" w:type="dxa"/>
        </w:tcPr>
        <w:p w:rsidR="00CE35F9" w:rsidRPr="00894F05" w:rsidRDefault="00F9478A" w:rsidP="005E16E2">
          <w:pPr>
            <w:pStyle w:val="Header"/>
            <w:jc w:val="center"/>
            <w:rPr>
              <w:rFonts w:cs="Arial"/>
              <w:sz w:val="18"/>
              <w:szCs w:val="22"/>
              <w:lang w:eastAsia="en-US"/>
            </w:rPr>
          </w:pPr>
          <w:fldSimple w:instr=" DOCPROPERTY  &quot;Publication date&quot;  \* MERGEFORMAT ">
            <w:r w:rsidR="00B9269E" w:rsidRPr="00B9269E">
              <w:rPr>
                <w:rFonts w:cs="Arial"/>
                <w:sz w:val="18"/>
                <w:szCs w:val="22"/>
                <w:lang w:val="en-US" w:eastAsia="en-US"/>
              </w:rPr>
              <w:t>2013-12-10</w:t>
            </w:r>
          </w:fldSimple>
        </w:p>
      </w:tc>
      <w:tc>
        <w:tcPr>
          <w:tcW w:w="927" w:type="dxa"/>
        </w:tcPr>
        <w:p w:rsidR="00CE35F9" w:rsidRPr="00894F05" w:rsidRDefault="00CE35F9" w:rsidP="00AB6E28">
          <w:pPr>
            <w:pStyle w:val="Header"/>
            <w:jc w:val="right"/>
            <w:rPr>
              <w:rFonts w:cs="Arial"/>
              <w:sz w:val="18"/>
              <w:szCs w:val="22"/>
              <w:lang w:eastAsia="en-US"/>
            </w:rPr>
          </w:pPr>
          <w:r>
            <w:rPr>
              <w:rStyle w:val="PageNumber"/>
            </w:rPr>
            <w:fldChar w:fldCharType="begin"/>
          </w:r>
          <w:r>
            <w:rPr>
              <w:rStyle w:val="PageNumber"/>
            </w:rPr>
            <w:instrText xml:space="preserve"> PAGE </w:instrText>
          </w:r>
          <w:r>
            <w:rPr>
              <w:rStyle w:val="PageNumber"/>
            </w:rPr>
            <w:fldChar w:fldCharType="separate"/>
          </w:r>
          <w:r w:rsidR="00E772A7">
            <w:rPr>
              <w:rStyle w:val="PageNumber"/>
              <w:noProof/>
            </w:rPr>
            <w:t>34</w:t>
          </w:r>
          <w:r>
            <w:rPr>
              <w:rStyle w:val="PageNumber"/>
            </w:rPr>
            <w:fldChar w:fldCharType="end"/>
          </w:r>
        </w:p>
      </w:tc>
    </w:tr>
  </w:tbl>
  <w:p w:rsidR="00CE35F9" w:rsidRDefault="00CE35F9"/>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F94442CC"/>
    <w:lvl w:ilvl="0">
      <w:start w:val="1"/>
      <w:numFmt w:val="decimal"/>
      <w:pStyle w:val="ListBullet"/>
      <w:lvlText w:val="%1."/>
      <w:lvlJc w:val="left"/>
      <w:pPr>
        <w:tabs>
          <w:tab w:val="num" w:pos="4230"/>
        </w:tabs>
        <w:ind w:left="4230" w:hanging="360"/>
      </w:pPr>
    </w:lvl>
  </w:abstractNum>
  <w:abstractNum w:abstractNumId="1">
    <w:nsid w:val="FFFFFF89"/>
    <w:multiLevelType w:val="singleLevel"/>
    <w:tmpl w:val="1B5A9ED0"/>
    <w:lvl w:ilvl="0">
      <w:start w:val="1"/>
      <w:numFmt w:val="bullet"/>
      <w:pStyle w:val="ListBullet3"/>
      <w:lvlText w:val=""/>
      <w:lvlJc w:val="left"/>
      <w:pPr>
        <w:tabs>
          <w:tab w:val="num" w:pos="360"/>
        </w:tabs>
        <w:ind w:left="284" w:hanging="284"/>
      </w:pPr>
      <w:rPr>
        <w:rFonts w:ascii="Symbol" w:hAnsi="Symbol" w:hint="default"/>
      </w:rPr>
    </w:lvl>
  </w:abstractNum>
  <w:abstractNum w:abstractNumId="2">
    <w:nsid w:val="00654E89"/>
    <w:multiLevelType w:val="hybridMultilevel"/>
    <w:tmpl w:val="45CAB130"/>
    <w:name w:val="WW8Num8"/>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nsid w:val="037D7CC2"/>
    <w:multiLevelType w:val="hybridMultilevel"/>
    <w:tmpl w:val="EA9E6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CE6811"/>
    <w:multiLevelType w:val="hybridMultilevel"/>
    <w:tmpl w:val="137CB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677324F"/>
    <w:multiLevelType w:val="hybridMultilevel"/>
    <w:tmpl w:val="6E82D33C"/>
    <w:lvl w:ilvl="0" w:tplc="304E9EB2">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722C00"/>
    <w:multiLevelType w:val="hybridMultilevel"/>
    <w:tmpl w:val="5F3261E8"/>
    <w:lvl w:ilvl="0" w:tplc="040C0001">
      <w:start w:val="1"/>
      <w:numFmt w:val="bullet"/>
      <w:lvlText w:val=""/>
      <w:lvlJc w:val="left"/>
      <w:pPr>
        <w:ind w:left="774" w:hanging="360"/>
      </w:pPr>
      <w:rPr>
        <w:rFonts w:ascii="Symbol" w:hAnsi="Symbol" w:hint="default"/>
      </w:rPr>
    </w:lvl>
    <w:lvl w:ilvl="1" w:tplc="040C0003" w:tentative="1">
      <w:start w:val="1"/>
      <w:numFmt w:val="bullet"/>
      <w:lvlText w:val="o"/>
      <w:lvlJc w:val="left"/>
      <w:pPr>
        <w:ind w:left="1494" w:hanging="360"/>
      </w:pPr>
      <w:rPr>
        <w:rFonts w:ascii="Courier New" w:hAnsi="Courier New" w:hint="default"/>
      </w:rPr>
    </w:lvl>
    <w:lvl w:ilvl="2" w:tplc="040C0005" w:tentative="1">
      <w:start w:val="1"/>
      <w:numFmt w:val="bullet"/>
      <w:lvlText w:val=""/>
      <w:lvlJc w:val="left"/>
      <w:pPr>
        <w:ind w:left="2214" w:hanging="360"/>
      </w:pPr>
      <w:rPr>
        <w:rFonts w:ascii="Wingdings" w:hAnsi="Wingdings" w:hint="default"/>
      </w:rPr>
    </w:lvl>
    <w:lvl w:ilvl="3" w:tplc="040C0001" w:tentative="1">
      <w:start w:val="1"/>
      <w:numFmt w:val="bullet"/>
      <w:lvlText w:val=""/>
      <w:lvlJc w:val="left"/>
      <w:pPr>
        <w:ind w:left="2934" w:hanging="360"/>
      </w:pPr>
      <w:rPr>
        <w:rFonts w:ascii="Symbol" w:hAnsi="Symbol" w:hint="default"/>
      </w:rPr>
    </w:lvl>
    <w:lvl w:ilvl="4" w:tplc="040C0003" w:tentative="1">
      <w:start w:val="1"/>
      <w:numFmt w:val="bullet"/>
      <w:lvlText w:val="o"/>
      <w:lvlJc w:val="left"/>
      <w:pPr>
        <w:ind w:left="3654" w:hanging="360"/>
      </w:pPr>
      <w:rPr>
        <w:rFonts w:ascii="Courier New" w:hAnsi="Courier New" w:hint="default"/>
      </w:rPr>
    </w:lvl>
    <w:lvl w:ilvl="5" w:tplc="040C0005" w:tentative="1">
      <w:start w:val="1"/>
      <w:numFmt w:val="bullet"/>
      <w:lvlText w:val=""/>
      <w:lvlJc w:val="left"/>
      <w:pPr>
        <w:ind w:left="4374" w:hanging="360"/>
      </w:pPr>
      <w:rPr>
        <w:rFonts w:ascii="Wingdings" w:hAnsi="Wingdings" w:hint="default"/>
      </w:rPr>
    </w:lvl>
    <w:lvl w:ilvl="6" w:tplc="040C0001" w:tentative="1">
      <w:start w:val="1"/>
      <w:numFmt w:val="bullet"/>
      <w:lvlText w:val=""/>
      <w:lvlJc w:val="left"/>
      <w:pPr>
        <w:ind w:left="5094" w:hanging="360"/>
      </w:pPr>
      <w:rPr>
        <w:rFonts w:ascii="Symbol" w:hAnsi="Symbol" w:hint="default"/>
      </w:rPr>
    </w:lvl>
    <w:lvl w:ilvl="7" w:tplc="040C0003" w:tentative="1">
      <w:start w:val="1"/>
      <w:numFmt w:val="bullet"/>
      <w:lvlText w:val="o"/>
      <w:lvlJc w:val="left"/>
      <w:pPr>
        <w:ind w:left="5814" w:hanging="360"/>
      </w:pPr>
      <w:rPr>
        <w:rFonts w:ascii="Courier New" w:hAnsi="Courier New" w:hint="default"/>
      </w:rPr>
    </w:lvl>
    <w:lvl w:ilvl="8" w:tplc="040C0005" w:tentative="1">
      <w:start w:val="1"/>
      <w:numFmt w:val="bullet"/>
      <w:lvlText w:val=""/>
      <w:lvlJc w:val="left"/>
      <w:pPr>
        <w:ind w:left="6534" w:hanging="360"/>
      </w:pPr>
      <w:rPr>
        <w:rFonts w:ascii="Wingdings" w:hAnsi="Wingdings" w:hint="default"/>
      </w:rPr>
    </w:lvl>
  </w:abstractNum>
  <w:abstractNum w:abstractNumId="7">
    <w:nsid w:val="0AF63ED9"/>
    <w:multiLevelType w:val="multilevel"/>
    <w:tmpl w:val="57026562"/>
    <w:name w:val="Outline2222"/>
    <w:lvl w:ilvl="0">
      <w:start w:val="2"/>
      <w:numFmt w:val="upperLetter"/>
      <w:suff w:val="nothing"/>
      <w:lvlText w:val="Annex %1"/>
      <w:lvlJc w:val="left"/>
      <w:rPr>
        <w:rFonts w:ascii="Arial" w:hAnsi="Arial" w:cs="Times New Roman" w:hint="default"/>
        <w:b/>
        <w:i w:val="0"/>
        <w:color w:val="auto"/>
        <w:sz w:val="28"/>
      </w:rPr>
    </w:lvl>
    <w:lvl w:ilvl="1">
      <w:start w:val="1"/>
      <w:numFmt w:val="decimal"/>
      <w:lvlText w:val="%1.%2"/>
      <w:lvlJc w:val="left"/>
      <w:pPr>
        <w:tabs>
          <w:tab w:val="num" w:pos="720"/>
        </w:tabs>
      </w:pPr>
      <w:rPr>
        <w:rFonts w:cs="Times New Roman" w:hint="default"/>
        <w:b/>
        <w:i w:val="0"/>
      </w:rPr>
    </w:lvl>
    <w:lvl w:ilvl="2">
      <w:start w:val="1"/>
      <w:numFmt w:val="decimal"/>
      <w:lvlText w:val="%1.%2.%3"/>
      <w:lvlJc w:val="left"/>
      <w:pPr>
        <w:tabs>
          <w:tab w:val="num" w:pos="720"/>
        </w:tabs>
      </w:pPr>
      <w:rPr>
        <w:rFonts w:cs="Times New Roman" w:hint="default"/>
        <w:b/>
        <w:i w:val="0"/>
      </w:rPr>
    </w:lvl>
    <w:lvl w:ilvl="3">
      <w:start w:val="1"/>
      <w:numFmt w:val="decimal"/>
      <w:lvlText w:val="%1.%2.%3.%4"/>
      <w:lvlJc w:val="left"/>
      <w:pPr>
        <w:tabs>
          <w:tab w:val="num" w:pos="1080"/>
        </w:tabs>
      </w:pPr>
      <w:rPr>
        <w:rFonts w:cs="Times New Roman" w:hint="default"/>
        <w:b/>
        <w:i w:val="0"/>
      </w:rPr>
    </w:lvl>
    <w:lvl w:ilvl="4">
      <w:start w:val="1"/>
      <w:numFmt w:val="decimal"/>
      <w:lvlText w:val="%1.%2.%3.%4.%5"/>
      <w:lvlJc w:val="left"/>
      <w:pPr>
        <w:tabs>
          <w:tab w:val="num" w:pos="1080"/>
        </w:tabs>
      </w:pPr>
      <w:rPr>
        <w:rFonts w:cs="Times New Roman" w:hint="default"/>
        <w:b w:val="0"/>
        <w:i/>
      </w:rPr>
    </w:lvl>
    <w:lvl w:ilvl="5">
      <w:start w:val="1"/>
      <w:numFmt w:val="decimal"/>
      <w:lvlText w:val="%1.%2.%3.%4.%5.%6"/>
      <w:lvlJc w:val="left"/>
      <w:pPr>
        <w:tabs>
          <w:tab w:val="num" w:pos="1440"/>
        </w:tabs>
      </w:pPr>
      <w:rPr>
        <w:rFonts w:cs="Times New Roman" w:hint="default"/>
        <w:b w:val="0"/>
        <w:i w:val="0"/>
      </w:rPr>
    </w:lvl>
    <w:lvl w:ilvl="6">
      <w:start w:val="1"/>
      <w:numFmt w:val="lowerRoman"/>
      <w:lvlText w:val="(%7)"/>
      <w:lvlJc w:val="left"/>
      <w:pPr>
        <w:tabs>
          <w:tab w:val="num" w:pos="504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8">
    <w:nsid w:val="0CE42D83"/>
    <w:multiLevelType w:val="hybridMultilevel"/>
    <w:tmpl w:val="3746DB0E"/>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9">
    <w:nsid w:val="0E521EA7"/>
    <w:multiLevelType w:val="hybridMultilevel"/>
    <w:tmpl w:val="4D74B148"/>
    <w:lvl w:ilvl="0" w:tplc="4A343C50">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100C5676"/>
    <w:multiLevelType w:val="hybridMultilevel"/>
    <w:tmpl w:val="EFC04118"/>
    <w:lvl w:ilvl="0" w:tplc="FFFFFFFF">
      <w:start w:val="1"/>
      <w:numFmt w:val="bullet"/>
      <w:lvlText w:val=""/>
      <w:lvlJc w:val="left"/>
      <w:pPr>
        <w:tabs>
          <w:tab w:val="num" w:pos="360"/>
        </w:tabs>
        <w:ind w:left="360" w:hanging="360"/>
      </w:pPr>
      <w:rPr>
        <w:rFonts w:ascii="Symbol" w:hAnsi="Symbol" w:hint="default"/>
      </w:rPr>
    </w:lvl>
    <w:lvl w:ilvl="1" w:tplc="FFFFFFFF">
      <w:start w:val="1"/>
      <w:numFmt w:val="decimal"/>
      <w:pStyle w:val="Stylea2PatternClearGray-10"/>
      <w:lvlText w:val="%2."/>
      <w:lvlJc w:val="left"/>
      <w:pPr>
        <w:tabs>
          <w:tab w:val="num" w:pos="284"/>
        </w:tabs>
        <w:ind w:left="284" w:hanging="284"/>
      </w:pPr>
      <w:rPr>
        <w:rFonts w:cs="Times New Roman"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1">
    <w:nsid w:val="10B359FC"/>
    <w:multiLevelType w:val="multilevel"/>
    <w:tmpl w:val="BF2CB5B6"/>
    <w:lvl w:ilvl="0">
      <w:start w:val="1"/>
      <w:numFmt w:val="upperLetter"/>
      <w:suff w:val="nothing"/>
      <w:lvlText w:val="Annex %1"/>
      <w:lvlJc w:val="left"/>
      <w:rPr>
        <w:rFonts w:ascii="Arial" w:hAnsi="Arial" w:cs="Times New Roman" w:hint="default"/>
        <w:b/>
        <w:i w:val="0"/>
        <w:sz w:val="28"/>
      </w:rPr>
    </w:lvl>
    <w:lvl w:ilvl="1">
      <w:start w:val="2"/>
      <w:numFmt w:val="decimal"/>
      <w:lvlText w:val="%1.%2"/>
      <w:lvlJc w:val="left"/>
      <w:pPr>
        <w:tabs>
          <w:tab w:val="num" w:pos="720"/>
        </w:tabs>
      </w:pPr>
      <w:rPr>
        <w:rFonts w:cs="Times New Roman" w:hint="default"/>
        <w:b/>
        <w:i w:val="0"/>
      </w:rPr>
    </w:lvl>
    <w:lvl w:ilvl="2">
      <w:start w:val="1"/>
      <w:numFmt w:val="decimal"/>
      <w:lvlText w:val="%1.%2.%3"/>
      <w:lvlJc w:val="left"/>
      <w:pPr>
        <w:tabs>
          <w:tab w:val="num" w:pos="720"/>
        </w:tabs>
      </w:pPr>
      <w:rPr>
        <w:rFonts w:cs="Times New Roman" w:hint="default"/>
        <w:b/>
        <w:i w:val="0"/>
      </w:rPr>
    </w:lvl>
    <w:lvl w:ilvl="3">
      <w:start w:val="1"/>
      <w:numFmt w:val="decimal"/>
      <w:lvlText w:val="%1.%2.%3.%4"/>
      <w:lvlJc w:val="left"/>
      <w:pPr>
        <w:tabs>
          <w:tab w:val="num" w:pos="1080"/>
        </w:tabs>
      </w:pPr>
      <w:rPr>
        <w:rFonts w:cs="Times New Roman" w:hint="default"/>
        <w:b/>
        <w:i w:val="0"/>
      </w:rPr>
    </w:lvl>
    <w:lvl w:ilvl="4">
      <w:start w:val="1"/>
      <w:numFmt w:val="decimal"/>
      <w:lvlText w:val="%1.%2.%3.%4.%5"/>
      <w:lvlJc w:val="left"/>
      <w:pPr>
        <w:tabs>
          <w:tab w:val="num" w:pos="1080"/>
        </w:tabs>
      </w:pPr>
      <w:rPr>
        <w:rFonts w:cs="Times New Roman" w:hint="default"/>
        <w:b w:val="0"/>
        <w:i/>
      </w:rPr>
    </w:lvl>
    <w:lvl w:ilvl="5">
      <w:start w:val="1"/>
      <w:numFmt w:val="decimal"/>
      <w:lvlText w:val="%1.%2.%3.%4.%5.%6"/>
      <w:lvlJc w:val="left"/>
      <w:pPr>
        <w:tabs>
          <w:tab w:val="num" w:pos="1440"/>
        </w:tabs>
      </w:pPr>
      <w:rPr>
        <w:rFonts w:cs="Times New Roman" w:hint="default"/>
        <w:b w:val="0"/>
        <w:i w:val="0"/>
      </w:rPr>
    </w:lvl>
    <w:lvl w:ilvl="6">
      <w:start w:val="1"/>
      <w:numFmt w:val="lowerRoman"/>
      <w:lvlText w:val="(%7)"/>
      <w:lvlJc w:val="left"/>
      <w:pPr>
        <w:tabs>
          <w:tab w:val="num" w:pos="504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2">
    <w:nsid w:val="1159388F"/>
    <w:multiLevelType w:val="hybridMultilevel"/>
    <w:tmpl w:val="8A58D438"/>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nsid w:val="12044CA8"/>
    <w:multiLevelType w:val="hybridMultilevel"/>
    <w:tmpl w:val="08F04ECC"/>
    <w:lvl w:ilvl="0" w:tplc="04080001">
      <w:start w:val="2"/>
      <w:numFmt w:val="bullet"/>
      <w:lvlText w:val="-"/>
      <w:lvlJc w:val="left"/>
      <w:pPr>
        <w:ind w:left="778" w:hanging="360"/>
      </w:pPr>
      <w:rPr>
        <w:rFonts w:ascii="Times New Roman" w:eastAsia="Times New Roman" w:hAnsi="Times New Roman" w:hint="default"/>
      </w:rPr>
    </w:lvl>
    <w:lvl w:ilvl="1" w:tplc="04080003" w:tentative="1">
      <w:start w:val="1"/>
      <w:numFmt w:val="bullet"/>
      <w:lvlText w:val="o"/>
      <w:lvlJc w:val="left"/>
      <w:pPr>
        <w:ind w:left="1498" w:hanging="360"/>
      </w:pPr>
      <w:rPr>
        <w:rFonts w:ascii="Courier New" w:hAnsi="Courier New" w:hint="default"/>
      </w:rPr>
    </w:lvl>
    <w:lvl w:ilvl="2" w:tplc="04080005" w:tentative="1">
      <w:start w:val="1"/>
      <w:numFmt w:val="bullet"/>
      <w:lvlText w:val=""/>
      <w:lvlJc w:val="left"/>
      <w:pPr>
        <w:ind w:left="2218" w:hanging="360"/>
      </w:pPr>
      <w:rPr>
        <w:rFonts w:ascii="Wingdings" w:hAnsi="Wingdings" w:hint="default"/>
      </w:rPr>
    </w:lvl>
    <w:lvl w:ilvl="3" w:tplc="04080001" w:tentative="1">
      <w:start w:val="1"/>
      <w:numFmt w:val="bullet"/>
      <w:lvlText w:val=""/>
      <w:lvlJc w:val="left"/>
      <w:pPr>
        <w:ind w:left="2938" w:hanging="360"/>
      </w:pPr>
      <w:rPr>
        <w:rFonts w:ascii="Symbol" w:hAnsi="Symbol" w:hint="default"/>
      </w:rPr>
    </w:lvl>
    <w:lvl w:ilvl="4" w:tplc="04080003" w:tentative="1">
      <w:start w:val="1"/>
      <w:numFmt w:val="bullet"/>
      <w:lvlText w:val="o"/>
      <w:lvlJc w:val="left"/>
      <w:pPr>
        <w:ind w:left="3658" w:hanging="360"/>
      </w:pPr>
      <w:rPr>
        <w:rFonts w:ascii="Courier New" w:hAnsi="Courier New" w:hint="default"/>
      </w:rPr>
    </w:lvl>
    <w:lvl w:ilvl="5" w:tplc="04080005" w:tentative="1">
      <w:start w:val="1"/>
      <w:numFmt w:val="bullet"/>
      <w:lvlText w:val=""/>
      <w:lvlJc w:val="left"/>
      <w:pPr>
        <w:ind w:left="4378" w:hanging="360"/>
      </w:pPr>
      <w:rPr>
        <w:rFonts w:ascii="Wingdings" w:hAnsi="Wingdings" w:hint="default"/>
      </w:rPr>
    </w:lvl>
    <w:lvl w:ilvl="6" w:tplc="04080001" w:tentative="1">
      <w:start w:val="1"/>
      <w:numFmt w:val="bullet"/>
      <w:lvlText w:val=""/>
      <w:lvlJc w:val="left"/>
      <w:pPr>
        <w:ind w:left="5098" w:hanging="360"/>
      </w:pPr>
      <w:rPr>
        <w:rFonts w:ascii="Symbol" w:hAnsi="Symbol" w:hint="default"/>
      </w:rPr>
    </w:lvl>
    <w:lvl w:ilvl="7" w:tplc="04080003" w:tentative="1">
      <w:start w:val="1"/>
      <w:numFmt w:val="bullet"/>
      <w:lvlText w:val="o"/>
      <w:lvlJc w:val="left"/>
      <w:pPr>
        <w:ind w:left="5818" w:hanging="360"/>
      </w:pPr>
      <w:rPr>
        <w:rFonts w:ascii="Courier New" w:hAnsi="Courier New" w:hint="default"/>
      </w:rPr>
    </w:lvl>
    <w:lvl w:ilvl="8" w:tplc="04080005" w:tentative="1">
      <w:start w:val="1"/>
      <w:numFmt w:val="bullet"/>
      <w:lvlText w:val=""/>
      <w:lvlJc w:val="left"/>
      <w:pPr>
        <w:ind w:left="6538" w:hanging="360"/>
      </w:pPr>
      <w:rPr>
        <w:rFonts w:ascii="Wingdings" w:hAnsi="Wingdings" w:hint="default"/>
      </w:rPr>
    </w:lvl>
  </w:abstractNum>
  <w:abstractNum w:abstractNumId="14">
    <w:nsid w:val="13D62935"/>
    <w:multiLevelType w:val="hybridMultilevel"/>
    <w:tmpl w:val="03CAA29A"/>
    <w:lvl w:ilvl="0" w:tplc="9CFE4614">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14D26991"/>
    <w:multiLevelType w:val="hybridMultilevel"/>
    <w:tmpl w:val="45844DC8"/>
    <w:name w:val="Outline2"/>
    <w:lvl w:ilvl="0" w:tplc="FFFFFFFF">
      <w:start w:val="1"/>
      <w:numFmt w:val="bullet"/>
      <w:pStyle w:val="ListBullet2"/>
      <w:lvlText w:val="–"/>
      <w:lvlJc w:val="left"/>
      <w:pPr>
        <w:tabs>
          <w:tab w:val="num" w:pos="927"/>
        </w:tabs>
        <w:ind w:left="851" w:hanging="284"/>
      </w:pPr>
      <w:rPr>
        <w:rFonts w:ascii="Times New Roman" w:hAnsi="Times New Roman"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6">
    <w:nsid w:val="15D67A2E"/>
    <w:multiLevelType w:val="hybridMultilevel"/>
    <w:tmpl w:val="042C7CD8"/>
    <w:lvl w:ilvl="0" w:tplc="0172B200">
      <w:start w:val="1"/>
      <w:numFmt w:val="decimal"/>
      <w:lvlText w:val="Recommendation %1"/>
      <w:lvlJc w:val="left"/>
      <w:pPr>
        <w:tabs>
          <w:tab w:val="num" w:pos="3240"/>
        </w:tabs>
        <w:ind w:left="2041" w:hanging="2041"/>
      </w:pPr>
      <w:rPr>
        <w:rFonts w:cs="Times New Roman" w:hint="default"/>
        <w:b/>
        <w:i w:val="0"/>
        <w:color w:val="333399"/>
      </w:rPr>
    </w:lvl>
    <w:lvl w:ilvl="1" w:tplc="04070003">
      <w:start w:val="1"/>
      <w:numFmt w:val="bullet"/>
      <w:lvlText w:val=""/>
      <w:lvlJc w:val="left"/>
      <w:pPr>
        <w:tabs>
          <w:tab w:val="num" w:pos="1440"/>
        </w:tabs>
        <w:ind w:left="1440" w:hanging="360"/>
      </w:pPr>
      <w:rPr>
        <w:rFonts w:ascii="Symbol" w:hAnsi="Symbol" w:hint="default"/>
        <w:b/>
        <w:i w:val="0"/>
        <w:color w:val="333399"/>
      </w:rPr>
    </w:lvl>
    <w:lvl w:ilvl="2" w:tplc="04070005">
      <w:start w:val="1"/>
      <w:numFmt w:val="lowerRoman"/>
      <w:lvlText w:val="%3."/>
      <w:lvlJc w:val="right"/>
      <w:pPr>
        <w:tabs>
          <w:tab w:val="num" w:pos="2160"/>
        </w:tabs>
        <w:ind w:left="2160" w:hanging="180"/>
      </w:pPr>
      <w:rPr>
        <w:rFonts w:cs="Times New Roman"/>
      </w:rPr>
    </w:lvl>
    <w:lvl w:ilvl="3" w:tplc="04070001" w:tentative="1">
      <w:start w:val="1"/>
      <w:numFmt w:val="decimal"/>
      <w:lvlText w:val="%4."/>
      <w:lvlJc w:val="left"/>
      <w:pPr>
        <w:tabs>
          <w:tab w:val="num" w:pos="2880"/>
        </w:tabs>
        <w:ind w:left="2880" w:hanging="360"/>
      </w:pPr>
      <w:rPr>
        <w:rFonts w:cs="Times New Roman"/>
      </w:rPr>
    </w:lvl>
    <w:lvl w:ilvl="4" w:tplc="04070003" w:tentative="1">
      <w:start w:val="1"/>
      <w:numFmt w:val="lowerLetter"/>
      <w:lvlText w:val="%5."/>
      <w:lvlJc w:val="left"/>
      <w:pPr>
        <w:tabs>
          <w:tab w:val="num" w:pos="3600"/>
        </w:tabs>
        <w:ind w:left="3600" w:hanging="360"/>
      </w:pPr>
      <w:rPr>
        <w:rFonts w:cs="Times New Roman"/>
      </w:rPr>
    </w:lvl>
    <w:lvl w:ilvl="5" w:tplc="04070005" w:tentative="1">
      <w:start w:val="1"/>
      <w:numFmt w:val="lowerRoman"/>
      <w:lvlText w:val="%6."/>
      <w:lvlJc w:val="right"/>
      <w:pPr>
        <w:tabs>
          <w:tab w:val="num" w:pos="4320"/>
        </w:tabs>
        <w:ind w:left="4320" w:hanging="180"/>
      </w:pPr>
      <w:rPr>
        <w:rFonts w:cs="Times New Roman"/>
      </w:rPr>
    </w:lvl>
    <w:lvl w:ilvl="6" w:tplc="04070001" w:tentative="1">
      <w:start w:val="1"/>
      <w:numFmt w:val="decimal"/>
      <w:lvlText w:val="%7."/>
      <w:lvlJc w:val="left"/>
      <w:pPr>
        <w:tabs>
          <w:tab w:val="num" w:pos="5040"/>
        </w:tabs>
        <w:ind w:left="5040" w:hanging="360"/>
      </w:pPr>
      <w:rPr>
        <w:rFonts w:cs="Times New Roman"/>
      </w:rPr>
    </w:lvl>
    <w:lvl w:ilvl="7" w:tplc="04070003" w:tentative="1">
      <w:start w:val="1"/>
      <w:numFmt w:val="lowerLetter"/>
      <w:lvlText w:val="%8."/>
      <w:lvlJc w:val="left"/>
      <w:pPr>
        <w:tabs>
          <w:tab w:val="num" w:pos="5760"/>
        </w:tabs>
        <w:ind w:left="5760" w:hanging="360"/>
      </w:pPr>
      <w:rPr>
        <w:rFonts w:cs="Times New Roman"/>
      </w:rPr>
    </w:lvl>
    <w:lvl w:ilvl="8" w:tplc="04070005" w:tentative="1">
      <w:start w:val="1"/>
      <w:numFmt w:val="lowerRoman"/>
      <w:lvlText w:val="%9."/>
      <w:lvlJc w:val="right"/>
      <w:pPr>
        <w:tabs>
          <w:tab w:val="num" w:pos="6480"/>
        </w:tabs>
        <w:ind w:left="6480" w:hanging="180"/>
      </w:pPr>
      <w:rPr>
        <w:rFonts w:cs="Times New Roman"/>
      </w:rPr>
    </w:lvl>
  </w:abstractNum>
  <w:abstractNum w:abstractNumId="17">
    <w:nsid w:val="17776852"/>
    <w:multiLevelType w:val="hybridMultilevel"/>
    <w:tmpl w:val="C1AA0E06"/>
    <w:lvl w:ilvl="0" w:tplc="304E9EB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896674C"/>
    <w:multiLevelType w:val="hybridMultilevel"/>
    <w:tmpl w:val="DAB04CAC"/>
    <w:lvl w:ilvl="0" w:tplc="C6CE669E">
      <w:start w:val="1"/>
      <w:numFmt w:val="bullet"/>
      <w:pStyle w:val="BulletList"/>
      <w:lvlText w:val=""/>
      <w:lvlJc w:val="left"/>
      <w:pPr>
        <w:ind w:left="1080" w:hanging="360"/>
      </w:pPr>
      <w:rPr>
        <w:rFonts w:ascii="Symbol" w:hAnsi="Symbol" w:hint="default"/>
        <w:sz w:val="24"/>
      </w:rPr>
    </w:lvl>
    <w:lvl w:ilvl="1" w:tplc="040C0003" w:tentative="1">
      <w:start w:val="1"/>
      <w:numFmt w:val="bullet"/>
      <w:lvlText w:val="o"/>
      <w:lvlJc w:val="left"/>
      <w:pPr>
        <w:ind w:left="1800" w:hanging="360"/>
      </w:pPr>
      <w:rPr>
        <w:rFonts w:ascii="Courier New" w:hAnsi="Courier New" w:hint="default"/>
      </w:rPr>
    </w:lvl>
    <w:lvl w:ilvl="2" w:tplc="040C0005">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9">
    <w:nsid w:val="18E42948"/>
    <w:multiLevelType w:val="multilevel"/>
    <w:tmpl w:val="BE2C246E"/>
    <w:lvl w:ilvl="0">
      <w:start w:val="1"/>
      <w:numFmt w:val="decimal"/>
      <w:pStyle w:val="DSRequirement"/>
      <w:lvlText w:val="TG Requirement %1"/>
      <w:lvlJc w:val="left"/>
      <w:pPr>
        <w:ind w:left="2041" w:hanging="1928"/>
      </w:pPr>
      <w:rPr>
        <w:rFonts w:cs="Times New Roman" w:hint="default"/>
        <w:b/>
        <w:i w:val="0"/>
        <w:color w:val="FF9900"/>
        <w:u w:val="none"/>
      </w:rPr>
    </w:lvl>
    <w:lvl w:ilvl="1">
      <w:start w:val="1"/>
      <w:numFmt w:val="lowerLetter"/>
      <w:lvlText w:val="%2."/>
      <w:lvlJc w:val="left"/>
      <w:pPr>
        <w:tabs>
          <w:tab w:val="num" w:pos="1440"/>
        </w:tabs>
        <w:ind w:left="1440" w:hanging="360"/>
      </w:pPr>
      <w:rPr>
        <w:rFonts w:cs="Times New Roman" w:hint="default"/>
      </w:rPr>
    </w:lvl>
    <w:lvl w:ilvl="2">
      <w:start w:val="1"/>
      <w:numFmt w:val="lowerRoman"/>
      <w:lvlText w:val="%3."/>
      <w:lvlJc w:val="right"/>
      <w:pPr>
        <w:tabs>
          <w:tab w:val="num" w:pos="2160"/>
        </w:tabs>
        <w:ind w:left="2160" w:hanging="180"/>
      </w:pPr>
      <w:rPr>
        <w:rFonts w:cs="Times New Roman" w:hint="default"/>
      </w:rPr>
    </w:lvl>
    <w:lvl w:ilvl="3">
      <w:start w:val="1"/>
      <w:numFmt w:val="decimal"/>
      <w:lvlText w:val="%4."/>
      <w:lvlJc w:val="left"/>
      <w:pPr>
        <w:tabs>
          <w:tab w:val="num" w:pos="2880"/>
        </w:tabs>
        <w:ind w:left="2880" w:hanging="360"/>
      </w:pPr>
      <w:rPr>
        <w:rFonts w:cs="Times New Roman" w:hint="default"/>
      </w:rPr>
    </w:lvl>
    <w:lvl w:ilvl="4">
      <w:start w:val="1"/>
      <w:numFmt w:val="lowerLetter"/>
      <w:lvlText w:val="%5."/>
      <w:lvlJc w:val="left"/>
      <w:pPr>
        <w:tabs>
          <w:tab w:val="num" w:pos="3600"/>
        </w:tabs>
        <w:ind w:left="3600" w:hanging="360"/>
      </w:pPr>
      <w:rPr>
        <w:rFonts w:cs="Times New Roman" w:hint="default"/>
      </w:rPr>
    </w:lvl>
    <w:lvl w:ilvl="5">
      <w:start w:val="1"/>
      <w:numFmt w:val="lowerRoman"/>
      <w:lvlText w:val="%6."/>
      <w:lvlJc w:val="right"/>
      <w:pPr>
        <w:tabs>
          <w:tab w:val="num" w:pos="4320"/>
        </w:tabs>
        <w:ind w:left="4320" w:hanging="180"/>
      </w:pPr>
      <w:rPr>
        <w:rFonts w:cs="Times New Roman" w:hint="default"/>
      </w:rPr>
    </w:lvl>
    <w:lvl w:ilvl="6">
      <w:start w:val="1"/>
      <w:numFmt w:val="decimal"/>
      <w:lvlText w:val="%7."/>
      <w:lvlJc w:val="left"/>
      <w:pPr>
        <w:tabs>
          <w:tab w:val="num" w:pos="5040"/>
        </w:tabs>
        <w:ind w:left="5040" w:hanging="360"/>
      </w:pPr>
      <w:rPr>
        <w:rFonts w:cs="Times New Roman" w:hint="default"/>
      </w:rPr>
    </w:lvl>
    <w:lvl w:ilvl="7">
      <w:start w:val="1"/>
      <w:numFmt w:val="lowerLetter"/>
      <w:lvlText w:val="%8."/>
      <w:lvlJc w:val="left"/>
      <w:pPr>
        <w:tabs>
          <w:tab w:val="num" w:pos="5760"/>
        </w:tabs>
        <w:ind w:left="5760" w:hanging="360"/>
      </w:pPr>
      <w:rPr>
        <w:rFonts w:cs="Times New Roman" w:hint="default"/>
      </w:rPr>
    </w:lvl>
    <w:lvl w:ilvl="8">
      <w:start w:val="1"/>
      <w:numFmt w:val="lowerRoman"/>
      <w:lvlText w:val="%9."/>
      <w:lvlJc w:val="right"/>
      <w:pPr>
        <w:tabs>
          <w:tab w:val="num" w:pos="6480"/>
        </w:tabs>
        <w:ind w:left="6480" w:hanging="180"/>
      </w:pPr>
      <w:rPr>
        <w:rFonts w:cs="Times New Roman" w:hint="default"/>
      </w:rPr>
    </w:lvl>
  </w:abstractNum>
  <w:abstractNum w:abstractNumId="20">
    <w:nsid w:val="193713E7"/>
    <w:multiLevelType w:val="multilevel"/>
    <w:tmpl w:val="E83E3AE6"/>
    <w:name w:val="tg_req"/>
    <w:lvl w:ilvl="0">
      <w:start w:val="1"/>
      <w:numFmt w:val="upperLetter"/>
      <w:suff w:val="nothing"/>
      <w:lvlText w:val="Annex %1"/>
      <w:lvlJc w:val="left"/>
      <w:rPr>
        <w:rFonts w:ascii="Arial" w:hAnsi="Arial" w:cs="Times New Roman" w:hint="default"/>
        <w:b/>
        <w:i w:val="0"/>
        <w:sz w:val="28"/>
      </w:rPr>
    </w:lvl>
    <w:lvl w:ilvl="1">
      <w:start w:val="3"/>
      <w:numFmt w:val="decimal"/>
      <w:lvlText w:val="%1.%2"/>
      <w:lvlJc w:val="left"/>
      <w:pPr>
        <w:tabs>
          <w:tab w:val="num" w:pos="720"/>
        </w:tabs>
      </w:pPr>
      <w:rPr>
        <w:rFonts w:cs="Times New Roman" w:hint="default"/>
        <w:b/>
        <w:i w:val="0"/>
      </w:rPr>
    </w:lvl>
    <w:lvl w:ilvl="2">
      <w:start w:val="2"/>
      <w:numFmt w:val="decimal"/>
      <w:lvlText w:val="%1.%2.%3"/>
      <w:lvlJc w:val="left"/>
      <w:pPr>
        <w:tabs>
          <w:tab w:val="num" w:pos="864"/>
        </w:tabs>
      </w:pPr>
      <w:rPr>
        <w:rFonts w:cs="Times New Roman" w:hint="default"/>
        <w:b/>
        <w:i w:val="0"/>
      </w:rPr>
    </w:lvl>
    <w:lvl w:ilvl="3">
      <w:start w:val="1"/>
      <w:numFmt w:val="decimal"/>
      <w:lvlText w:val="%1.%2.%3.%4"/>
      <w:lvlJc w:val="left"/>
      <w:pPr>
        <w:tabs>
          <w:tab w:val="num" w:pos="1080"/>
        </w:tabs>
      </w:pPr>
      <w:rPr>
        <w:rFonts w:cs="Times New Roman" w:hint="default"/>
        <w:b/>
        <w:i w:val="0"/>
      </w:rPr>
    </w:lvl>
    <w:lvl w:ilvl="4">
      <w:start w:val="1"/>
      <w:numFmt w:val="decimal"/>
      <w:lvlText w:val="%1.%2.%3.%4.%5"/>
      <w:lvlJc w:val="left"/>
      <w:pPr>
        <w:tabs>
          <w:tab w:val="num" w:pos="1080"/>
        </w:tabs>
      </w:pPr>
      <w:rPr>
        <w:rFonts w:cs="Times New Roman" w:hint="default"/>
        <w:b w:val="0"/>
        <w:i/>
      </w:rPr>
    </w:lvl>
    <w:lvl w:ilvl="5">
      <w:start w:val="1"/>
      <w:numFmt w:val="decimal"/>
      <w:lvlText w:val="%1.%2.%3.%4.%5.%6"/>
      <w:lvlJc w:val="left"/>
      <w:pPr>
        <w:tabs>
          <w:tab w:val="num" w:pos="1440"/>
        </w:tabs>
      </w:pPr>
      <w:rPr>
        <w:rFonts w:cs="Times New Roman" w:hint="default"/>
        <w:b w:val="0"/>
        <w:i w:val="0"/>
      </w:rPr>
    </w:lvl>
    <w:lvl w:ilvl="6">
      <w:start w:val="1"/>
      <w:numFmt w:val="lowerRoman"/>
      <w:lvlText w:val="(%7)"/>
      <w:lvlJc w:val="left"/>
      <w:pPr>
        <w:tabs>
          <w:tab w:val="num" w:pos="504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21">
    <w:nsid w:val="194939C8"/>
    <w:multiLevelType w:val="hybridMultilevel"/>
    <w:tmpl w:val="1E306DFE"/>
    <w:lvl w:ilvl="0" w:tplc="FFFFFFFF">
      <w:start w:val="1"/>
      <w:numFmt w:val="decimal"/>
      <w:lvlText w:val="%1."/>
      <w:lvlJc w:val="left"/>
      <w:pPr>
        <w:ind w:left="720" w:hanging="360"/>
      </w:pPr>
      <w:rPr>
        <w:rFonts w:cs="Times New Roman"/>
        <w:b/>
      </w:rPr>
    </w:lvl>
    <w:lvl w:ilvl="1" w:tplc="FFFFFFFF">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22">
    <w:nsid w:val="1A1D7511"/>
    <w:multiLevelType w:val="hybridMultilevel"/>
    <w:tmpl w:val="A5B469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1C4368B6"/>
    <w:multiLevelType w:val="multilevel"/>
    <w:tmpl w:val="3E302046"/>
    <w:lvl w:ilvl="0">
      <w:start w:val="1"/>
      <w:numFmt w:val="decimal"/>
      <w:pStyle w:val="Openissue"/>
      <w:lvlText w:val="Open issue %1:"/>
      <w:lvlJc w:val="left"/>
      <w:rPr>
        <w:rFonts w:cs="Times New Roman" w:hint="default"/>
        <w:b/>
        <w:i w:val="0"/>
      </w:rPr>
    </w:lvl>
    <w:lvl w:ilvl="1">
      <w:start w:val="1"/>
      <w:numFmt w:val="lowerLetter"/>
      <w:lvlText w:val="%2."/>
      <w:lvlJc w:val="left"/>
      <w:pPr>
        <w:ind w:left="1440" w:hanging="360"/>
      </w:pPr>
      <w:rPr>
        <w:rFonts w:cs="Times New Roman" w:hint="default"/>
      </w:rPr>
    </w:lvl>
    <w:lvl w:ilvl="2">
      <w:start w:val="1"/>
      <w:numFmt w:val="lowerRoman"/>
      <w:lvlText w:val="%3."/>
      <w:lvlJc w:val="right"/>
      <w:pPr>
        <w:ind w:left="2160" w:hanging="180"/>
      </w:pPr>
      <w:rPr>
        <w:rFonts w:cs="Times New Roman" w:hint="default"/>
      </w:rPr>
    </w:lvl>
    <w:lvl w:ilvl="3">
      <w:start w:val="1"/>
      <w:numFmt w:val="decimal"/>
      <w:lvlText w:val="%4."/>
      <w:lvlJc w:val="left"/>
      <w:pPr>
        <w:ind w:left="2880" w:hanging="360"/>
      </w:pPr>
      <w:rPr>
        <w:rFonts w:cs="Times New Roman" w:hint="default"/>
      </w:rPr>
    </w:lvl>
    <w:lvl w:ilvl="4">
      <w:start w:val="1"/>
      <w:numFmt w:val="lowerLetter"/>
      <w:lvlText w:val="%5."/>
      <w:lvlJc w:val="left"/>
      <w:pPr>
        <w:ind w:left="3600" w:hanging="360"/>
      </w:pPr>
      <w:rPr>
        <w:rFonts w:cs="Times New Roman" w:hint="default"/>
      </w:rPr>
    </w:lvl>
    <w:lvl w:ilvl="5">
      <w:start w:val="1"/>
      <w:numFmt w:val="lowerRoman"/>
      <w:lvlText w:val="%6."/>
      <w:lvlJc w:val="right"/>
      <w:pPr>
        <w:ind w:left="4320" w:hanging="180"/>
      </w:pPr>
      <w:rPr>
        <w:rFonts w:cs="Times New Roman" w:hint="default"/>
      </w:rPr>
    </w:lvl>
    <w:lvl w:ilvl="6">
      <w:start w:val="1"/>
      <w:numFmt w:val="decimal"/>
      <w:lvlText w:val="%7."/>
      <w:lvlJc w:val="left"/>
      <w:pPr>
        <w:ind w:left="5040" w:hanging="360"/>
      </w:pPr>
      <w:rPr>
        <w:rFonts w:cs="Times New Roman" w:hint="default"/>
      </w:rPr>
    </w:lvl>
    <w:lvl w:ilvl="7">
      <w:start w:val="1"/>
      <w:numFmt w:val="lowerLetter"/>
      <w:lvlText w:val="%8."/>
      <w:lvlJc w:val="left"/>
      <w:pPr>
        <w:ind w:left="5760" w:hanging="360"/>
      </w:pPr>
      <w:rPr>
        <w:rFonts w:cs="Times New Roman" w:hint="default"/>
      </w:rPr>
    </w:lvl>
    <w:lvl w:ilvl="8">
      <w:start w:val="1"/>
      <w:numFmt w:val="lowerRoman"/>
      <w:lvlText w:val="%9."/>
      <w:lvlJc w:val="right"/>
      <w:pPr>
        <w:ind w:left="6480" w:hanging="180"/>
      </w:pPr>
      <w:rPr>
        <w:rFonts w:cs="Times New Roman" w:hint="default"/>
      </w:rPr>
    </w:lvl>
  </w:abstractNum>
  <w:abstractNum w:abstractNumId="24">
    <w:nsid w:val="1D6C70AD"/>
    <w:multiLevelType w:val="hybridMultilevel"/>
    <w:tmpl w:val="F132C2C4"/>
    <w:name w:val="open_issue"/>
    <w:lvl w:ilvl="0" w:tplc="FFFFFFFF">
      <w:start w:val="2"/>
      <w:numFmt w:val="bullet"/>
      <w:lvlText w:val="-"/>
      <w:lvlJc w:val="left"/>
      <w:pPr>
        <w:ind w:left="360" w:hanging="360"/>
      </w:pPr>
      <w:rPr>
        <w:rFonts w:ascii="Times New Roman" w:eastAsia="Times New Roman" w:hAnsi="Times New Roman" w:hint="default"/>
        <w:b/>
        <w:i w:val="0"/>
        <w:sz w:val="20"/>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nsid w:val="1E945CDF"/>
    <w:multiLevelType w:val="hybridMultilevel"/>
    <w:tmpl w:val="2E8E69AC"/>
    <w:lvl w:ilvl="0" w:tplc="9CFE4614">
      <w:start w:val="1"/>
      <w:numFmt w:val="decimal"/>
      <w:pStyle w:val="StyleTitre1Gauche0cmSuspendu076cm"/>
      <w:lvlText w:val="%1."/>
      <w:lvlJc w:val="left"/>
      <w:pPr>
        <w:tabs>
          <w:tab w:val="num" w:pos="720"/>
        </w:tabs>
        <w:ind w:left="720" w:hanging="360"/>
      </w:pPr>
      <w:rPr>
        <w:rFonts w:cs="Times New Roman"/>
      </w:rPr>
    </w:lvl>
    <w:lvl w:ilvl="1" w:tplc="08090003" w:tentative="1">
      <w:start w:val="1"/>
      <w:numFmt w:val="lowerLetter"/>
      <w:lvlText w:val="%2."/>
      <w:lvlJc w:val="left"/>
      <w:pPr>
        <w:tabs>
          <w:tab w:val="num" w:pos="1440"/>
        </w:tabs>
        <w:ind w:left="1440" w:hanging="360"/>
      </w:pPr>
      <w:rPr>
        <w:rFonts w:cs="Times New Roman"/>
      </w:rPr>
    </w:lvl>
    <w:lvl w:ilvl="2" w:tplc="08090005">
      <w:start w:val="1"/>
      <w:numFmt w:val="lowerRoman"/>
      <w:lvlText w:val="%3."/>
      <w:lvlJc w:val="right"/>
      <w:pPr>
        <w:tabs>
          <w:tab w:val="num" w:pos="2160"/>
        </w:tabs>
        <w:ind w:left="2160" w:hanging="180"/>
      </w:pPr>
      <w:rPr>
        <w:rFonts w:cs="Times New Roman"/>
      </w:rPr>
    </w:lvl>
    <w:lvl w:ilvl="3" w:tplc="08090001" w:tentative="1">
      <w:start w:val="1"/>
      <w:numFmt w:val="decimal"/>
      <w:lvlText w:val="%4."/>
      <w:lvlJc w:val="left"/>
      <w:pPr>
        <w:tabs>
          <w:tab w:val="num" w:pos="2880"/>
        </w:tabs>
        <w:ind w:left="2880" w:hanging="360"/>
      </w:pPr>
      <w:rPr>
        <w:rFonts w:cs="Times New Roman"/>
      </w:rPr>
    </w:lvl>
    <w:lvl w:ilvl="4" w:tplc="08090003" w:tentative="1">
      <w:start w:val="1"/>
      <w:numFmt w:val="lowerLetter"/>
      <w:lvlText w:val="%5."/>
      <w:lvlJc w:val="left"/>
      <w:pPr>
        <w:tabs>
          <w:tab w:val="num" w:pos="3600"/>
        </w:tabs>
        <w:ind w:left="3600" w:hanging="360"/>
      </w:pPr>
      <w:rPr>
        <w:rFonts w:cs="Times New Roman"/>
      </w:rPr>
    </w:lvl>
    <w:lvl w:ilvl="5" w:tplc="08090005" w:tentative="1">
      <w:start w:val="1"/>
      <w:numFmt w:val="lowerRoman"/>
      <w:lvlText w:val="%6."/>
      <w:lvlJc w:val="right"/>
      <w:pPr>
        <w:tabs>
          <w:tab w:val="num" w:pos="4320"/>
        </w:tabs>
        <w:ind w:left="4320" w:hanging="180"/>
      </w:pPr>
      <w:rPr>
        <w:rFonts w:cs="Times New Roman"/>
      </w:rPr>
    </w:lvl>
    <w:lvl w:ilvl="6" w:tplc="08090001" w:tentative="1">
      <w:start w:val="1"/>
      <w:numFmt w:val="decimal"/>
      <w:lvlText w:val="%7."/>
      <w:lvlJc w:val="left"/>
      <w:pPr>
        <w:tabs>
          <w:tab w:val="num" w:pos="5040"/>
        </w:tabs>
        <w:ind w:left="5040" w:hanging="360"/>
      </w:pPr>
      <w:rPr>
        <w:rFonts w:cs="Times New Roman"/>
      </w:rPr>
    </w:lvl>
    <w:lvl w:ilvl="7" w:tplc="08090003" w:tentative="1">
      <w:start w:val="1"/>
      <w:numFmt w:val="lowerLetter"/>
      <w:lvlText w:val="%8."/>
      <w:lvlJc w:val="left"/>
      <w:pPr>
        <w:tabs>
          <w:tab w:val="num" w:pos="5760"/>
        </w:tabs>
        <w:ind w:left="5760" w:hanging="360"/>
      </w:pPr>
      <w:rPr>
        <w:rFonts w:cs="Times New Roman"/>
      </w:rPr>
    </w:lvl>
    <w:lvl w:ilvl="8" w:tplc="08090005" w:tentative="1">
      <w:start w:val="1"/>
      <w:numFmt w:val="lowerRoman"/>
      <w:lvlText w:val="%9."/>
      <w:lvlJc w:val="right"/>
      <w:pPr>
        <w:tabs>
          <w:tab w:val="num" w:pos="6480"/>
        </w:tabs>
        <w:ind w:left="6480" w:hanging="180"/>
      </w:pPr>
      <w:rPr>
        <w:rFonts w:cs="Times New Roman"/>
      </w:rPr>
    </w:lvl>
  </w:abstractNum>
  <w:abstractNum w:abstractNumId="26">
    <w:nsid w:val="20743185"/>
    <w:multiLevelType w:val="hybridMultilevel"/>
    <w:tmpl w:val="F7AC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21D6668"/>
    <w:multiLevelType w:val="hybridMultilevel"/>
    <w:tmpl w:val="C1B4B96E"/>
    <w:lvl w:ilvl="0" w:tplc="FFFFFFFF">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nsid w:val="248B30A4"/>
    <w:multiLevelType w:val="hybridMultilevel"/>
    <w:tmpl w:val="1520AC9C"/>
    <w:lvl w:ilvl="0" w:tplc="090EB96E">
      <w:start w:val="1"/>
      <w:numFmt w:val="bullet"/>
      <w:lvlText w:val=""/>
      <w:lvlJc w:val="left"/>
      <w:pPr>
        <w:ind w:left="720" w:hanging="360"/>
      </w:pPr>
      <w:rPr>
        <w:rFonts w:ascii="Symbol" w:hAnsi="Symbol" w:hint="default"/>
      </w:rPr>
    </w:lvl>
    <w:lvl w:ilvl="1" w:tplc="3B1CF818" w:tentative="1">
      <w:start w:val="1"/>
      <w:numFmt w:val="bullet"/>
      <w:lvlText w:val="o"/>
      <w:lvlJc w:val="left"/>
      <w:pPr>
        <w:ind w:left="1440" w:hanging="360"/>
      </w:pPr>
      <w:rPr>
        <w:rFonts w:ascii="Courier New" w:hAnsi="Courier New" w:hint="default"/>
      </w:rPr>
    </w:lvl>
    <w:lvl w:ilvl="2" w:tplc="3EE8A4D0">
      <w:start w:val="1"/>
      <w:numFmt w:val="bullet"/>
      <w:lvlText w:val=""/>
      <w:lvlJc w:val="left"/>
      <w:pPr>
        <w:ind w:left="2160" w:hanging="360"/>
      </w:pPr>
      <w:rPr>
        <w:rFonts w:ascii="Wingdings" w:hAnsi="Wingdings" w:hint="default"/>
      </w:rPr>
    </w:lvl>
    <w:lvl w:ilvl="3" w:tplc="6E30B0CE" w:tentative="1">
      <w:start w:val="1"/>
      <w:numFmt w:val="bullet"/>
      <w:lvlText w:val=""/>
      <w:lvlJc w:val="left"/>
      <w:pPr>
        <w:ind w:left="2880" w:hanging="360"/>
      </w:pPr>
      <w:rPr>
        <w:rFonts w:ascii="Symbol" w:hAnsi="Symbol" w:hint="default"/>
      </w:rPr>
    </w:lvl>
    <w:lvl w:ilvl="4" w:tplc="4CAA7936" w:tentative="1">
      <w:start w:val="1"/>
      <w:numFmt w:val="bullet"/>
      <w:lvlText w:val="o"/>
      <w:lvlJc w:val="left"/>
      <w:pPr>
        <w:ind w:left="3600" w:hanging="360"/>
      </w:pPr>
      <w:rPr>
        <w:rFonts w:ascii="Courier New" w:hAnsi="Courier New" w:hint="default"/>
      </w:rPr>
    </w:lvl>
    <w:lvl w:ilvl="5" w:tplc="9774D744" w:tentative="1">
      <w:start w:val="1"/>
      <w:numFmt w:val="bullet"/>
      <w:lvlText w:val=""/>
      <w:lvlJc w:val="left"/>
      <w:pPr>
        <w:ind w:left="4320" w:hanging="360"/>
      </w:pPr>
      <w:rPr>
        <w:rFonts w:ascii="Wingdings" w:hAnsi="Wingdings" w:hint="default"/>
      </w:rPr>
    </w:lvl>
    <w:lvl w:ilvl="6" w:tplc="C270C4CC" w:tentative="1">
      <w:start w:val="1"/>
      <w:numFmt w:val="bullet"/>
      <w:lvlText w:val=""/>
      <w:lvlJc w:val="left"/>
      <w:pPr>
        <w:ind w:left="5040" w:hanging="360"/>
      </w:pPr>
      <w:rPr>
        <w:rFonts w:ascii="Symbol" w:hAnsi="Symbol" w:hint="default"/>
      </w:rPr>
    </w:lvl>
    <w:lvl w:ilvl="7" w:tplc="52087DB6" w:tentative="1">
      <w:start w:val="1"/>
      <w:numFmt w:val="bullet"/>
      <w:lvlText w:val="o"/>
      <w:lvlJc w:val="left"/>
      <w:pPr>
        <w:ind w:left="5760" w:hanging="360"/>
      </w:pPr>
      <w:rPr>
        <w:rFonts w:ascii="Courier New" w:hAnsi="Courier New" w:hint="default"/>
      </w:rPr>
    </w:lvl>
    <w:lvl w:ilvl="8" w:tplc="31D66EC2" w:tentative="1">
      <w:start w:val="1"/>
      <w:numFmt w:val="bullet"/>
      <w:lvlText w:val=""/>
      <w:lvlJc w:val="left"/>
      <w:pPr>
        <w:ind w:left="6480" w:hanging="360"/>
      </w:pPr>
      <w:rPr>
        <w:rFonts w:ascii="Wingdings" w:hAnsi="Wingdings" w:hint="default"/>
      </w:rPr>
    </w:lvl>
  </w:abstractNum>
  <w:abstractNum w:abstractNumId="29">
    <w:nsid w:val="26041C8C"/>
    <w:multiLevelType w:val="hybridMultilevel"/>
    <w:tmpl w:val="BCE0860E"/>
    <w:lvl w:ilvl="0" w:tplc="97681054">
      <w:start w:val="1"/>
      <w:numFmt w:val="bullet"/>
      <w:lvlText w:val=""/>
      <w:lvlJc w:val="left"/>
      <w:pPr>
        <w:ind w:left="720" w:hanging="360"/>
      </w:pPr>
      <w:rPr>
        <w:rFonts w:ascii="Symbol" w:hAnsi="Symbol" w:hint="default"/>
      </w:rPr>
    </w:lvl>
    <w:lvl w:ilvl="1" w:tplc="EA428436" w:tentative="1">
      <w:start w:val="1"/>
      <w:numFmt w:val="bullet"/>
      <w:lvlText w:val="o"/>
      <w:lvlJc w:val="left"/>
      <w:pPr>
        <w:ind w:left="1440" w:hanging="360"/>
      </w:pPr>
      <w:rPr>
        <w:rFonts w:ascii="Courier New" w:hAnsi="Courier New" w:hint="default"/>
      </w:rPr>
    </w:lvl>
    <w:lvl w:ilvl="2" w:tplc="9E1287B8">
      <w:start w:val="1"/>
      <w:numFmt w:val="bullet"/>
      <w:lvlText w:val=""/>
      <w:lvlJc w:val="left"/>
      <w:pPr>
        <w:ind w:left="2160" w:hanging="360"/>
      </w:pPr>
      <w:rPr>
        <w:rFonts w:ascii="Wingdings" w:hAnsi="Wingdings" w:hint="default"/>
      </w:rPr>
    </w:lvl>
    <w:lvl w:ilvl="3" w:tplc="14401E5A" w:tentative="1">
      <w:start w:val="1"/>
      <w:numFmt w:val="bullet"/>
      <w:lvlText w:val=""/>
      <w:lvlJc w:val="left"/>
      <w:pPr>
        <w:ind w:left="2880" w:hanging="360"/>
      </w:pPr>
      <w:rPr>
        <w:rFonts w:ascii="Symbol" w:hAnsi="Symbol" w:hint="default"/>
      </w:rPr>
    </w:lvl>
    <w:lvl w:ilvl="4" w:tplc="DE1084EA" w:tentative="1">
      <w:start w:val="1"/>
      <w:numFmt w:val="bullet"/>
      <w:lvlText w:val="o"/>
      <w:lvlJc w:val="left"/>
      <w:pPr>
        <w:ind w:left="3600" w:hanging="360"/>
      </w:pPr>
      <w:rPr>
        <w:rFonts w:ascii="Courier New" w:hAnsi="Courier New" w:hint="default"/>
      </w:rPr>
    </w:lvl>
    <w:lvl w:ilvl="5" w:tplc="A8E4E632" w:tentative="1">
      <w:start w:val="1"/>
      <w:numFmt w:val="bullet"/>
      <w:lvlText w:val=""/>
      <w:lvlJc w:val="left"/>
      <w:pPr>
        <w:ind w:left="4320" w:hanging="360"/>
      </w:pPr>
      <w:rPr>
        <w:rFonts w:ascii="Wingdings" w:hAnsi="Wingdings" w:hint="default"/>
      </w:rPr>
    </w:lvl>
    <w:lvl w:ilvl="6" w:tplc="BDAC0D5E" w:tentative="1">
      <w:start w:val="1"/>
      <w:numFmt w:val="bullet"/>
      <w:lvlText w:val=""/>
      <w:lvlJc w:val="left"/>
      <w:pPr>
        <w:ind w:left="5040" w:hanging="360"/>
      </w:pPr>
      <w:rPr>
        <w:rFonts w:ascii="Symbol" w:hAnsi="Symbol" w:hint="default"/>
      </w:rPr>
    </w:lvl>
    <w:lvl w:ilvl="7" w:tplc="3B7208E8" w:tentative="1">
      <w:start w:val="1"/>
      <w:numFmt w:val="bullet"/>
      <w:lvlText w:val="o"/>
      <w:lvlJc w:val="left"/>
      <w:pPr>
        <w:ind w:left="5760" w:hanging="360"/>
      </w:pPr>
      <w:rPr>
        <w:rFonts w:ascii="Courier New" w:hAnsi="Courier New" w:hint="default"/>
      </w:rPr>
    </w:lvl>
    <w:lvl w:ilvl="8" w:tplc="2EB41FB8" w:tentative="1">
      <w:start w:val="1"/>
      <w:numFmt w:val="bullet"/>
      <w:lvlText w:val=""/>
      <w:lvlJc w:val="left"/>
      <w:pPr>
        <w:ind w:left="6480" w:hanging="360"/>
      </w:pPr>
      <w:rPr>
        <w:rFonts w:ascii="Wingdings" w:hAnsi="Wingdings" w:hint="default"/>
      </w:rPr>
    </w:lvl>
  </w:abstractNum>
  <w:abstractNum w:abstractNumId="30">
    <w:nsid w:val="29F72D75"/>
    <w:multiLevelType w:val="multilevel"/>
    <w:tmpl w:val="52F62EC2"/>
    <w:lvl w:ilvl="0">
      <w:start w:val="2"/>
      <w:numFmt w:val="upperLetter"/>
      <w:pStyle w:val="B111"/>
      <w:suff w:val="nothing"/>
      <w:lvlText w:val="Annex %1"/>
      <w:lvlJc w:val="left"/>
      <w:rPr>
        <w:rFonts w:ascii="Arial" w:hAnsi="Arial" w:cs="Times New Roman" w:hint="default"/>
        <w:b/>
        <w:i w:val="0"/>
        <w:sz w:val="28"/>
      </w:rPr>
    </w:lvl>
    <w:lvl w:ilvl="1">
      <w:start w:val="1"/>
      <w:numFmt w:val="decimal"/>
      <w:lvlText w:val="%1.%2"/>
      <w:lvlJc w:val="left"/>
      <w:pPr>
        <w:tabs>
          <w:tab w:val="num" w:pos="720"/>
        </w:tabs>
      </w:pPr>
      <w:rPr>
        <w:rFonts w:cs="Times New Roman" w:hint="default"/>
        <w:b/>
        <w:i w:val="0"/>
      </w:rPr>
    </w:lvl>
    <w:lvl w:ilvl="2">
      <w:start w:val="1"/>
      <w:numFmt w:val="decimal"/>
      <w:lvlText w:val="%1.%2.%3"/>
      <w:lvlJc w:val="left"/>
      <w:pPr>
        <w:tabs>
          <w:tab w:val="num" w:pos="720"/>
        </w:tabs>
      </w:pPr>
      <w:rPr>
        <w:rFonts w:cs="Times New Roman" w:hint="default"/>
        <w:b/>
        <w:i w:val="0"/>
      </w:rPr>
    </w:lvl>
    <w:lvl w:ilvl="3">
      <w:start w:val="1"/>
      <w:numFmt w:val="decimal"/>
      <w:lvlText w:val="%1.%2.%3.%4"/>
      <w:lvlJc w:val="left"/>
      <w:pPr>
        <w:tabs>
          <w:tab w:val="num" w:pos="1080"/>
        </w:tabs>
      </w:pPr>
      <w:rPr>
        <w:rFonts w:cs="Times New Roman" w:hint="default"/>
        <w:b/>
        <w:i w:val="0"/>
      </w:rPr>
    </w:lvl>
    <w:lvl w:ilvl="4">
      <w:start w:val="1"/>
      <w:numFmt w:val="decimal"/>
      <w:lvlText w:val="%1.%2.%3.%4.%5"/>
      <w:lvlJc w:val="left"/>
      <w:pPr>
        <w:tabs>
          <w:tab w:val="num" w:pos="1080"/>
        </w:tabs>
      </w:pPr>
      <w:rPr>
        <w:rFonts w:cs="Times New Roman" w:hint="default"/>
        <w:b w:val="0"/>
        <w:i/>
      </w:rPr>
    </w:lvl>
    <w:lvl w:ilvl="5">
      <w:start w:val="1"/>
      <w:numFmt w:val="decimal"/>
      <w:lvlText w:val="%1.%2.%3.%4.%5.%6"/>
      <w:lvlJc w:val="left"/>
      <w:pPr>
        <w:tabs>
          <w:tab w:val="num" w:pos="1440"/>
        </w:tabs>
      </w:pPr>
      <w:rPr>
        <w:rFonts w:cs="Times New Roman" w:hint="default"/>
        <w:b w:val="0"/>
        <w:i w:val="0"/>
      </w:rPr>
    </w:lvl>
    <w:lvl w:ilvl="6">
      <w:start w:val="1"/>
      <w:numFmt w:val="lowerRoman"/>
      <w:lvlText w:val="(%7)"/>
      <w:lvlJc w:val="left"/>
      <w:pPr>
        <w:tabs>
          <w:tab w:val="num" w:pos="504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31">
    <w:nsid w:val="2A5077AA"/>
    <w:multiLevelType w:val="multilevel"/>
    <w:tmpl w:val="576642D0"/>
    <w:lvl w:ilvl="0">
      <w:start w:val="1"/>
      <w:numFmt w:val="upperLetter"/>
      <w:pStyle w:val="ANNEX"/>
      <w:suff w:val="nothing"/>
      <w:lvlText w:val="Annex %1"/>
      <w:lvlJc w:val="left"/>
      <w:rPr>
        <w:rFonts w:ascii="Arial" w:hAnsi="Arial" w:cs="Times New Roman" w:hint="default"/>
        <w:b/>
        <w:i w:val="0"/>
        <w:sz w:val="28"/>
      </w:rPr>
    </w:lvl>
    <w:lvl w:ilvl="1">
      <w:start w:val="1"/>
      <w:numFmt w:val="decimal"/>
      <w:pStyle w:val="a2"/>
      <w:lvlText w:val="%1.%2"/>
      <w:lvlJc w:val="left"/>
      <w:pPr>
        <w:tabs>
          <w:tab w:val="num" w:pos="851"/>
        </w:tabs>
      </w:pPr>
      <w:rPr>
        <w:rFonts w:cs="Times New Roman" w:hint="default"/>
        <w:b/>
        <w:i w:val="0"/>
      </w:rPr>
    </w:lvl>
    <w:lvl w:ilvl="2">
      <w:start w:val="1"/>
      <w:numFmt w:val="decimal"/>
      <w:pStyle w:val="a3"/>
      <w:lvlText w:val="%1.%2.%3"/>
      <w:lvlJc w:val="left"/>
      <w:pPr>
        <w:tabs>
          <w:tab w:val="num" w:pos="720"/>
        </w:tabs>
      </w:pPr>
      <w:rPr>
        <w:rFonts w:cs="Times New Roman" w:hint="default"/>
        <w:b/>
        <w:i w:val="0"/>
      </w:rPr>
    </w:lvl>
    <w:lvl w:ilvl="3">
      <w:start w:val="1"/>
      <w:numFmt w:val="decimal"/>
      <w:lvlText w:val="%1.%2.%3.%4"/>
      <w:lvlJc w:val="left"/>
      <w:pPr>
        <w:tabs>
          <w:tab w:val="num" w:pos="1080"/>
        </w:tabs>
      </w:pPr>
      <w:rPr>
        <w:rFonts w:cs="Times New Roman" w:hint="default"/>
        <w:b/>
        <w:i w:val="0"/>
      </w:rPr>
    </w:lvl>
    <w:lvl w:ilvl="4">
      <w:start w:val="1"/>
      <w:numFmt w:val="decimal"/>
      <w:lvlText w:val="%1.%2.%3.%4.%5"/>
      <w:lvlJc w:val="left"/>
      <w:pPr>
        <w:tabs>
          <w:tab w:val="num" w:pos="1080"/>
        </w:tabs>
      </w:pPr>
      <w:rPr>
        <w:rFonts w:cs="Times New Roman" w:hint="default"/>
        <w:b w:val="0"/>
        <w:i/>
      </w:rPr>
    </w:lvl>
    <w:lvl w:ilvl="5">
      <w:start w:val="1"/>
      <w:numFmt w:val="decimal"/>
      <w:lvlText w:val="%1.%2.%3.%4.%5.%6"/>
      <w:lvlJc w:val="left"/>
      <w:pPr>
        <w:tabs>
          <w:tab w:val="num" w:pos="1440"/>
        </w:tabs>
      </w:pPr>
      <w:rPr>
        <w:rFonts w:cs="Times New Roman" w:hint="default"/>
        <w:b w:val="0"/>
        <w:i w:val="0"/>
      </w:rPr>
    </w:lvl>
    <w:lvl w:ilvl="6">
      <w:start w:val="1"/>
      <w:numFmt w:val="lowerRoman"/>
      <w:lvlText w:val="(%7)"/>
      <w:lvlJc w:val="left"/>
      <w:pPr>
        <w:tabs>
          <w:tab w:val="num" w:pos="504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32">
    <w:nsid w:val="2A582966"/>
    <w:multiLevelType w:val="hybridMultilevel"/>
    <w:tmpl w:val="B16CF9A8"/>
    <w:lvl w:ilvl="0" w:tplc="FFFFFFFF">
      <w:start w:val="1"/>
      <w:numFmt w:val="bullet"/>
      <w:lvlText w:val=""/>
      <w:lvlJc w:val="left"/>
      <w:pPr>
        <w:ind w:left="2062" w:hanging="360"/>
      </w:pPr>
      <w:rPr>
        <w:rFonts w:ascii="Symbol" w:hAnsi="Symbol" w:hint="default"/>
        <w:b/>
        <w:i w:val="0"/>
        <w:color w:val="auto"/>
      </w:rPr>
    </w:lvl>
    <w:lvl w:ilvl="1" w:tplc="FFFFFFFF">
      <w:start w:val="1"/>
      <w:numFmt w:val="bullet"/>
      <w:lvlText w:val=""/>
      <w:lvlJc w:val="left"/>
      <w:pPr>
        <w:tabs>
          <w:tab w:val="num" w:pos="2745"/>
        </w:tabs>
        <w:ind w:left="2745" w:hanging="360"/>
      </w:pPr>
      <w:rPr>
        <w:rFonts w:ascii="Symbol" w:hAnsi="Symbol" w:hint="default"/>
      </w:rPr>
    </w:lvl>
    <w:lvl w:ilvl="2" w:tplc="FFFFFFFF" w:tentative="1">
      <w:start w:val="1"/>
      <w:numFmt w:val="lowerRoman"/>
      <w:lvlText w:val="%3."/>
      <w:lvlJc w:val="right"/>
      <w:pPr>
        <w:tabs>
          <w:tab w:val="num" w:pos="3465"/>
        </w:tabs>
        <w:ind w:left="3465" w:hanging="180"/>
      </w:pPr>
      <w:rPr>
        <w:rFonts w:cs="Times New Roman"/>
      </w:rPr>
    </w:lvl>
    <w:lvl w:ilvl="3" w:tplc="FFFFFFFF">
      <w:start w:val="1"/>
      <w:numFmt w:val="decimal"/>
      <w:lvlText w:val="%4."/>
      <w:lvlJc w:val="left"/>
      <w:pPr>
        <w:tabs>
          <w:tab w:val="num" w:pos="4185"/>
        </w:tabs>
        <w:ind w:left="4185" w:hanging="360"/>
      </w:pPr>
      <w:rPr>
        <w:rFonts w:cs="Times New Roman"/>
      </w:rPr>
    </w:lvl>
    <w:lvl w:ilvl="4" w:tplc="FFFFFFFF" w:tentative="1">
      <w:start w:val="1"/>
      <w:numFmt w:val="lowerLetter"/>
      <w:lvlText w:val="%5."/>
      <w:lvlJc w:val="left"/>
      <w:pPr>
        <w:tabs>
          <w:tab w:val="num" w:pos="4905"/>
        </w:tabs>
        <w:ind w:left="4905" w:hanging="360"/>
      </w:pPr>
      <w:rPr>
        <w:rFonts w:cs="Times New Roman"/>
      </w:rPr>
    </w:lvl>
    <w:lvl w:ilvl="5" w:tplc="FFFFFFFF" w:tentative="1">
      <w:start w:val="1"/>
      <w:numFmt w:val="lowerRoman"/>
      <w:lvlText w:val="%6."/>
      <w:lvlJc w:val="right"/>
      <w:pPr>
        <w:tabs>
          <w:tab w:val="num" w:pos="5625"/>
        </w:tabs>
        <w:ind w:left="5625" w:hanging="180"/>
      </w:pPr>
      <w:rPr>
        <w:rFonts w:cs="Times New Roman"/>
      </w:rPr>
    </w:lvl>
    <w:lvl w:ilvl="6" w:tplc="FFFFFFFF" w:tentative="1">
      <w:start w:val="1"/>
      <w:numFmt w:val="decimal"/>
      <w:lvlText w:val="%7."/>
      <w:lvlJc w:val="left"/>
      <w:pPr>
        <w:tabs>
          <w:tab w:val="num" w:pos="6345"/>
        </w:tabs>
        <w:ind w:left="6345" w:hanging="360"/>
      </w:pPr>
      <w:rPr>
        <w:rFonts w:cs="Times New Roman"/>
      </w:rPr>
    </w:lvl>
    <w:lvl w:ilvl="7" w:tplc="FFFFFFFF" w:tentative="1">
      <w:start w:val="1"/>
      <w:numFmt w:val="lowerLetter"/>
      <w:lvlText w:val="%8."/>
      <w:lvlJc w:val="left"/>
      <w:pPr>
        <w:tabs>
          <w:tab w:val="num" w:pos="7065"/>
        </w:tabs>
        <w:ind w:left="7065" w:hanging="360"/>
      </w:pPr>
      <w:rPr>
        <w:rFonts w:cs="Times New Roman"/>
      </w:rPr>
    </w:lvl>
    <w:lvl w:ilvl="8" w:tplc="FFFFFFFF" w:tentative="1">
      <w:start w:val="1"/>
      <w:numFmt w:val="lowerRoman"/>
      <w:lvlText w:val="%9."/>
      <w:lvlJc w:val="right"/>
      <w:pPr>
        <w:tabs>
          <w:tab w:val="num" w:pos="7785"/>
        </w:tabs>
        <w:ind w:left="7785" w:hanging="180"/>
      </w:pPr>
      <w:rPr>
        <w:rFonts w:cs="Times New Roman"/>
      </w:rPr>
    </w:lvl>
  </w:abstractNum>
  <w:abstractNum w:abstractNumId="33">
    <w:nsid w:val="2A9603E8"/>
    <w:multiLevelType w:val="hybridMultilevel"/>
    <w:tmpl w:val="09EE6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26E5196"/>
    <w:multiLevelType w:val="hybridMultilevel"/>
    <w:tmpl w:val="A68CF99A"/>
    <w:lvl w:ilvl="0" w:tplc="FFFFFFFF">
      <w:start w:val="1"/>
      <w:numFmt w:val="bullet"/>
      <w:lvlText w:val=""/>
      <w:lvlJc w:val="left"/>
      <w:pPr>
        <w:ind w:left="720" w:hanging="360"/>
      </w:pPr>
      <w:rPr>
        <w:rFonts w:ascii="Symbol" w:hAnsi="Symbol" w:hint="default"/>
      </w:rPr>
    </w:lvl>
    <w:lvl w:ilvl="1" w:tplc="FFFFFFFF">
      <w:start w:val="2"/>
      <w:numFmt w:val="bullet"/>
      <w:lvlText w:val="-"/>
      <w:lvlJc w:val="left"/>
      <w:pPr>
        <w:tabs>
          <w:tab w:val="num" w:pos="1440"/>
        </w:tabs>
        <w:ind w:left="1440" w:hanging="360"/>
      </w:pPr>
      <w:rPr>
        <w:rFonts w:ascii="Arial" w:eastAsia="SimSun" w:hAnsi="Aria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nsid w:val="32A52C4F"/>
    <w:multiLevelType w:val="singleLevel"/>
    <w:tmpl w:val="CEFC5A24"/>
    <w:lvl w:ilvl="0">
      <w:start w:val="1"/>
      <w:numFmt w:val="bullet"/>
      <w:lvlRestart w:val="0"/>
      <w:pStyle w:val="Tiret0"/>
      <w:lvlText w:val="–"/>
      <w:lvlJc w:val="left"/>
      <w:pPr>
        <w:tabs>
          <w:tab w:val="num" w:pos="850"/>
        </w:tabs>
        <w:ind w:left="850" w:hanging="850"/>
      </w:pPr>
    </w:lvl>
  </w:abstractNum>
  <w:abstractNum w:abstractNumId="36">
    <w:nsid w:val="33626AAA"/>
    <w:multiLevelType w:val="hybridMultilevel"/>
    <w:tmpl w:val="82268E52"/>
    <w:lvl w:ilvl="0" w:tplc="FFFFFFFF">
      <w:start w:val="1"/>
      <w:numFmt w:val="bullet"/>
      <w:lvlText w:val=""/>
      <w:lvlJc w:val="left"/>
      <w:pPr>
        <w:tabs>
          <w:tab w:val="num" w:pos="852"/>
        </w:tabs>
        <w:ind w:left="852" w:hanging="284"/>
      </w:pPr>
      <w:rPr>
        <w:rFonts w:ascii="Symbol" w:hAnsi="Symbol" w:hint="default"/>
      </w:rPr>
    </w:lvl>
    <w:lvl w:ilvl="1" w:tplc="FFFFFFFF" w:tentative="1">
      <w:start w:val="1"/>
      <w:numFmt w:val="bullet"/>
      <w:lvlText w:val="o"/>
      <w:lvlJc w:val="left"/>
      <w:pPr>
        <w:tabs>
          <w:tab w:val="num" w:pos="2008"/>
        </w:tabs>
        <w:ind w:left="2008" w:hanging="360"/>
      </w:pPr>
      <w:rPr>
        <w:rFonts w:ascii="Courier New" w:hAnsi="Courier New" w:hint="default"/>
      </w:rPr>
    </w:lvl>
    <w:lvl w:ilvl="2" w:tplc="FFFFFFFF" w:tentative="1">
      <w:start w:val="1"/>
      <w:numFmt w:val="bullet"/>
      <w:lvlText w:val=""/>
      <w:lvlJc w:val="left"/>
      <w:pPr>
        <w:tabs>
          <w:tab w:val="num" w:pos="2728"/>
        </w:tabs>
        <w:ind w:left="2728" w:hanging="360"/>
      </w:pPr>
      <w:rPr>
        <w:rFonts w:ascii="Wingdings" w:hAnsi="Wingdings" w:hint="default"/>
      </w:rPr>
    </w:lvl>
    <w:lvl w:ilvl="3" w:tplc="FFFFFFFF" w:tentative="1">
      <w:start w:val="1"/>
      <w:numFmt w:val="bullet"/>
      <w:lvlText w:val=""/>
      <w:lvlJc w:val="left"/>
      <w:pPr>
        <w:tabs>
          <w:tab w:val="num" w:pos="3448"/>
        </w:tabs>
        <w:ind w:left="3448" w:hanging="360"/>
      </w:pPr>
      <w:rPr>
        <w:rFonts w:ascii="Symbol" w:hAnsi="Symbol" w:hint="default"/>
      </w:rPr>
    </w:lvl>
    <w:lvl w:ilvl="4" w:tplc="FFFFFFFF" w:tentative="1">
      <w:start w:val="1"/>
      <w:numFmt w:val="bullet"/>
      <w:lvlText w:val="o"/>
      <w:lvlJc w:val="left"/>
      <w:pPr>
        <w:tabs>
          <w:tab w:val="num" w:pos="4168"/>
        </w:tabs>
        <w:ind w:left="4168" w:hanging="360"/>
      </w:pPr>
      <w:rPr>
        <w:rFonts w:ascii="Courier New" w:hAnsi="Courier New" w:hint="default"/>
      </w:rPr>
    </w:lvl>
    <w:lvl w:ilvl="5" w:tplc="FFFFFFFF" w:tentative="1">
      <w:start w:val="1"/>
      <w:numFmt w:val="bullet"/>
      <w:lvlText w:val=""/>
      <w:lvlJc w:val="left"/>
      <w:pPr>
        <w:tabs>
          <w:tab w:val="num" w:pos="4888"/>
        </w:tabs>
        <w:ind w:left="4888" w:hanging="360"/>
      </w:pPr>
      <w:rPr>
        <w:rFonts w:ascii="Wingdings" w:hAnsi="Wingdings" w:hint="default"/>
      </w:rPr>
    </w:lvl>
    <w:lvl w:ilvl="6" w:tplc="FFFFFFFF" w:tentative="1">
      <w:start w:val="1"/>
      <w:numFmt w:val="bullet"/>
      <w:lvlText w:val=""/>
      <w:lvlJc w:val="left"/>
      <w:pPr>
        <w:tabs>
          <w:tab w:val="num" w:pos="5608"/>
        </w:tabs>
        <w:ind w:left="5608" w:hanging="360"/>
      </w:pPr>
      <w:rPr>
        <w:rFonts w:ascii="Symbol" w:hAnsi="Symbol" w:hint="default"/>
      </w:rPr>
    </w:lvl>
    <w:lvl w:ilvl="7" w:tplc="FFFFFFFF" w:tentative="1">
      <w:start w:val="1"/>
      <w:numFmt w:val="bullet"/>
      <w:lvlText w:val="o"/>
      <w:lvlJc w:val="left"/>
      <w:pPr>
        <w:tabs>
          <w:tab w:val="num" w:pos="6328"/>
        </w:tabs>
        <w:ind w:left="6328" w:hanging="360"/>
      </w:pPr>
      <w:rPr>
        <w:rFonts w:ascii="Courier New" w:hAnsi="Courier New" w:hint="default"/>
      </w:rPr>
    </w:lvl>
    <w:lvl w:ilvl="8" w:tplc="FFFFFFFF" w:tentative="1">
      <w:start w:val="1"/>
      <w:numFmt w:val="bullet"/>
      <w:lvlText w:val=""/>
      <w:lvlJc w:val="left"/>
      <w:pPr>
        <w:tabs>
          <w:tab w:val="num" w:pos="7048"/>
        </w:tabs>
        <w:ind w:left="7048" w:hanging="360"/>
      </w:pPr>
      <w:rPr>
        <w:rFonts w:ascii="Wingdings" w:hAnsi="Wingdings" w:hint="default"/>
      </w:rPr>
    </w:lvl>
  </w:abstractNum>
  <w:abstractNum w:abstractNumId="37">
    <w:nsid w:val="349E61A7"/>
    <w:multiLevelType w:val="hybridMultilevel"/>
    <w:tmpl w:val="35F08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50A11D3"/>
    <w:multiLevelType w:val="hybridMultilevel"/>
    <w:tmpl w:val="CF301AE4"/>
    <w:lvl w:ilvl="0" w:tplc="B3101416">
      <w:start w:val="1"/>
      <w:numFmt w:val="bullet"/>
      <w:lvlText w:val=""/>
      <w:lvlJc w:val="left"/>
      <w:pPr>
        <w:ind w:left="1287" w:hanging="360"/>
      </w:pPr>
      <w:rPr>
        <w:rFonts w:ascii="Symbol" w:hAnsi="Symbol" w:hint="default"/>
      </w:rPr>
    </w:lvl>
    <w:lvl w:ilvl="1" w:tplc="E6DE973C">
      <w:start w:val="1"/>
      <w:numFmt w:val="bullet"/>
      <w:lvlText w:val="o"/>
      <w:lvlJc w:val="left"/>
      <w:pPr>
        <w:ind w:left="2007" w:hanging="360"/>
      </w:pPr>
      <w:rPr>
        <w:rFonts w:ascii="Courier New" w:hAnsi="Courier New" w:hint="default"/>
      </w:rPr>
    </w:lvl>
    <w:lvl w:ilvl="2" w:tplc="6D6C60DA">
      <w:start w:val="1"/>
      <w:numFmt w:val="bullet"/>
      <w:lvlText w:val=""/>
      <w:lvlJc w:val="left"/>
      <w:pPr>
        <w:ind w:left="2727" w:hanging="360"/>
      </w:pPr>
      <w:rPr>
        <w:rFonts w:ascii="Wingdings" w:hAnsi="Wingdings" w:hint="default"/>
      </w:rPr>
    </w:lvl>
    <w:lvl w:ilvl="3" w:tplc="EDBCE9A6" w:tentative="1">
      <w:start w:val="1"/>
      <w:numFmt w:val="bullet"/>
      <w:lvlText w:val=""/>
      <w:lvlJc w:val="left"/>
      <w:pPr>
        <w:ind w:left="3447" w:hanging="360"/>
      </w:pPr>
      <w:rPr>
        <w:rFonts w:ascii="Symbol" w:hAnsi="Symbol" w:hint="default"/>
      </w:rPr>
    </w:lvl>
    <w:lvl w:ilvl="4" w:tplc="2872E9AE" w:tentative="1">
      <w:start w:val="1"/>
      <w:numFmt w:val="bullet"/>
      <w:lvlText w:val="o"/>
      <w:lvlJc w:val="left"/>
      <w:pPr>
        <w:ind w:left="4167" w:hanging="360"/>
      </w:pPr>
      <w:rPr>
        <w:rFonts w:ascii="Courier New" w:hAnsi="Courier New" w:hint="default"/>
      </w:rPr>
    </w:lvl>
    <w:lvl w:ilvl="5" w:tplc="7FE8523C" w:tentative="1">
      <w:start w:val="1"/>
      <w:numFmt w:val="bullet"/>
      <w:lvlText w:val=""/>
      <w:lvlJc w:val="left"/>
      <w:pPr>
        <w:ind w:left="4887" w:hanging="360"/>
      </w:pPr>
      <w:rPr>
        <w:rFonts w:ascii="Wingdings" w:hAnsi="Wingdings" w:hint="default"/>
      </w:rPr>
    </w:lvl>
    <w:lvl w:ilvl="6" w:tplc="1CA44738" w:tentative="1">
      <w:start w:val="1"/>
      <w:numFmt w:val="bullet"/>
      <w:lvlText w:val=""/>
      <w:lvlJc w:val="left"/>
      <w:pPr>
        <w:ind w:left="5607" w:hanging="360"/>
      </w:pPr>
      <w:rPr>
        <w:rFonts w:ascii="Symbol" w:hAnsi="Symbol" w:hint="default"/>
      </w:rPr>
    </w:lvl>
    <w:lvl w:ilvl="7" w:tplc="BAC0C5E8" w:tentative="1">
      <w:start w:val="1"/>
      <w:numFmt w:val="bullet"/>
      <w:lvlText w:val="o"/>
      <w:lvlJc w:val="left"/>
      <w:pPr>
        <w:ind w:left="6327" w:hanging="360"/>
      </w:pPr>
      <w:rPr>
        <w:rFonts w:ascii="Courier New" w:hAnsi="Courier New" w:hint="default"/>
      </w:rPr>
    </w:lvl>
    <w:lvl w:ilvl="8" w:tplc="DE88C1E8" w:tentative="1">
      <w:start w:val="1"/>
      <w:numFmt w:val="bullet"/>
      <w:lvlText w:val=""/>
      <w:lvlJc w:val="left"/>
      <w:pPr>
        <w:ind w:left="7047" w:hanging="360"/>
      </w:pPr>
      <w:rPr>
        <w:rFonts w:ascii="Wingdings" w:hAnsi="Wingdings" w:hint="default"/>
      </w:rPr>
    </w:lvl>
  </w:abstractNum>
  <w:abstractNum w:abstractNumId="39">
    <w:nsid w:val="37587B4D"/>
    <w:multiLevelType w:val="hybridMultilevel"/>
    <w:tmpl w:val="FBAA4A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37D06696"/>
    <w:multiLevelType w:val="hybridMultilevel"/>
    <w:tmpl w:val="9CE48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8723F5A"/>
    <w:multiLevelType w:val="hybridMultilevel"/>
    <w:tmpl w:val="660659F0"/>
    <w:lvl w:ilvl="0" w:tplc="FFFFFFFF">
      <w:start w:val="4"/>
      <w:numFmt w:val="bullet"/>
      <w:lvlText w:val="–"/>
      <w:lvlJc w:val="left"/>
      <w:pPr>
        <w:ind w:left="360" w:hanging="360"/>
      </w:pPr>
      <w:rPr>
        <w:rFonts w:ascii="Arial" w:eastAsia="Times New Roman" w:hAnsi="Arial" w:hint="default"/>
      </w:rPr>
    </w:lvl>
    <w:lvl w:ilvl="1" w:tplc="FFFFFFFF" w:tentative="1">
      <w:start w:val="1"/>
      <w:numFmt w:val="bullet"/>
      <w:lvlText w:val="o"/>
      <w:lvlJc w:val="left"/>
      <w:pPr>
        <w:ind w:left="1080" w:hanging="360"/>
      </w:pPr>
      <w:rPr>
        <w:rFonts w:ascii="Courier New" w:hAnsi="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2">
    <w:nsid w:val="39E24D0A"/>
    <w:multiLevelType w:val="hybridMultilevel"/>
    <w:tmpl w:val="944A6556"/>
    <w:lvl w:ilvl="0" w:tplc="951863F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39F11931"/>
    <w:multiLevelType w:val="hybridMultilevel"/>
    <w:tmpl w:val="668C7A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A185849"/>
    <w:multiLevelType w:val="multilevel"/>
    <w:tmpl w:val="8EEC6866"/>
    <w:styleLink w:val="StyleBulleted1"/>
    <w:lvl w:ilvl="0">
      <w:start w:val="1"/>
      <w:numFmt w:val="bullet"/>
      <w:lvlText w:val="-"/>
      <w:lvlJc w:val="left"/>
      <w:pPr>
        <w:tabs>
          <w:tab w:val="num" w:pos="1114"/>
        </w:tabs>
        <w:ind w:left="1114"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5">
    <w:nsid w:val="3F4A33B5"/>
    <w:multiLevelType w:val="hybridMultilevel"/>
    <w:tmpl w:val="F266DEDA"/>
    <w:lvl w:ilvl="0" w:tplc="24CCECFA">
      <w:numFmt w:val="bullet"/>
      <w:lvlText w:val="-"/>
      <w:lvlJc w:val="left"/>
      <w:pPr>
        <w:ind w:left="720" w:hanging="360"/>
      </w:pPr>
      <w:rPr>
        <w:rFonts w:ascii="Arial" w:eastAsia="Times New Roman" w:hAnsi="Arial" w:cs="Aria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6">
    <w:nsid w:val="43217A74"/>
    <w:multiLevelType w:val="hybridMultilevel"/>
    <w:tmpl w:val="213679FC"/>
    <w:lvl w:ilvl="0" w:tplc="08090001">
      <w:start w:val="1"/>
      <w:numFmt w:val="bullet"/>
      <w:lvlText w:val=""/>
      <w:lvlJc w:val="left"/>
      <w:pPr>
        <w:ind w:left="765" w:hanging="360"/>
      </w:pPr>
      <w:rPr>
        <w:rFonts w:ascii="Symbol" w:hAnsi="Symbol" w:hint="default"/>
      </w:rPr>
    </w:lvl>
    <w:lvl w:ilvl="1" w:tplc="08090003">
      <w:start w:val="1"/>
      <w:numFmt w:val="bullet"/>
      <w:lvlText w:val=""/>
      <w:lvlJc w:val="left"/>
      <w:pPr>
        <w:ind w:left="1485" w:hanging="360"/>
      </w:pPr>
      <w:rPr>
        <w:rFonts w:ascii="Symbol" w:hAnsi="Symbol" w:hint="default"/>
      </w:rPr>
    </w:lvl>
    <w:lvl w:ilvl="2" w:tplc="08090005">
      <w:start w:val="1"/>
      <w:numFmt w:val="bullet"/>
      <w:lvlText w:val=""/>
      <w:lvlJc w:val="left"/>
      <w:pPr>
        <w:ind w:left="2205" w:hanging="360"/>
      </w:pPr>
      <w:rPr>
        <w:rFonts w:ascii="Wingdings" w:hAnsi="Wingdings" w:hint="default"/>
      </w:rPr>
    </w:lvl>
    <w:lvl w:ilvl="3" w:tplc="08090001" w:tentative="1">
      <w:start w:val="1"/>
      <w:numFmt w:val="bullet"/>
      <w:lvlText w:val=""/>
      <w:lvlJc w:val="left"/>
      <w:pPr>
        <w:ind w:left="2925" w:hanging="360"/>
      </w:pPr>
      <w:rPr>
        <w:rFonts w:ascii="Symbol" w:hAnsi="Symbol" w:hint="default"/>
      </w:rPr>
    </w:lvl>
    <w:lvl w:ilvl="4" w:tplc="08090003" w:tentative="1">
      <w:start w:val="1"/>
      <w:numFmt w:val="bullet"/>
      <w:lvlText w:val="o"/>
      <w:lvlJc w:val="left"/>
      <w:pPr>
        <w:ind w:left="3645" w:hanging="360"/>
      </w:pPr>
      <w:rPr>
        <w:rFonts w:ascii="Courier New" w:hAnsi="Courier New" w:hint="default"/>
      </w:rPr>
    </w:lvl>
    <w:lvl w:ilvl="5" w:tplc="08090005" w:tentative="1">
      <w:start w:val="1"/>
      <w:numFmt w:val="bullet"/>
      <w:lvlText w:val=""/>
      <w:lvlJc w:val="left"/>
      <w:pPr>
        <w:ind w:left="4365" w:hanging="360"/>
      </w:pPr>
      <w:rPr>
        <w:rFonts w:ascii="Wingdings" w:hAnsi="Wingdings" w:hint="default"/>
      </w:rPr>
    </w:lvl>
    <w:lvl w:ilvl="6" w:tplc="08090001" w:tentative="1">
      <w:start w:val="1"/>
      <w:numFmt w:val="bullet"/>
      <w:lvlText w:val=""/>
      <w:lvlJc w:val="left"/>
      <w:pPr>
        <w:ind w:left="5085" w:hanging="360"/>
      </w:pPr>
      <w:rPr>
        <w:rFonts w:ascii="Symbol" w:hAnsi="Symbol" w:hint="default"/>
      </w:rPr>
    </w:lvl>
    <w:lvl w:ilvl="7" w:tplc="08090003" w:tentative="1">
      <w:start w:val="1"/>
      <w:numFmt w:val="bullet"/>
      <w:lvlText w:val="o"/>
      <w:lvlJc w:val="left"/>
      <w:pPr>
        <w:ind w:left="5805" w:hanging="360"/>
      </w:pPr>
      <w:rPr>
        <w:rFonts w:ascii="Courier New" w:hAnsi="Courier New" w:hint="default"/>
      </w:rPr>
    </w:lvl>
    <w:lvl w:ilvl="8" w:tplc="08090005" w:tentative="1">
      <w:start w:val="1"/>
      <w:numFmt w:val="bullet"/>
      <w:lvlText w:val=""/>
      <w:lvlJc w:val="left"/>
      <w:pPr>
        <w:ind w:left="6525" w:hanging="360"/>
      </w:pPr>
      <w:rPr>
        <w:rFonts w:ascii="Wingdings" w:hAnsi="Wingdings" w:hint="default"/>
      </w:rPr>
    </w:lvl>
  </w:abstractNum>
  <w:abstractNum w:abstractNumId="47">
    <w:nsid w:val="435607A8"/>
    <w:multiLevelType w:val="hybridMultilevel"/>
    <w:tmpl w:val="ABCC6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9143CAB"/>
    <w:multiLevelType w:val="hybridMultilevel"/>
    <w:tmpl w:val="53347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499D60D5"/>
    <w:multiLevelType w:val="multilevel"/>
    <w:tmpl w:val="EEBA04F0"/>
    <w:name w:val="Outline222"/>
    <w:lvl w:ilvl="0">
      <w:numFmt w:val="bullet"/>
      <w:lvlText w:val="-"/>
      <w:lvlJc w:val="left"/>
      <w:pPr>
        <w:tabs>
          <w:tab w:val="num" w:pos="1065"/>
        </w:tabs>
        <w:ind w:left="1065" w:hanging="360"/>
      </w:pPr>
      <w:rPr>
        <w:rFonts w:ascii="Times New Roman" w:eastAsia="Times New Roman" w:hAnsi="Times New Roman" w:hint="default"/>
      </w:rPr>
    </w:lvl>
    <w:lvl w:ilvl="1" w:tentative="1">
      <w:start w:val="1"/>
      <w:numFmt w:val="bullet"/>
      <w:lvlText w:val="o"/>
      <w:lvlJc w:val="left"/>
      <w:pPr>
        <w:tabs>
          <w:tab w:val="num" w:pos="1785"/>
        </w:tabs>
        <w:ind w:left="1785" w:hanging="360"/>
      </w:pPr>
      <w:rPr>
        <w:rFonts w:ascii="Courier New" w:hAnsi="Courier New" w:hint="default"/>
      </w:rPr>
    </w:lvl>
    <w:lvl w:ilvl="2" w:tentative="1">
      <w:start w:val="1"/>
      <w:numFmt w:val="bullet"/>
      <w:lvlText w:val=""/>
      <w:lvlJc w:val="left"/>
      <w:pPr>
        <w:tabs>
          <w:tab w:val="num" w:pos="2505"/>
        </w:tabs>
        <w:ind w:left="2505" w:hanging="360"/>
      </w:pPr>
      <w:rPr>
        <w:rFonts w:ascii="Wingdings" w:hAnsi="Wingdings" w:hint="default"/>
      </w:rPr>
    </w:lvl>
    <w:lvl w:ilvl="3" w:tentative="1">
      <w:start w:val="1"/>
      <w:numFmt w:val="bullet"/>
      <w:lvlText w:val=""/>
      <w:lvlJc w:val="left"/>
      <w:pPr>
        <w:tabs>
          <w:tab w:val="num" w:pos="3225"/>
        </w:tabs>
        <w:ind w:left="3225" w:hanging="360"/>
      </w:pPr>
      <w:rPr>
        <w:rFonts w:ascii="Symbol" w:hAnsi="Symbol" w:hint="default"/>
      </w:rPr>
    </w:lvl>
    <w:lvl w:ilvl="4" w:tentative="1">
      <w:start w:val="1"/>
      <w:numFmt w:val="bullet"/>
      <w:lvlText w:val="o"/>
      <w:lvlJc w:val="left"/>
      <w:pPr>
        <w:tabs>
          <w:tab w:val="num" w:pos="3945"/>
        </w:tabs>
        <w:ind w:left="3945" w:hanging="360"/>
      </w:pPr>
      <w:rPr>
        <w:rFonts w:ascii="Courier New" w:hAnsi="Courier New" w:hint="default"/>
      </w:rPr>
    </w:lvl>
    <w:lvl w:ilvl="5" w:tentative="1">
      <w:start w:val="1"/>
      <w:numFmt w:val="bullet"/>
      <w:lvlText w:val=""/>
      <w:lvlJc w:val="left"/>
      <w:pPr>
        <w:tabs>
          <w:tab w:val="num" w:pos="4665"/>
        </w:tabs>
        <w:ind w:left="4665" w:hanging="360"/>
      </w:pPr>
      <w:rPr>
        <w:rFonts w:ascii="Wingdings" w:hAnsi="Wingdings" w:hint="default"/>
      </w:rPr>
    </w:lvl>
    <w:lvl w:ilvl="6" w:tentative="1">
      <w:start w:val="1"/>
      <w:numFmt w:val="bullet"/>
      <w:lvlText w:val=""/>
      <w:lvlJc w:val="left"/>
      <w:pPr>
        <w:tabs>
          <w:tab w:val="num" w:pos="5385"/>
        </w:tabs>
        <w:ind w:left="5385" w:hanging="360"/>
      </w:pPr>
      <w:rPr>
        <w:rFonts w:ascii="Symbol" w:hAnsi="Symbol" w:hint="default"/>
      </w:rPr>
    </w:lvl>
    <w:lvl w:ilvl="7" w:tentative="1">
      <w:start w:val="1"/>
      <w:numFmt w:val="bullet"/>
      <w:lvlText w:val="o"/>
      <w:lvlJc w:val="left"/>
      <w:pPr>
        <w:tabs>
          <w:tab w:val="num" w:pos="6105"/>
        </w:tabs>
        <w:ind w:left="6105" w:hanging="360"/>
      </w:pPr>
      <w:rPr>
        <w:rFonts w:ascii="Courier New" w:hAnsi="Courier New" w:hint="default"/>
      </w:rPr>
    </w:lvl>
    <w:lvl w:ilvl="8" w:tentative="1">
      <w:start w:val="1"/>
      <w:numFmt w:val="bullet"/>
      <w:lvlText w:val=""/>
      <w:lvlJc w:val="left"/>
      <w:pPr>
        <w:tabs>
          <w:tab w:val="num" w:pos="6825"/>
        </w:tabs>
        <w:ind w:left="6825" w:hanging="360"/>
      </w:pPr>
      <w:rPr>
        <w:rFonts w:ascii="Wingdings" w:hAnsi="Wingdings" w:hint="default"/>
      </w:rPr>
    </w:lvl>
  </w:abstractNum>
  <w:abstractNum w:abstractNumId="50">
    <w:nsid w:val="4CCC65F2"/>
    <w:multiLevelType w:val="hybridMultilevel"/>
    <w:tmpl w:val="9C5A94D4"/>
    <w:lvl w:ilvl="0" w:tplc="FFFFFFFF">
      <w:start w:val="1"/>
      <w:numFmt w:val="bullet"/>
      <w:lvlText w:val="-"/>
      <w:lvlJc w:val="left"/>
      <w:pPr>
        <w:tabs>
          <w:tab w:val="num" w:pos="360"/>
        </w:tabs>
        <w:ind w:left="360" w:hanging="360"/>
      </w:pPr>
      <w:rPr>
        <w:rFonts w:hint="default"/>
        <w:b/>
        <w:i w:val="0"/>
        <w:sz w:val="20"/>
      </w:rPr>
    </w:lvl>
    <w:lvl w:ilvl="1" w:tplc="FFFFFFFF">
      <w:start w:val="1"/>
      <w:numFmt w:val="bullet"/>
      <w:pStyle w:val="b2"/>
      <w:lvlText w:val="o"/>
      <w:lvlJc w:val="left"/>
      <w:pPr>
        <w:tabs>
          <w:tab w:val="num" w:pos="1080"/>
        </w:tabs>
        <w:ind w:left="1080" w:hanging="360"/>
      </w:pPr>
      <w:rPr>
        <w:rFonts w:ascii="Courier New" w:hAnsi="Courier New" w:hint="default"/>
      </w:rPr>
    </w:lvl>
    <w:lvl w:ilvl="2" w:tplc="FFFFFFFF">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51">
    <w:nsid w:val="4D725D3F"/>
    <w:multiLevelType w:val="hybridMultilevel"/>
    <w:tmpl w:val="F686F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EA84DBF"/>
    <w:multiLevelType w:val="multilevel"/>
    <w:tmpl w:val="A9CA15B2"/>
    <w:name w:val="Outline22222"/>
    <w:lvl w:ilvl="0">
      <w:start w:val="1"/>
      <w:numFmt w:val="upperLetter"/>
      <w:suff w:val="nothing"/>
      <w:lvlText w:val="Annex %1"/>
      <w:lvlJc w:val="left"/>
      <w:rPr>
        <w:rFonts w:ascii="Arial" w:hAnsi="Arial" w:cs="Times New Roman" w:hint="default"/>
        <w:b/>
        <w:i w:val="0"/>
        <w:sz w:val="28"/>
      </w:rPr>
    </w:lvl>
    <w:lvl w:ilvl="1">
      <w:start w:val="6"/>
      <w:numFmt w:val="decimal"/>
      <w:lvlText w:val="%1.%2"/>
      <w:lvlJc w:val="left"/>
      <w:pPr>
        <w:tabs>
          <w:tab w:val="num" w:pos="720"/>
        </w:tabs>
      </w:pPr>
      <w:rPr>
        <w:rFonts w:cs="Times New Roman" w:hint="default"/>
        <w:b/>
        <w:i w:val="0"/>
      </w:rPr>
    </w:lvl>
    <w:lvl w:ilvl="2">
      <w:start w:val="2"/>
      <w:numFmt w:val="decimal"/>
      <w:lvlText w:val="%1.%2.%3"/>
      <w:lvlJc w:val="left"/>
      <w:pPr>
        <w:tabs>
          <w:tab w:val="num" w:pos="720"/>
        </w:tabs>
      </w:pPr>
      <w:rPr>
        <w:rFonts w:cs="Times New Roman" w:hint="default"/>
        <w:b/>
        <w:i w:val="0"/>
      </w:rPr>
    </w:lvl>
    <w:lvl w:ilvl="3">
      <w:start w:val="1"/>
      <w:numFmt w:val="decimal"/>
      <w:lvlText w:val="%1.%2.%3.%4"/>
      <w:lvlJc w:val="left"/>
      <w:pPr>
        <w:tabs>
          <w:tab w:val="num" w:pos="1080"/>
        </w:tabs>
      </w:pPr>
      <w:rPr>
        <w:rFonts w:cs="Times New Roman" w:hint="default"/>
        <w:b/>
        <w:i w:val="0"/>
      </w:rPr>
    </w:lvl>
    <w:lvl w:ilvl="4">
      <w:start w:val="1"/>
      <w:numFmt w:val="decimal"/>
      <w:lvlText w:val="%1.%2.%3.%4.%5"/>
      <w:lvlJc w:val="left"/>
      <w:pPr>
        <w:tabs>
          <w:tab w:val="num" w:pos="1080"/>
        </w:tabs>
      </w:pPr>
      <w:rPr>
        <w:rFonts w:cs="Times New Roman" w:hint="default"/>
        <w:b w:val="0"/>
        <w:i/>
      </w:rPr>
    </w:lvl>
    <w:lvl w:ilvl="5">
      <w:start w:val="1"/>
      <w:numFmt w:val="decimal"/>
      <w:lvlText w:val="%1.%2.%3.%4.%5.%6"/>
      <w:lvlJc w:val="left"/>
      <w:pPr>
        <w:tabs>
          <w:tab w:val="num" w:pos="1440"/>
        </w:tabs>
      </w:pPr>
      <w:rPr>
        <w:rFonts w:cs="Times New Roman" w:hint="default"/>
        <w:b w:val="0"/>
        <w:i w:val="0"/>
      </w:rPr>
    </w:lvl>
    <w:lvl w:ilvl="6">
      <w:start w:val="1"/>
      <w:numFmt w:val="lowerRoman"/>
      <w:lvlText w:val="(%7)"/>
      <w:lvlJc w:val="left"/>
      <w:pPr>
        <w:tabs>
          <w:tab w:val="num" w:pos="504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3">
    <w:nsid w:val="4F4727EC"/>
    <w:multiLevelType w:val="hybridMultilevel"/>
    <w:tmpl w:val="716A4B62"/>
    <w:lvl w:ilvl="0" w:tplc="FFFFFFFF">
      <w:start w:val="1"/>
      <w:numFmt w:val="bullet"/>
      <w:lvlText w:val=""/>
      <w:lvlJc w:val="left"/>
      <w:pPr>
        <w:tabs>
          <w:tab w:val="num" w:pos="567"/>
        </w:tabs>
        <w:ind w:left="567" w:hanging="283"/>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4">
    <w:nsid w:val="50006838"/>
    <w:multiLevelType w:val="hybridMultilevel"/>
    <w:tmpl w:val="3C2E0F12"/>
    <w:lvl w:ilvl="0" w:tplc="2F6EFBC2">
      <w:start w:val="1"/>
      <w:numFmt w:val="bullet"/>
      <w:lvlText w:val=""/>
      <w:lvlJc w:val="left"/>
      <w:pPr>
        <w:ind w:left="2062" w:hanging="360"/>
      </w:pPr>
      <w:rPr>
        <w:rFonts w:ascii="Symbol" w:hAnsi="Symbol" w:hint="default"/>
        <w:b/>
        <w:i w:val="0"/>
        <w:color w:val="auto"/>
      </w:rPr>
    </w:lvl>
    <w:lvl w:ilvl="1" w:tplc="E0A25DF0">
      <w:start w:val="1"/>
      <w:numFmt w:val="bullet"/>
      <w:lvlText w:val=""/>
      <w:lvlJc w:val="left"/>
      <w:pPr>
        <w:tabs>
          <w:tab w:val="num" w:pos="2745"/>
        </w:tabs>
        <w:ind w:left="2745" w:hanging="360"/>
      </w:pPr>
      <w:rPr>
        <w:rFonts w:ascii="Symbol" w:hAnsi="Symbol" w:hint="default"/>
      </w:rPr>
    </w:lvl>
    <w:lvl w:ilvl="2" w:tplc="1CD8D896" w:tentative="1">
      <w:start w:val="1"/>
      <w:numFmt w:val="lowerRoman"/>
      <w:lvlText w:val="%3."/>
      <w:lvlJc w:val="right"/>
      <w:pPr>
        <w:tabs>
          <w:tab w:val="num" w:pos="3465"/>
        </w:tabs>
        <w:ind w:left="3465" w:hanging="180"/>
      </w:pPr>
      <w:rPr>
        <w:rFonts w:cs="Times New Roman"/>
      </w:rPr>
    </w:lvl>
    <w:lvl w:ilvl="3" w:tplc="9E663BB4">
      <w:start w:val="1"/>
      <w:numFmt w:val="decimal"/>
      <w:lvlText w:val="%4."/>
      <w:lvlJc w:val="left"/>
      <w:pPr>
        <w:tabs>
          <w:tab w:val="num" w:pos="4185"/>
        </w:tabs>
        <w:ind w:left="4185" w:hanging="360"/>
      </w:pPr>
      <w:rPr>
        <w:rFonts w:cs="Times New Roman"/>
      </w:rPr>
    </w:lvl>
    <w:lvl w:ilvl="4" w:tplc="BBDC603A" w:tentative="1">
      <w:start w:val="1"/>
      <w:numFmt w:val="lowerLetter"/>
      <w:lvlText w:val="%5."/>
      <w:lvlJc w:val="left"/>
      <w:pPr>
        <w:tabs>
          <w:tab w:val="num" w:pos="4905"/>
        </w:tabs>
        <w:ind w:left="4905" w:hanging="360"/>
      </w:pPr>
      <w:rPr>
        <w:rFonts w:cs="Times New Roman"/>
      </w:rPr>
    </w:lvl>
    <w:lvl w:ilvl="5" w:tplc="23F851C6" w:tentative="1">
      <w:start w:val="1"/>
      <w:numFmt w:val="lowerRoman"/>
      <w:lvlText w:val="%6."/>
      <w:lvlJc w:val="right"/>
      <w:pPr>
        <w:tabs>
          <w:tab w:val="num" w:pos="5625"/>
        </w:tabs>
        <w:ind w:left="5625" w:hanging="180"/>
      </w:pPr>
      <w:rPr>
        <w:rFonts w:cs="Times New Roman"/>
      </w:rPr>
    </w:lvl>
    <w:lvl w:ilvl="6" w:tplc="8C3AFAA8" w:tentative="1">
      <w:start w:val="1"/>
      <w:numFmt w:val="decimal"/>
      <w:lvlText w:val="%7."/>
      <w:lvlJc w:val="left"/>
      <w:pPr>
        <w:tabs>
          <w:tab w:val="num" w:pos="6345"/>
        </w:tabs>
        <w:ind w:left="6345" w:hanging="360"/>
      </w:pPr>
      <w:rPr>
        <w:rFonts w:cs="Times New Roman"/>
      </w:rPr>
    </w:lvl>
    <w:lvl w:ilvl="7" w:tplc="966E88B0" w:tentative="1">
      <w:start w:val="1"/>
      <w:numFmt w:val="lowerLetter"/>
      <w:lvlText w:val="%8."/>
      <w:lvlJc w:val="left"/>
      <w:pPr>
        <w:tabs>
          <w:tab w:val="num" w:pos="7065"/>
        </w:tabs>
        <w:ind w:left="7065" w:hanging="360"/>
      </w:pPr>
      <w:rPr>
        <w:rFonts w:cs="Times New Roman"/>
      </w:rPr>
    </w:lvl>
    <w:lvl w:ilvl="8" w:tplc="6D281464" w:tentative="1">
      <w:start w:val="1"/>
      <w:numFmt w:val="lowerRoman"/>
      <w:lvlText w:val="%9."/>
      <w:lvlJc w:val="right"/>
      <w:pPr>
        <w:tabs>
          <w:tab w:val="num" w:pos="7785"/>
        </w:tabs>
        <w:ind w:left="7785" w:hanging="180"/>
      </w:pPr>
      <w:rPr>
        <w:rFonts w:cs="Times New Roman"/>
      </w:rPr>
    </w:lvl>
  </w:abstractNum>
  <w:abstractNum w:abstractNumId="55">
    <w:nsid w:val="538F6CEF"/>
    <w:multiLevelType w:val="hybridMultilevel"/>
    <w:tmpl w:val="A8BEECDA"/>
    <w:lvl w:ilvl="0" w:tplc="FFFFFFFF">
      <w:start w:val="1"/>
      <w:numFmt w:val="bullet"/>
      <w:lvlText w:val=""/>
      <w:lvlJc w:val="left"/>
      <w:pPr>
        <w:ind w:left="1920" w:hanging="360"/>
      </w:pPr>
      <w:rPr>
        <w:rFonts w:ascii="Symbol" w:hAnsi="Symbol" w:hint="default"/>
      </w:rPr>
    </w:lvl>
    <w:lvl w:ilvl="1" w:tplc="FFFFFFFF">
      <w:start w:val="1"/>
      <w:numFmt w:val="bullet"/>
      <w:lvlText w:val="o"/>
      <w:lvlJc w:val="left"/>
      <w:pPr>
        <w:ind w:left="2640" w:hanging="360"/>
      </w:pPr>
      <w:rPr>
        <w:rFonts w:ascii="Courier New" w:hAnsi="Courier New" w:hint="default"/>
      </w:rPr>
    </w:lvl>
    <w:lvl w:ilvl="2" w:tplc="FFFFFFFF" w:tentative="1">
      <w:start w:val="1"/>
      <w:numFmt w:val="bullet"/>
      <w:lvlText w:val=""/>
      <w:lvlJc w:val="left"/>
      <w:pPr>
        <w:ind w:left="3360" w:hanging="360"/>
      </w:pPr>
      <w:rPr>
        <w:rFonts w:ascii="Wingdings" w:hAnsi="Wingdings" w:hint="default"/>
      </w:rPr>
    </w:lvl>
    <w:lvl w:ilvl="3" w:tplc="FFFFFFFF" w:tentative="1">
      <w:start w:val="1"/>
      <w:numFmt w:val="bullet"/>
      <w:lvlText w:val=""/>
      <w:lvlJc w:val="left"/>
      <w:pPr>
        <w:ind w:left="4080" w:hanging="360"/>
      </w:pPr>
      <w:rPr>
        <w:rFonts w:ascii="Symbol" w:hAnsi="Symbol" w:hint="default"/>
      </w:rPr>
    </w:lvl>
    <w:lvl w:ilvl="4" w:tplc="FFFFFFFF" w:tentative="1">
      <w:start w:val="1"/>
      <w:numFmt w:val="bullet"/>
      <w:lvlText w:val="o"/>
      <w:lvlJc w:val="left"/>
      <w:pPr>
        <w:ind w:left="4800" w:hanging="360"/>
      </w:pPr>
      <w:rPr>
        <w:rFonts w:ascii="Courier New" w:hAnsi="Courier New" w:hint="default"/>
      </w:rPr>
    </w:lvl>
    <w:lvl w:ilvl="5" w:tplc="FFFFFFFF" w:tentative="1">
      <w:start w:val="1"/>
      <w:numFmt w:val="bullet"/>
      <w:lvlText w:val=""/>
      <w:lvlJc w:val="left"/>
      <w:pPr>
        <w:ind w:left="5520" w:hanging="360"/>
      </w:pPr>
      <w:rPr>
        <w:rFonts w:ascii="Wingdings" w:hAnsi="Wingdings" w:hint="default"/>
      </w:rPr>
    </w:lvl>
    <w:lvl w:ilvl="6" w:tplc="FFFFFFFF" w:tentative="1">
      <w:start w:val="1"/>
      <w:numFmt w:val="bullet"/>
      <w:lvlText w:val=""/>
      <w:lvlJc w:val="left"/>
      <w:pPr>
        <w:ind w:left="6240" w:hanging="360"/>
      </w:pPr>
      <w:rPr>
        <w:rFonts w:ascii="Symbol" w:hAnsi="Symbol" w:hint="default"/>
      </w:rPr>
    </w:lvl>
    <w:lvl w:ilvl="7" w:tplc="FFFFFFFF" w:tentative="1">
      <w:start w:val="1"/>
      <w:numFmt w:val="bullet"/>
      <w:lvlText w:val="o"/>
      <w:lvlJc w:val="left"/>
      <w:pPr>
        <w:ind w:left="6960" w:hanging="360"/>
      </w:pPr>
      <w:rPr>
        <w:rFonts w:ascii="Courier New" w:hAnsi="Courier New" w:hint="default"/>
      </w:rPr>
    </w:lvl>
    <w:lvl w:ilvl="8" w:tplc="FFFFFFFF" w:tentative="1">
      <w:start w:val="1"/>
      <w:numFmt w:val="bullet"/>
      <w:lvlText w:val=""/>
      <w:lvlJc w:val="left"/>
      <w:pPr>
        <w:ind w:left="7680" w:hanging="360"/>
      </w:pPr>
      <w:rPr>
        <w:rFonts w:ascii="Wingdings" w:hAnsi="Wingdings" w:hint="default"/>
      </w:rPr>
    </w:lvl>
  </w:abstractNum>
  <w:abstractNum w:abstractNumId="56">
    <w:nsid w:val="53F366FE"/>
    <w:multiLevelType w:val="hybridMultilevel"/>
    <w:tmpl w:val="DD709B3E"/>
    <w:lvl w:ilvl="0" w:tplc="D8D0553C">
      <w:start w:val="1"/>
      <w:numFmt w:val="bullet"/>
      <w:lvlText w:val=""/>
      <w:lvlJc w:val="left"/>
      <w:pPr>
        <w:ind w:left="720" w:hanging="360"/>
      </w:pPr>
      <w:rPr>
        <w:rFonts w:ascii="Symbol" w:hAnsi="Symbol" w:hint="default"/>
        <w:color w:val="auto"/>
      </w:rPr>
    </w:lvl>
    <w:lvl w:ilvl="1" w:tplc="47F029EE">
      <w:start w:val="1"/>
      <w:numFmt w:val="bullet"/>
      <w:lvlText w:val="o"/>
      <w:lvlJc w:val="left"/>
      <w:pPr>
        <w:ind w:left="1440" w:hanging="360"/>
      </w:pPr>
      <w:rPr>
        <w:rFonts w:ascii="Courier New" w:hAnsi="Courier New" w:hint="default"/>
      </w:rPr>
    </w:lvl>
    <w:lvl w:ilvl="2" w:tplc="DE02991C" w:tentative="1">
      <w:start w:val="1"/>
      <w:numFmt w:val="bullet"/>
      <w:lvlText w:val=""/>
      <w:lvlJc w:val="left"/>
      <w:pPr>
        <w:ind w:left="2160" w:hanging="360"/>
      </w:pPr>
      <w:rPr>
        <w:rFonts w:ascii="Wingdings" w:hAnsi="Wingdings" w:hint="default"/>
      </w:rPr>
    </w:lvl>
    <w:lvl w:ilvl="3" w:tplc="45F8C574" w:tentative="1">
      <w:start w:val="1"/>
      <w:numFmt w:val="bullet"/>
      <w:lvlText w:val=""/>
      <w:lvlJc w:val="left"/>
      <w:pPr>
        <w:ind w:left="2880" w:hanging="360"/>
      </w:pPr>
      <w:rPr>
        <w:rFonts w:ascii="Symbol" w:hAnsi="Symbol" w:hint="default"/>
      </w:rPr>
    </w:lvl>
    <w:lvl w:ilvl="4" w:tplc="8F58AC08" w:tentative="1">
      <w:start w:val="1"/>
      <w:numFmt w:val="bullet"/>
      <w:lvlText w:val="o"/>
      <w:lvlJc w:val="left"/>
      <w:pPr>
        <w:ind w:left="3600" w:hanging="360"/>
      </w:pPr>
      <w:rPr>
        <w:rFonts w:ascii="Courier New" w:hAnsi="Courier New" w:hint="default"/>
      </w:rPr>
    </w:lvl>
    <w:lvl w:ilvl="5" w:tplc="554CD070" w:tentative="1">
      <w:start w:val="1"/>
      <w:numFmt w:val="bullet"/>
      <w:lvlText w:val=""/>
      <w:lvlJc w:val="left"/>
      <w:pPr>
        <w:ind w:left="4320" w:hanging="360"/>
      </w:pPr>
      <w:rPr>
        <w:rFonts w:ascii="Wingdings" w:hAnsi="Wingdings" w:hint="default"/>
      </w:rPr>
    </w:lvl>
    <w:lvl w:ilvl="6" w:tplc="FE4C7026" w:tentative="1">
      <w:start w:val="1"/>
      <w:numFmt w:val="bullet"/>
      <w:lvlText w:val=""/>
      <w:lvlJc w:val="left"/>
      <w:pPr>
        <w:ind w:left="5040" w:hanging="360"/>
      </w:pPr>
      <w:rPr>
        <w:rFonts w:ascii="Symbol" w:hAnsi="Symbol" w:hint="default"/>
      </w:rPr>
    </w:lvl>
    <w:lvl w:ilvl="7" w:tplc="BCEA02A6" w:tentative="1">
      <w:start w:val="1"/>
      <w:numFmt w:val="bullet"/>
      <w:lvlText w:val="o"/>
      <w:lvlJc w:val="left"/>
      <w:pPr>
        <w:ind w:left="5760" w:hanging="360"/>
      </w:pPr>
      <w:rPr>
        <w:rFonts w:ascii="Courier New" w:hAnsi="Courier New" w:hint="default"/>
      </w:rPr>
    </w:lvl>
    <w:lvl w:ilvl="8" w:tplc="D54E9B3E" w:tentative="1">
      <w:start w:val="1"/>
      <w:numFmt w:val="bullet"/>
      <w:lvlText w:val=""/>
      <w:lvlJc w:val="left"/>
      <w:pPr>
        <w:ind w:left="6480" w:hanging="360"/>
      </w:pPr>
      <w:rPr>
        <w:rFonts w:ascii="Wingdings" w:hAnsi="Wingdings" w:hint="default"/>
      </w:rPr>
    </w:lvl>
  </w:abstractNum>
  <w:abstractNum w:abstractNumId="57">
    <w:nsid w:val="53F47367"/>
    <w:multiLevelType w:val="singleLevel"/>
    <w:tmpl w:val="B4E8C9F0"/>
    <w:lvl w:ilvl="0">
      <w:start w:val="1"/>
      <w:numFmt w:val="bullet"/>
      <w:lvlRestart w:val="0"/>
      <w:pStyle w:val="Tiret1"/>
      <w:lvlText w:val="–"/>
      <w:lvlJc w:val="left"/>
      <w:pPr>
        <w:tabs>
          <w:tab w:val="num" w:pos="1417"/>
        </w:tabs>
        <w:ind w:left="1417" w:hanging="567"/>
      </w:pPr>
    </w:lvl>
  </w:abstractNum>
  <w:abstractNum w:abstractNumId="58">
    <w:nsid w:val="55F307F9"/>
    <w:multiLevelType w:val="multilevel"/>
    <w:tmpl w:val="0E90E8E2"/>
    <w:name w:val="ir_req2"/>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800"/>
        </w:tabs>
        <w:ind w:left="180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59">
    <w:nsid w:val="57E66743"/>
    <w:multiLevelType w:val="hybridMultilevel"/>
    <w:tmpl w:val="8EEC6866"/>
    <w:name w:val="Default"/>
    <w:lvl w:ilvl="0" w:tplc="FFFFFFFF">
      <w:start w:val="1"/>
      <w:numFmt w:val="bullet"/>
      <w:lvlText w:val=""/>
      <w:lvlJc w:val="left"/>
      <w:pPr>
        <w:tabs>
          <w:tab w:val="num" w:pos="1114"/>
        </w:tabs>
        <w:ind w:left="1114" w:hanging="360"/>
      </w:pPr>
      <w:rPr>
        <w:rFonts w:ascii="Symbol" w:hAnsi="Symbol" w:hint="default"/>
        <w:color w:val="auto"/>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0">
    <w:nsid w:val="58DF1FF9"/>
    <w:multiLevelType w:val="multilevel"/>
    <w:tmpl w:val="C95A05F4"/>
    <w:lvl w:ilvl="0">
      <w:start w:val="1"/>
      <w:numFmt w:val="upperLetter"/>
      <w:suff w:val="nothing"/>
      <w:lvlText w:val="Annex %1"/>
      <w:lvlJc w:val="left"/>
      <w:rPr>
        <w:rFonts w:ascii="Arial" w:hAnsi="Arial" w:cs="Times New Roman" w:hint="default"/>
        <w:b/>
        <w:i w:val="0"/>
        <w:sz w:val="28"/>
      </w:rPr>
    </w:lvl>
    <w:lvl w:ilvl="1">
      <w:start w:val="1"/>
      <w:numFmt w:val="decimal"/>
      <w:lvlText w:val="%1.%2"/>
      <w:lvlJc w:val="left"/>
      <w:pPr>
        <w:tabs>
          <w:tab w:val="num" w:pos="720"/>
        </w:tabs>
      </w:pPr>
      <w:rPr>
        <w:rFonts w:cs="Times New Roman" w:hint="default"/>
        <w:b/>
        <w:i w:val="0"/>
      </w:rPr>
    </w:lvl>
    <w:lvl w:ilvl="2">
      <w:start w:val="1"/>
      <w:numFmt w:val="decimal"/>
      <w:lvlText w:val="%1.%2.%3"/>
      <w:lvlJc w:val="left"/>
      <w:pPr>
        <w:tabs>
          <w:tab w:val="num" w:pos="864"/>
        </w:tabs>
      </w:pPr>
      <w:rPr>
        <w:rFonts w:cs="Times New Roman" w:hint="default"/>
        <w:b/>
        <w:i w:val="0"/>
      </w:rPr>
    </w:lvl>
    <w:lvl w:ilvl="3">
      <w:start w:val="1"/>
      <w:numFmt w:val="decimal"/>
      <w:lvlText w:val="%1.%2.%3.%4"/>
      <w:lvlJc w:val="left"/>
      <w:pPr>
        <w:tabs>
          <w:tab w:val="num" w:pos="1080"/>
        </w:tabs>
      </w:pPr>
      <w:rPr>
        <w:rFonts w:cs="Times New Roman" w:hint="default"/>
        <w:b/>
        <w:i w:val="0"/>
      </w:rPr>
    </w:lvl>
    <w:lvl w:ilvl="4">
      <w:start w:val="1"/>
      <w:numFmt w:val="decimal"/>
      <w:lvlText w:val="%1.%2.%3.%4.%5"/>
      <w:lvlJc w:val="left"/>
      <w:pPr>
        <w:tabs>
          <w:tab w:val="num" w:pos="1080"/>
        </w:tabs>
      </w:pPr>
      <w:rPr>
        <w:rFonts w:cs="Times New Roman" w:hint="default"/>
        <w:b w:val="0"/>
        <w:i/>
      </w:rPr>
    </w:lvl>
    <w:lvl w:ilvl="5">
      <w:start w:val="1"/>
      <w:numFmt w:val="decimal"/>
      <w:lvlText w:val="%1.%2.%3.%4.%5.%6"/>
      <w:lvlJc w:val="left"/>
      <w:pPr>
        <w:tabs>
          <w:tab w:val="num" w:pos="1440"/>
        </w:tabs>
      </w:pPr>
      <w:rPr>
        <w:rFonts w:cs="Times New Roman" w:hint="default"/>
        <w:b w:val="0"/>
        <w:i w:val="0"/>
      </w:rPr>
    </w:lvl>
    <w:lvl w:ilvl="6">
      <w:start w:val="1"/>
      <w:numFmt w:val="lowerRoman"/>
      <w:lvlText w:val="(%7)"/>
      <w:lvlJc w:val="left"/>
      <w:pPr>
        <w:tabs>
          <w:tab w:val="num" w:pos="504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61">
    <w:nsid w:val="5AB93167"/>
    <w:multiLevelType w:val="hybridMultilevel"/>
    <w:tmpl w:val="0376031E"/>
    <w:lvl w:ilvl="0" w:tplc="FFFFFFFF">
      <w:start w:val="1"/>
      <w:numFmt w:val="bullet"/>
      <w:lvlText w:val=""/>
      <w:lvlJc w:val="left"/>
      <w:pPr>
        <w:ind w:left="720" w:hanging="360"/>
      </w:pPr>
      <w:rPr>
        <w:rFonts w:ascii="Symbol" w:hAnsi="Symbol" w:hint="default"/>
        <w:color w:val="auto"/>
      </w:rPr>
    </w:lvl>
    <w:lvl w:ilvl="1" w:tplc="FFFFFFFF" w:tentative="1">
      <w:start w:val="1"/>
      <w:numFmt w:val="bullet"/>
      <w:lvlText w:val="o"/>
      <w:lvlJc w:val="left"/>
      <w:pPr>
        <w:ind w:left="1440" w:hanging="360"/>
      </w:pPr>
      <w:rPr>
        <w:rFonts w:ascii="Courier New" w:hAnsi="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nsid w:val="5CD352D5"/>
    <w:multiLevelType w:val="hybridMultilevel"/>
    <w:tmpl w:val="06D45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5D095A2D"/>
    <w:multiLevelType w:val="multilevel"/>
    <w:tmpl w:val="7C94B1DE"/>
    <w:lvl w:ilvl="0">
      <w:start w:val="1"/>
      <w:numFmt w:val="decimal"/>
      <w:pStyle w:val="Requirement"/>
      <w:lvlText w:val="IR Requirement %1"/>
      <w:lvlJc w:val="left"/>
      <w:pPr>
        <w:ind w:left="2041" w:hanging="1928"/>
      </w:pPr>
      <w:rPr>
        <w:rFonts w:cs="Times New Roman" w:hint="default"/>
        <w:b/>
        <w:i w:val="0"/>
        <w:color w:val="FF0000"/>
      </w:rPr>
    </w:lvl>
    <w:lvl w:ilvl="1">
      <w:start w:val="1"/>
      <w:numFmt w:val="lowerLetter"/>
      <w:lvlText w:val="%2."/>
      <w:lvlJc w:val="left"/>
      <w:pPr>
        <w:ind w:left="1080" w:hanging="360"/>
      </w:pPr>
      <w:rPr>
        <w:rFonts w:cs="Times New Roman" w:hint="default"/>
      </w:rPr>
    </w:lvl>
    <w:lvl w:ilvl="2">
      <w:start w:val="1"/>
      <w:numFmt w:val="lowerRoman"/>
      <w:lvlText w:val="%3."/>
      <w:lvlJc w:val="right"/>
      <w:pPr>
        <w:ind w:left="1800" w:hanging="180"/>
      </w:pPr>
      <w:rPr>
        <w:rFonts w:cs="Times New Roman" w:hint="default"/>
      </w:rPr>
    </w:lvl>
    <w:lvl w:ilvl="3">
      <w:start w:val="1"/>
      <w:numFmt w:val="decimal"/>
      <w:lvlText w:val="%4."/>
      <w:lvlJc w:val="left"/>
      <w:pPr>
        <w:ind w:left="2520" w:hanging="360"/>
      </w:pPr>
      <w:rPr>
        <w:rFonts w:cs="Times New Roman" w:hint="default"/>
      </w:rPr>
    </w:lvl>
    <w:lvl w:ilvl="4">
      <w:start w:val="1"/>
      <w:numFmt w:val="lowerLetter"/>
      <w:lvlText w:val="%5."/>
      <w:lvlJc w:val="left"/>
      <w:pPr>
        <w:ind w:left="3240" w:hanging="360"/>
      </w:pPr>
      <w:rPr>
        <w:rFonts w:cs="Times New Roman" w:hint="default"/>
      </w:rPr>
    </w:lvl>
    <w:lvl w:ilvl="5">
      <w:start w:val="1"/>
      <w:numFmt w:val="lowerRoman"/>
      <w:lvlText w:val="%6."/>
      <w:lvlJc w:val="right"/>
      <w:pPr>
        <w:ind w:left="3960" w:hanging="180"/>
      </w:pPr>
      <w:rPr>
        <w:rFonts w:cs="Times New Roman" w:hint="default"/>
      </w:rPr>
    </w:lvl>
    <w:lvl w:ilvl="6">
      <w:start w:val="1"/>
      <w:numFmt w:val="decimal"/>
      <w:lvlText w:val="%7."/>
      <w:lvlJc w:val="left"/>
      <w:pPr>
        <w:ind w:left="4680" w:hanging="360"/>
      </w:pPr>
      <w:rPr>
        <w:rFonts w:cs="Times New Roman" w:hint="default"/>
      </w:rPr>
    </w:lvl>
    <w:lvl w:ilvl="7">
      <w:start w:val="1"/>
      <w:numFmt w:val="lowerLetter"/>
      <w:lvlText w:val="%8."/>
      <w:lvlJc w:val="left"/>
      <w:pPr>
        <w:ind w:left="5400" w:hanging="360"/>
      </w:pPr>
      <w:rPr>
        <w:rFonts w:cs="Times New Roman" w:hint="default"/>
      </w:rPr>
    </w:lvl>
    <w:lvl w:ilvl="8">
      <w:start w:val="1"/>
      <w:numFmt w:val="lowerRoman"/>
      <w:lvlText w:val="%9."/>
      <w:lvlJc w:val="right"/>
      <w:pPr>
        <w:ind w:left="6120" w:hanging="180"/>
      </w:pPr>
      <w:rPr>
        <w:rFonts w:cs="Times New Roman" w:hint="default"/>
      </w:rPr>
    </w:lvl>
  </w:abstractNum>
  <w:abstractNum w:abstractNumId="64">
    <w:nsid w:val="5ED6709D"/>
    <w:multiLevelType w:val="hybridMultilevel"/>
    <w:tmpl w:val="2AB26EAC"/>
    <w:lvl w:ilvl="0" w:tplc="99C0035C">
      <w:start w:val="1"/>
      <w:numFmt w:val="bullet"/>
      <w:lvlText w:val=""/>
      <w:lvlJc w:val="left"/>
      <w:pPr>
        <w:ind w:left="720" w:hanging="360"/>
      </w:pPr>
      <w:rPr>
        <w:rFonts w:ascii="Symbol" w:hAnsi="Symbol" w:hint="default"/>
      </w:rPr>
    </w:lvl>
    <w:lvl w:ilvl="1" w:tplc="41B65110" w:tentative="1">
      <w:start w:val="1"/>
      <w:numFmt w:val="bullet"/>
      <w:lvlText w:val="o"/>
      <w:lvlJc w:val="left"/>
      <w:pPr>
        <w:ind w:left="1440" w:hanging="360"/>
      </w:pPr>
      <w:rPr>
        <w:rFonts w:ascii="Courier New" w:hAnsi="Courier New" w:hint="default"/>
      </w:rPr>
    </w:lvl>
    <w:lvl w:ilvl="2" w:tplc="3D0A2124" w:tentative="1">
      <w:start w:val="1"/>
      <w:numFmt w:val="bullet"/>
      <w:lvlText w:val=""/>
      <w:lvlJc w:val="left"/>
      <w:pPr>
        <w:ind w:left="2160" w:hanging="360"/>
      </w:pPr>
      <w:rPr>
        <w:rFonts w:ascii="Wingdings" w:hAnsi="Wingdings" w:hint="default"/>
      </w:rPr>
    </w:lvl>
    <w:lvl w:ilvl="3" w:tplc="AD8660F6" w:tentative="1">
      <w:start w:val="1"/>
      <w:numFmt w:val="bullet"/>
      <w:lvlText w:val=""/>
      <w:lvlJc w:val="left"/>
      <w:pPr>
        <w:ind w:left="2880" w:hanging="360"/>
      </w:pPr>
      <w:rPr>
        <w:rFonts w:ascii="Symbol" w:hAnsi="Symbol" w:hint="default"/>
      </w:rPr>
    </w:lvl>
    <w:lvl w:ilvl="4" w:tplc="1EFE6518" w:tentative="1">
      <w:start w:val="1"/>
      <w:numFmt w:val="bullet"/>
      <w:lvlText w:val="o"/>
      <w:lvlJc w:val="left"/>
      <w:pPr>
        <w:ind w:left="3600" w:hanging="360"/>
      </w:pPr>
      <w:rPr>
        <w:rFonts w:ascii="Courier New" w:hAnsi="Courier New" w:hint="default"/>
      </w:rPr>
    </w:lvl>
    <w:lvl w:ilvl="5" w:tplc="E4D8EDFE" w:tentative="1">
      <w:start w:val="1"/>
      <w:numFmt w:val="bullet"/>
      <w:lvlText w:val=""/>
      <w:lvlJc w:val="left"/>
      <w:pPr>
        <w:ind w:left="4320" w:hanging="360"/>
      </w:pPr>
      <w:rPr>
        <w:rFonts w:ascii="Wingdings" w:hAnsi="Wingdings" w:hint="default"/>
      </w:rPr>
    </w:lvl>
    <w:lvl w:ilvl="6" w:tplc="AD506730" w:tentative="1">
      <w:start w:val="1"/>
      <w:numFmt w:val="bullet"/>
      <w:lvlText w:val=""/>
      <w:lvlJc w:val="left"/>
      <w:pPr>
        <w:ind w:left="5040" w:hanging="360"/>
      </w:pPr>
      <w:rPr>
        <w:rFonts w:ascii="Symbol" w:hAnsi="Symbol" w:hint="default"/>
      </w:rPr>
    </w:lvl>
    <w:lvl w:ilvl="7" w:tplc="2208FCC8" w:tentative="1">
      <w:start w:val="1"/>
      <w:numFmt w:val="bullet"/>
      <w:lvlText w:val="o"/>
      <w:lvlJc w:val="left"/>
      <w:pPr>
        <w:ind w:left="5760" w:hanging="360"/>
      </w:pPr>
      <w:rPr>
        <w:rFonts w:ascii="Courier New" w:hAnsi="Courier New" w:hint="default"/>
      </w:rPr>
    </w:lvl>
    <w:lvl w:ilvl="8" w:tplc="28E8B436" w:tentative="1">
      <w:start w:val="1"/>
      <w:numFmt w:val="bullet"/>
      <w:lvlText w:val=""/>
      <w:lvlJc w:val="left"/>
      <w:pPr>
        <w:ind w:left="6480" w:hanging="360"/>
      </w:pPr>
      <w:rPr>
        <w:rFonts w:ascii="Wingdings" w:hAnsi="Wingdings" w:hint="default"/>
      </w:rPr>
    </w:lvl>
  </w:abstractNum>
  <w:abstractNum w:abstractNumId="65">
    <w:nsid w:val="612642E4"/>
    <w:multiLevelType w:val="hybridMultilevel"/>
    <w:tmpl w:val="BD5E6F8C"/>
    <w:lvl w:ilvl="0" w:tplc="FFFFFFFF">
      <w:start w:val="1"/>
      <w:numFmt w:val="bullet"/>
      <w:lvlText w:val=""/>
      <w:lvlJc w:val="left"/>
      <w:pPr>
        <w:ind w:left="1636" w:hanging="360"/>
      </w:pPr>
      <w:rPr>
        <w:rFonts w:ascii="Symbol" w:hAnsi="Symbol" w:hint="default"/>
        <w:b/>
        <w:i w:val="0"/>
        <w:color w:val="auto"/>
      </w:rPr>
    </w:lvl>
    <w:lvl w:ilvl="1" w:tplc="FFFFFFFF">
      <w:start w:val="1"/>
      <w:numFmt w:val="bullet"/>
      <w:lvlText w:val="o"/>
      <w:lvlJc w:val="left"/>
      <w:pPr>
        <w:tabs>
          <w:tab w:val="num" w:pos="1014"/>
        </w:tabs>
        <w:ind w:left="1014" w:hanging="360"/>
      </w:pPr>
      <w:rPr>
        <w:rFonts w:ascii="Courier New" w:hAnsi="Courier New" w:hint="default"/>
      </w:rPr>
    </w:lvl>
    <w:lvl w:ilvl="2" w:tplc="FFFFFFFF">
      <w:start w:val="1"/>
      <w:numFmt w:val="bullet"/>
      <w:lvlText w:val=""/>
      <w:lvlJc w:val="left"/>
      <w:pPr>
        <w:tabs>
          <w:tab w:val="num" w:pos="1734"/>
        </w:tabs>
        <w:ind w:left="1734" w:hanging="360"/>
      </w:pPr>
      <w:rPr>
        <w:rFonts w:ascii="Wingdings" w:hAnsi="Wingdings" w:hint="default"/>
      </w:rPr>
    </w:lvl>
    <w:lvl w:ilvl="3" w:tplc="FFFFFFFF">
      <w:start w:val="1"/>
      <w:numFmt w:val="bullet"/>
      <w:lvlText w:val=""/>
      <w:lvlJc w:val="left"/>
      <w:pPr>
        <w:tabs>
          <w:tab w:val="num" w:pos="2454"/>
        </w:tabs>
        <w:ind w:left="2454" w:hanging="360"/>
      </w:pPr>
      <w:rPr>
        <w:rFonts w:ascii="Symbol" w:hAnsi="Symbol" w:hint="default"/>
      </w:rPr>
    </w:lvl>
    <w:lvl w:ilvl="4" w:tplc="FFFFFFFF">
      <w:start w:val="1"/>
      <w:numFmt w:val="bullet"/>
      <w:lvlText w:val="o"/>
      <w:lvlJc w:val="left"/>
      <w:pPr>
        <w:tabs>
          <w:tab w:val="num" w:pos="3174"/>
        </w:tabs>
        <w:ind w:left="3174" w:hanging="360"/>
      </w:pPr>
      <w:rPr>
        <w:rFonts w:ascii="Courier New" w:hAnsi="Courier New" w:hint="default"/>
      </w:rPr>
    </w:lvl>
    <w:lvl w:ilvl="5" w:tplc="FFFFFFFF">
      <w:start w:val="1"/>
      <w:numFmt w:val="bullet"/>
      <w:lvlText w:val=""/>
      <w:lvlJc w:val="left"/>
      <w:pPr>
        <w:tabs>
          <w:tab w:val="num" w:pos="3894"/>
        </w:tabs>
        <w:ind w:left="3894" w:hanging="360"/>
      </w:pPr>
      <w:rPr>
        <w:rFonts w:ascii="Wingdings" w:hAnsi="Wingdings" w:hint="default"/>
      </w:rPr>
    </w:lvl>
    <w:lvl w:ilvl="6" w:tplc="FFFFFFFF" w:tentative="1">
      <w:start w:val="1"/>
      <w:numFmt w:val="bullet"/>
      <w:lvlText w:val=""/>
      <w:lvlJc w:val="left"/>
      <w:pPr>
        <w:tabs>
          <w:tab w:val="num" w:pos="4614"/>
        </w:tabs>
        <w:ind w:left="4614" w:hanging="360"/>
      </w:pPr>
      <w:rPr>
        <w:rFonts w:ascii="Symbol" w:hAnsi="Symbol" w:hint="default"/>
      </w:rPr>
    </w:lvl>
    <w:lvl w:ilvl="7" w:tplc="FFFFFFFF" w:tentative="1">
      <w:start w:val="1"/>
      <w:numFmt w:val="bullet"/>
      <w:lvlText w:val="o"/>
      <w:lvlJc w:val="left"/>
      <w:pPr>
        <w:tabs>
          <w:tab w:val="num" w:pos="5334"/>
        </w:tabs>
        <w:ind w:left="5334" w:hanging="360"/>
      </w:pPr>
      <w:rPr>
        <w:rFonts w:ascii="Courier New" w:hAnsi="Courier New" w:hint="default"/>
      </w:rPr>
    </w:lvl>
    <w:lvl w:ilvl="8" w:tplc="FFFFFFFF" w:tentative="1">
      <w:start w:val="1"/>
      <w:numFmt w:val="bullet"/>
      <w:lvlText w:val=""/>
      <w:lvlJc w:val="left"/>
      <w:pPr>
        <w:tabs>
          <w:tab w:val="num" w:pos="6054"/>
        </w:tabs>
        <w:ind w:left="6054" w:hanging="360"/>
      </w:pPr>
      <w:rPr>
        <w:rFonts w:ascii="Wingdings" w:hAnsi="Wingdings" w:hint="default"/>
      </w:rPr>
    </w:lvl>
  </w:abstractNum>
  <w:abstractNum w:abstractNumId="66">
    <w:nsid w:val="61D56A26"/>
    <w:multiLevelType w:val="multilevel"/>
    <w:tmpl w:val="66263EBA"/>
    <w:name w:val="ir_req"/>
    <w:lvl w:ilvl="0">
      <w:start w:val="1"/>
      <w:numFmt w:val="upperLetter"/>
      <w:suff w:val="nothing"/>
      <w:lvlText w:val="Annex %1"/>
      <w:lvlJc w:val="left"/>
      <w:rPr>
        <w:rFonts w:ascii="Arial" w:hAnsi="Arial" w:cs="Times New Roman" w:hint="default"/>
        <w:b/>
        <w:i w:val="0"/>
        <w:sz w:val="28"/>
      </w:rPr>
    </w:lvl>
    <w:lvl w:ilvl="1">
      <w:start w:val="9"/>
      <w:numFmt w:val="decimal"/>
      <w:lvlText w:val="%1.%2"/>
      <w:lvlJc w:val="left"/>
      <w:pPr>
        <w:tabs>
          <w:tab w:val="num" w:pos="720"/>
        </w:tabs>
      </w:pPr>
      <w:rPr>
        <w:rFonts w:cs="Times New Roman" w:hint="default"/>
        <w:b/>
        <w:i w:val="0"/>
      </w:rPr>
    </w:lvl>
    <w:lvl w:ilvl="2">
      <w:start w:val="1"/>
      <w:numFmt w:val="decimal"/>
      <w:lvlText w:val="%1.%2.%3"/>
      <w:lvlJc w:val="left"/>
      <w:pPr>
        <w:tabs>
          <w:tab w:val="num" w:pos="864"/>
        </w:tabs>
      </w:pPr>
      <w:rPr>
        <w:rFonts w:cs="Times New Roman" w:hint="default"/>
        <w:b/>
        <w:i w:val="0"/>
      </w:rPr>
    </w:lvl>
    <w:lvl w:ilvl="3">
      <w:start w:val="1"/>
      <w:numFmt w:val="decimal"/>
      <w:lvlText w:val="%1.%2.%3.%4"/>
      <w:lvlJc w:val="left"/>
      <w:pPr>
        <w:tabs>
          <w:tab w:val="num" w:pos="1080"/>
        </w:tabs>
      </w:pPr>
      <w:rPr>
        <w:rFonts w:cs="Times New Roman" w:hint="default"/>
        <w:b/>
        <w:i w:val="0"/>
      </w:rPr>
    </w:lvl>
    <w:lvl w:ilvl="4">
      <w:start w:val="1"/>
      <w:numFmt w:val="decimal"/>
      <w:lvlText w:val="%1.%2.%3.%4.%5"/>
      <w:lvlJc w:val="left"/>
      <w:pPr>
        <w:tabs>
          <w:tab w:val="num" w:pos="1080"/>
        </w:tabs>
      </w:pPr>
      <w:rPr>
        <w:rFonts w:cs="Times New Roman" w:hint="default"/>
        <w:b w:val="0"/>
        <w:i/>
      </w:rPr>
    </w:lvl>
    <w:lvl w:ilvl="5">
      <w:start w:val="1"/>
      <w:numFmt w:val="decimal"/>
      <w:lvlText w:val="%1.%2.%3.%4.%5.%6"/>
      <w:lvlJc w:val="left"/>
      <w:pPr>
        <w:tabs>
          <w:tab w:val="num" w:pos="1440"/>
        </w:tabs>
      </w:pPr>
      <w:rPr>
        <w:rFonts w:cs="Times New Roman" w:hint="default"/>
        <w:b w:val="0"/>
        <w:i w:val="0"/>
      </w:rPr>
    </w:lvl>
    <w:lvl w:ilvl="6">
      <w:start w:val="1"/>
      <w:numFmt w:val="lowerRoman"/>
      <w:lvlText w:val="(%7)"/>
      <w:lvlJc w:val="left"/>
      <w:pPr>
        <w:tabs>
          <w:tab w:val="num" w:pos="504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67">
    <w:nsid w:val="64321F31"/>
    <w:multiLevelType w:val="hybridMultilevel"/>
    <w:tmpl w:val="4FB0672E"/>
    <w:lvl w:ilvl="0" w:tplc="FFFFFFFF">
      <w:start w:val="1"/>
      <w:numFmt w:val="decimal"/>
      <w:pStyle w:val="Requirementgrey"/>
      <w:lvlText w:val="Test %1"/>
      <w:lvlJc w:val="left"/>
      <w:pPr>
        <w:ind w:left="473" w:hanging="360"/>
      </w:pPr>
      <w:rPr>
        <w:rFonts w:cs="Times New Roman" w:hint="default"/>
        <w:b/>
        <w:i w:val="0"/>
        <w:color w:val="8DB3E2"/>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68">
    <w:nsid w:val="6CDC14D5"/>
    <w:multiLevelType w:val="hybridMultilevel"/>
    <w:tmpl w:val="AA086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0663778"/>
    <w:multiLevelType w:val="hybridMultilevel"/>
    <w:tmpl w:val="4288C690"/>
    <w:lvl w:ilvl="0" w:tplc="FFFFFFFF">
      <w:start w:val="1"/>
      <w:numFmt w:val="bullet"/>
      <w:lvlText w:val=""/>
      <w:lvlJc w:val="left"/>
      <w:pPr>
        <w:tabs>
          <w:tab w:val="num" w:pos="567"/>
        </w:tabs>
        <w:ind w:left="567" w:hanging="283"/>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0">
    <w:nsid w:val="71AF2638"/>
    <w:multiLevelType w:val="hybridMultilevel"/>
    <w:tmpl w:val="DB109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38F7DEC"/>
    <w:multiLevelType w:val="hybridMultilevel"/>
    <w:tmpl w:val="A5461660"/>
    <w:lvl w:ilvl="0" w:tplc="A220453A">
      <w:start w:val="4"/>
      <w:numFmt w:val="bullet"/>
      <w:lvlText w:val="–"/>
      <w:lvlJc w:val="left"/>
      <w:pPr>
        <w:ind w:left="698" w:hanging="585"/>
      </w:pPr>
      <w:rPr>
        <w:rFonts w:ascii="Arial" w:eastAsia="Times New Roman" w:hAnsi="Arial" w:hint="default"/>
      </w:rPr>
    </w:lvl>
    <w:lvl w:ilvl="1" w:tplc="546E8846" w:tentative="1">
      <w:start w:val="1"/>
      <w:numFmt w:val="bullet"/>
      <w:lvlText w:val="o"/>
      <w:lvlJc w:val="left"/>
      <w:pPr>
        <w:ind w:left="1193" w:hanging="360"/>
      </w:pPr>
      <w:rPr>
        <w:rFonts w:ascii="Courier New" w:hAnsi="Courier New" w:hint="default"/>
      </w:rPr>
    </w:lvl>
    <w:lvl w:ilvl="2" w:tplc="6712BE42" w:tentative="1">
      <w:start w:val="1"/>
      <w:numFmt w:val="bullet"/>
      <w:lvlText w:val=""/>
      <w:lvlJc w:val="left"/>
      <w:pPr>
        <w:ind w:left="1913" w:hanging="360"/>
      </w:pPr>
      <w:rPr>
        <w:rFonts w:ascii="Wingdings" w:hAnsi="Wingdings" w:hint="default"/>
      </w:rPr>
    </w:lvl>
    <w:lvl w:ilvl="3" w:tplc="5EA8A980" w:tentative="1">
      <w:start w:val="1"/>
      <w:numFmt w:val="bullet"/>
      <w:lvlText w:val=""/>
      <w:lvlJc w:val="left"/>
      <w:pPr>
        <w:ind w:left="2633" w:hanging="360"/>
      </w:pPr>
      <w:rPr>
        <w:rFonts w:ascii="Symbol" w:hAnsi="Symbol" w:hint="default"/>
      </w:rPr>
    </w:lvl>
    <w:lvl w:ilvl="4" w:tplc="491E65C8" w:tentative="1">
      <w:start w:val="1"/>
      <w:numFmt w:val="bullet"/>
      <w:lvlText w:val="o"/>
      <w:lvlJc w:val="left"/>
      <w:pPr>
        <w:ind w:left="3353" w:hanging="360"/>
      </w:pPr>
      <w:rPr>
        <w:rFonts w:ascii="Courier New" w:hAnsi="Courier New" w:hint="default"/>
      </w:rPr>
    </w:lvl>
    <w:lvl w:ilvl="5" w:tplc="141CC5C4" w:tentative="1">
      <w:start w:val="1"/>
      <w:numFmt w:val="bullet"/>
      <w:lvlText w:val=""/>
      <w:lvlJc w:val="left"/>
      <w:pPr>
        <w:ind w:left="4073" w:hanging="360"/>
      </w:pPr>
      <w:rPr>
        <w:rFonts w:ascii="Wingdings" w:hAnsi="Wingdings" w:hint="default"/>
      </w:rPr>
    </w:lvl>
    <w:lvl w:ilvl="6" w:tplc="A47A5D5A" w:tentative="1">
      <w:start w:val="1"/>
      <w:numFmt w:val="bullet"/>
      <w:lvlText w:val=""/>
      <w:lvlJc w:val="left"/>
      <w:pPr>
        <w:ind w:left="4793" w:hanging="360"/>
      </w:pPr>
      <w:rPr>
        <w:rFonts w:ascii="Symbol" w:hAnsi="Symbol" w:hint="default"/>
      </w:rPr>
    </w:lvl>
    <w:lvl w:ilvl="7" w:tplc="E39431B8" w:tentative="1">
      <w:start w:val="1"/>
      <w:numFmt w:val="bullet"/>
      <w:lvlText w:val="o"/>
      <w:lvlJc w:val="left"/>
      <w:pPr>
        <w:ind w:left="5513" w:hanging="360"/>
      </w:pPr>
      <w:rPr>
        <w:rFonts w:ascii="Courier New" w:hAnsi="Courier New" w:hint="default"/>
      </w:rPr>
    </w:lvl>
    <w:lvl w:ilvl="8" w:tplc="BF2804AE" w:tentative="1">
      <w:start w:val="1"/>
      <w:numFmt w:val="bullet"/>
      <w:lvlText w:val=""/>
      <w:lvlJc w:val="left"/>
      <w:pPr>
        <w:ind w:left="6233" w:hanging="360"/>
      </w:pPr>
      <w:rPr>
        <w:rFonts w:ascii="Wingdings" w:hAnsi="Wingdings" w:hint="default"/>
      </w:rPr>
    </w:lvl>
  </w:abstractNum>
  <w:abstractNum w:abstractNumId="72">
    <w:nsid w:val="73AB2C84"/>
    <w:multiLevelType w:val="multilevel"/>
    <w:tmpl w:val="DBDC06B4"/>
    <w:lvl w:ilvl="0">
      <w:start w:val="1"/>
      <w:numFmt w:val="decimal"/>
      <w:pStyle w:val="Heading1"/>
      <w:lvlText w:val="%1"/>
      <w:lvlJc w:val="left"/>
      <w:pPr>
        <w:tabs>
          <w:tab w:val="num" w:pos="425"/>
        </w:tabs>
        <w:ind w:left="425" w:hanging="425"/>
      </w:pPr>
      <w:rPr>
        <w:rFonts w:cs="Times New Roman" w:hint="default"/>
      </w:rPr>
    </w:lvl>
    <w:lvl w:ilvl="1">
      <w:start w:val="1"/>
      <w:numFmt w:val="decimal"/>
      <w:pStyle w:val="Heading2"/>
      <w:lvlText w:val="%1.%2"/>
      <w:lvlJc w:val="left"/>
      <w:pPr>
        <w:tabs>
          <w:tab w:val="num" w:pos="709"/>
        </w:tabs>
        <w:ind w:left="709" w:hanging="709"/>
      </w:pPr>
      <w:rPr>
        <w:rFonts w:cs="Times New Roman" w:hint="default"/>
      </w:rPr>
    </w:lvl>
    <w:lvl w:ilvl="2">
      <w:start w:val="1"/>
      <w:numFmt w:val="decimal"/>
      <w:pStyle w:val="Heading3"/>
      <w:lvlText w:val="%1.%2.%3"/>
      <w:lvlJc w:val="left"/>
      <w:pPr>
        <w:tabs>
          <w:tab w:val="num" w:pos="992"/>
        </w:tabs>
        <w:ind w:left="992" w:hanging="992"/>
      </w:pPr>
      <w:rPr>
        <w:rFonts w:cs="Times New Roman" w:hint="default"/>
      </w:rPr>
    </w:lvl>
    <w:lvl w:ilvl="3">
      <w:start w:val="1"/>
      <w:numFmt w:val="decimal"/>
      <w:pStyle w:val="Heading4"/>
      <w:lvlText w:val="%1.%2.%3.%4."/>
      <w:lvlJc w:val="left"/>
      <w:pPr>
        <w:tabs>
          <w:tab w:val="num" w:pos="1276"/>
        </w:tabs>
        <w:ind w:left="1276" w:hanging="1276"/>
      </w:pPr>
      <w:rPr>
        <w:rFonts w:cs="Times New Roman" w:hint="default"/>
      </w:rPr>
    </w:lvl>
    <w:lvl w:ilvl="4">
      <w:start w:val="1"/>
      <w:numFmt w:val="decimal"/>
      <w:pStyle w:val="Heading5"/>
      <w:lvlText w:val="%1.%2.%3.%4.%5."/>
      <w:lvlJc w:val="left"/>
      <w:pPr>
        <w:tabs>
          <w:tab w:val="num" w:pos="1559"/>
        </w:tabs>
        <w:ind w:left="1559" w:hanging="1559"/>
      </w:pPr>
      <w:rPr>
        <w:rFonts w:cs="Times New Roman" w:hint="default"/>
      </w:rPr>
    </w:lvl>
    <w:lvl w:ilvl="5">
      <w:start w:val="1"/>
      <w:numFmt w:val="decimal"/>
      <w:lvlText w:val="%1.%2.%3.%4.%5.%6."/>
      <w:lvlJc w:val="left"/>
      <w:pPr>
        <w:tabs>
          <w:tab w:val="num" w:pos="2880"/>
        </w:tabs>
        <w:ind w:left="2736" w:hanging="936"/>
      </w:pPr>
      <w:rPr>
        <w:rFonts w:cs="Times New Roman" w:hint="default"/>
      </w:rPr>
    </w:lvl>
    <w:lvl w:ilvl="6">
      <w:start w:val="1"/>
      <w:numFmt w:val="decimal"/>
      <w:lvlText w:val="%1.%2.%3.%4.%5.%6.%7."/>
      <w:lvlJc w:val="left"/>
      <w:pPr>
        <w:tabs>
          <w:tab w:val="num" w:pos="3600"/>
        </w:tabs>
        <w:ind w:left="3240" w:hanging="1080"/>
      </w:pPr>
      <w:rPr>
        <w:rFonts w:cs="Times New Roman" w:hint="default"/>
      </w:rPr>
    </w:lvl>
    <w:lvl w:ilvl="7">
      <w:start w:val="1"/>
      <w:numFmt w:val="decimal"/>
      <w:lvlText w:val="%1.%2.%3.%4.%5.%6.%7.%8."/>
      <w:lvlJc w:val="left"/>
      <w:pPr>
        <w:tabs>
          <w:tab w:val="num" w:pos="3960"/>
        </w:tabs>
        <w:ind w:left="3744" w:hanging="1224"/>
      </w:pPr>
      <w:rPr>
        <w:rFonts w:cs="Times New Roman" w:hint="default"/>
      </w:rPr>
    </w:lvl>
    <w:lvl w:ilvl="8">
      <w:start w:val="1"/>
      <w:numFmt w:val="decimal"/>
      <w:lvlText w:val="%1.%2.%3.%4.%5.%6.%7.%8.%9."/>
      <w:lvlJc w:val="left"/>
      <w:pPr>
        <w:tabs>
          <w:tab w:val="num" w:pos="4680"/>
        </w:tabs>
        <w:ind w:left="4320" w:hanging="1440"/>
      </w:pPr>
      <w:rPr>
        <w:rFonts w:cs="Times New Roman" w:hint="default"/>
      </w:rPr>
    </w:lvl>
  </w:abstractNum>
  <w:abstractNum w:abstractNumId="73">
    <w:nsid w:val="743A1B7B"/>
    <w:multiLevelType w:val="hybridMultilevel"/>
    <w:tmpl w:val="F3FE0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43D28E9"/>
    <w:multiLevelType w:val="hybridMultilevel"/>
    <w:tmpl w:val="48E607E8"/>
    <w:lvl w:ilvl="0" w:tplc="08090001">
      <w:start w:val="1"/>
      <w:numFmt w:val="bullet"/>
      <w:lvlText w:val=""/>
      <w:lvlJc w:val="left"/>
      <w:pPr>
        <w:ind w:left="1496" w:hanging="360"/>
      </w:pPr>
      <w:rPr>
        <w:rFonts w:ascii="Symbol" w:hAnsi="Symbol" w:hint="default"/>
      </w:rPr>
    </w:lvl>
    <w:lvl w:ilvl="1" w:tplc="08090003">
      <w:start w:val="1"/>
      <w:numFmt w:val="bullet"/>
      <w:lvlText w:val="o"/>
      <w:lvlJc w:val="left"/>
      <w:pPr>
        <w:tabs>
          <w:tab w:val="num" w:pos="2216"/>
        </w:tabs>
        <w:ind w:left="2216" w:hanging="360"/>
      </w:pPr>
      <w:rPr>
        <w:rFonts w:ascii="Courier New" w:hAnsi="Courier New" w:hint="default"/>
      </w:rPr>
    </w:lvl>
    <w:lvl w:ilvl="2" w:tplc="08090005" w:tentative="1">
      <w:start w:val="1"/>
      <w:numFmt w:val="bullet"/>
      <w:lvlText w:val=""/>
      <w:lvlJc w:val="left"/>
      <w:pPr>
        <w:tabs>
          <w:tab w:val="num" w:pos="2936"/>
        </w:tabs>
        <w:ind w:left="2936" w:hanging="360"/>
      </w:pPr>
      <w:rPr>
        <w:rFonts w:ascii="Wingdings" w:hAnsi="Wingdings" w:hint="default"/>
      </w:rPr>
    </w:lvl>
    <w:lvl w:ilvl="3" w:tplc="08090001" w:tentative="1">
      <w:start w:val="1"/>
      <w:numFmt w:val="bullet"/>
      <w:lvlText w:val=""/>
      <w:lvlJc w:val="left"/>
      <w:pPr>
        <w:tabs>
          <w:tab w:val="num" w:pos="3656"/>
        </w:tabs>
        <w:ind w:left="3656" w:hanging="360"/>
      </w:pPr>
      <w:rPr>
        <w:rFonts w:ascii="Symbol" w:hAnsi="Symbol" w:hint="default"/>
      </w:rPr>
    </w:lvl>
    <w:lvl w:ilvl="4" w:tplc="08090003" w:tentative="1">
      <w:start w:val="1"/>
      <w:numFmt w:val="bullet"/>
      <w:lvlText w:val="o"/>
      <w:lvlJc w:val="left"/>
      <w:pPr>
        <w:tabs>
          <w:tab w:val="num" w:pos="4376"/>
        </w:tabs>
        <w:ind w:left="4376" w:hanging="360"/>
      </w:pPr>
      <w:rPr>
        <w:rFonts w:ascii="Courier New" w:hAnsi="Courier New" w:hint="default"/>
      </w:rPr>
    </w:lvl>
    <w:lvl w:ilvl="5" w:tplc="08090005" w:tentative="1">
      <w:start w:val="1"/>
      <w:numFmt w:val="bullet"/>
      <w:lvlText w:val=""/>
      <w:lvlJc w:val="left"/>
      <w:pPr>
        <w:tabs>
          <w:tab w:val="num" w:pos="5096"/>
        </w:tabs>
        <w:ind w:left="5096" w:hanging="360"/>
      </w:pPr>
      <w:rPr>
        <w:rFonts w:ascii="Wingdings" w:hAnsi="Wingdings" w:hint="default"/>
      </w:rPr>
    </w:lvl>
    <w:lvl w:ilvl="6" w:tplc="08090001" w:tentative="1">
      <w:start w:val="1"/>
      <w:numFmt w:val="bullet"/>
      <w:lvlText w:val=""/>
      <w:lvlJc w:val="left"/>
      <w:pPr>
        <w:tabs>
          <w:tab w:val="num" w:pos="5816"/>
        </w:tabs>
        <w:ind w:left="5816" w:hanging="360"/>
      </w:pPr>
      <w:rPr>
        <w:rFonts w:ascii="Symbol" w:hAnsi="Symbol" w:hint="default"/>
      </w:rPr>
    </w:lvl>
    <w:lvl w:ilvl="7" w:tplc="08090003" w:tentative="1">
      <w:start w:val="1"/>
      <w:numFmt w:val="bullet"/>
      <w:lvlText w:val="o"/>
      <w:lvlJc w:val="left"/>
      <w:pPr>
        <w:tabs>
          <w:tab w:val="num" w:pos="6536"/>
        </w:tabs>
        <w:ind w:left="6536" w:hanging="360"/>
      </w:pPr>
      <w:rPr>
        <w:rFonts w:ascii="Courier New" w:hAnsi="Courier New" w:hint="default"/>
      </w:rPr>
    </w:lvl>
    <w:lvl w:ilvl="8" w:tplc="08090005" w:tentative="1">
      <w:start w:val="1"/>
      <w:numFmt w:val="bullet"/>
      <w:lvlText w:val=""/>
      <w:lvlJc w:val="left"/>
      <w:pPr>
        <w:tabs>
          <w:tab w:val="num" w:pos="7256"/>
        </w:tabs>
        <w:ind w:left="7256" w:hanging="360"/>
      </w:pPr>
      <w:rPr>
        <w:rFonts w:ascii="Wingdings" w:hAnsi="Wingdings" w:hint="default"/>
      </w:rPr>
    </w:lvl>
  </w:abstractNum>
  <w:abstractNum w:abstractNumId="75">
    <w:nsid w:val="758541E5"/>
    <w:multiLevelType w:val="hybridMultilevel"/>
    <w:tmpl w:val="7144A212"/>
    <w:lvl w:ilvl="0" w:tplc="FFFFFFFF">
      <w:start w:val="1"/>
      <w:numFmt w:val="decimal"/>
      <w:lvlText w:val="%1."/>
      <w:lvlJc w:val="left"/>
      <w:pPr>
        <w:tabs>
          <w:tab w:val="num" w:pos="360"/>
        </w:tabs>
        <w:ind w:left="284" w:hanging="284"/>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6">
    <w:nsid w:val="768938CD"/>
    <w:multiLevelType w:val="hybridMultilevel"/>
    <w:tmpl w:val="25185BEE"/>
    <w:lvl w:ilvl="0" w:tplc="FFFFFFFF">
      <w:start w:val="1"/>
      <w:numFmt w:val="bullet"/>
      <w:lvlText w:val=""/>
      <w:lvlJc w:val="left"/>
      <w:pPr>
        <w:ind w:left="720" w:hanging="360"/>
      </w:pPr>
      <w:rPr>
        <w:rFonts w:ascii="Symbol" w:hAnsi="Symbol" w:hint="default"/>
        <w:color w:val="auto"/>
      </w:rPr>
    </w:lvl>
    <w:lvl w:ilvl="1" w:tplc="FFFFFFFF">
      <w:start w:val="1"/>
      <w:numFmt w:val="bullet"/>
      <w:lvlText w:val=""/>
      <w:lvlJc w:val="left"/>
      <w:pPr>
        <w:ind w:left="1440" w:hanging="360"/>
      </w:pPr>
      <w:rPr>
        <w:rFonts w:ascii="Symbol" w:hAnsi="Symbol" w:hint="default"/>
        <w:color w:val="auto"/>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nsid w:val="769B5BAE"/>
    <w:multiLevelType w:val="hybridMultilevel"/>
    <w:tmpl w:val="74F424B2"/>
    <w:lvl w:ilvl="0" w:tplc="08090001">
      <w:numFmt w:val="bullet"/>
      <w:lvlText w:val="-"/>
      <w:lvlJc w:val="left"/>
      <w:pPr>
        <w:tabs>
          <w:tab w:val="num" w:pos="420"/>
        </w:tabs>
        <w:ind w:left="420" w:hanging="360"/>
      </w:pPr>
      <w:rPr>
        <w:rFonts w:ascii="Arial" w:eastAsia="SimSun" w:hAnsi="Arial" w:hint="default"/>
      </w:rPr>
    </w:lvl>
    <w:lvl w:ilvl="1" w:tplc="08090003" w:tentative="1">
      <w:start w:val="1"/>
      <w:numFmt w:val="bullet"/>
      <w:lvlText w:val="o"/>
      <w:lvlJc w:val="left"/>
      <w:pPr>
        <w:tabs>
          <w:tab w:val="num" w:pos="1140"/>
        </w:tabs>
        <w:ind w:left="1140" w:hanging="360"/>
      </w:pPr>
      <w:rPr>
        <w:rFonts w:ascii="Courier New" w:hAnsi="Courier New" w:hint="default"/>
      </w:rPr>
    </w:lvl>
    <w:lvl w:ilvl="2" w:tplc="08090005" w:tentative="1">
      <w:start w:val="1"/>
      <w:numFmt w:val="bullet"/>
      <w:lvlText w:val=""/>
      <w:lvlJc w:val="left"/>
      <w:pPr>
        <w:tabs>
          <w:tab w:val="num" w:pos="1860"/>
        </w:tabs>
        <w:ind w:left="1860" w:hanging="360"/>
      </w:pPr>
      <w:rPr>
        <w:rFonts w:ascii="Wingdings" w:hAnsi="Wingdings" w:hint="default"/>
      </w:rPr>
    </w:lvl>
    <w:lvl w:ilvl="3" w:tplc="08090001" w:tentative="1">
      <w:start w:val="1"/>
      <w:numFmt w:val="bullet"/>
      <w:lvlText w:val=""/>
      <w:lvlJc w:val="left"/>
      <w:pPr>
        <w:tabs>
          <w:tab w:val="num" w:pos="2580"/>
        </w:tabs>
        <w:ind w:left="2580" w:hanging="360"/>
      </w:pPr>
      <w:rPr>
        <w:rFonts w:ascii="Symbol" w:hAnsi="Symbol" w:hint="default"/>
      </w:rPr>
    </w:lvl>
    <w:lvl w:ilvl="4" w:tplc="08090003" w:tentative="1">
      <w:start w:val="1"/>
      <w:numFmt w:val="bullet"/>
      <w:lvlText w:val="o"/>
      <w:lvlJc w:val="left"/>
      <w:pPr>
        <w:tabs>
          <w:tab w:val="num" w:pos="3300"/>
        </w:tabs>
        <w:ind w:left="3300" w:hanging="360"/>
      </w:pPr>
      <w:rPr>
        <w:rFonts w:ascii="Courier New" w:hAnsi="Courier New" w:hint="default"/>
      </w:rPr>
    </w:lvl>
    <w:lvl w:ilvl="5" w:tplc="08090005" w:tentative="1">
      <w:start w:val="1"/>
      <w:numFmt w:val="bullet"/>
      <w:lvlText w:val=""/>
      <w:lvlJc w:val="left"/>
      <w:pPr>
        <w:tabs>
          <w:tab w:val="num" w:pos="4020"/>
        </w:tabs>
        <w:ind w:left="4020" w:hanging="360"/>
      </w:pPr>
      <w:rPr>
        <w:rFonts w:ascii="Wingdings" w:hAnsi="Wingdings" w:hint="default"/>
      </w:rPr>
    </w:lvl>
    <w:lvl w:ilvl="6" w:tplc="08090001" w:tentative="1">
      <w:start w:val="1"/>
      <w:numFmt w:val="bullet"/>
      <w:lvlText w:val=""/>
      <w:lvlJc w:val="left"/>
      <w:pPr>
        <w:tabs>
          <w:tab w:val="num" w:pos="4740"/>
        </w:tabs>
        <w:ind w:left="4740" w:hanging="360"/>
      </w:pPr>
      <w:rPr>
        <w:rFonts w:ascii="Symbol" w:hAnsi="Symbol" w:hint="default"/>
      </w:rPr>
    </w:lvl>
    <w:lvl w:ilvl="7" w:tplc="08090003" w:tentative="1">
      <w:start w:val="1"/>
      <w:numFmt w:val="bullet"/>
      <w:lvlText w:val="o"/>
      <w:lvlJc w:val="left"/>
      <w:pPr>
        <w:tabs>
          <w:tab w:val="num" w:pos="5460"/>
        </w:tabs>
        <w:ind w:left="5460" w:hanging="360"/>
      </w:pPr>
      <w:rPr>
        <w:rFonts w:ascii="Courier New" w:hAnsi="Courier New" w:hint="default"/>
      </w:rPr>
    </w:lvl>
    <w:lvl w:ilvl="8" w:tplc="08090005" w:tentative="1">
      <w:start w:val="1"/>
      <w:numFmt w:val="bullet"/>
      <w:lvlText w:val=""/>
      <w:lvlJc w:val="left"/>
      <w:pPr>
        <w:tabs>
          <w:tab w:val="num" w:pos="6180"/>
        </w:tabs>
        <w:ind w:left="6180" w:hanging="360"/>
      </w:pPr>
      <w:rPr>
        <w:rFonts w:ascii="Wingdings" w:hAnsi="Wingdings" w:hint="default"/>
      </w:rPr>
    </w:lvl>
  </w:abstractNum>
  <w:abstractNum w:abstractNumId="78">
    <w:nsid w:val="791B5B28"/>
    <w:multiLevelType w:val="hybridMultilevel"/>
    <w:tmpl w:val="B9E8A0D2"/>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9">
    <w:nsid w:val="7948075B"/>
    <w:multiLevelType w:val="multilevel"/>
    <w:tmpl w:val="16A4F862"/>
    <w:lvl w:ilvl="0">
      <w:start w:val="1"/>
      <w:numFmt w:val="decimal"/>
      <w:pStyle w:val="Recommendation"/>
      <w:lvlText w:val="Recommendation %1"/>
      <w:lvlJc w:val="left"/>
      <w:pPr>
        <w:ind w:left="2268" w:hanging="2155"/>
      </w:pPr>
      <w:rPr>
        <w:rFonts w:cs="Times New Roman" w:hint="default"/>
        <w:b/>
        <w:i w:val="0"/>
        <w:color w:val="333399"/>
      </w:rPr>
    </w:lvl>
    <w:lvl w:ilvl="1">
      <w:start w:val="1"/>
      <w:numFmt w:val="lowerLetter"/>
      <w:lvlText w:val="%2."/>
      <w:lvlJc w:val="left"/>
      <w:pPr>
        <w:ind w:left="1553" w:hanging="360"/>
      </w:pPr>
      <w:rPr>
        <w:rFonts w:cs="Times New Roman" w:hint="default"/>
      </w:rPr>
    </w:lvl>
    <w:lvl w:ilvl="2">
      <w:start w:val="1"/>
      <w:numFmt w:val="lowerRoman"/>
      <w:lvlText w:val="%3."/>
      <w:lvlJc w:val="right"/>
      <w:pPr>
        <w:ind w:left="2273" w:hanging="180"/>
      </w:pPr>
      <w:rPr>
        <w:rFonts w:cs="Times New Roman" w:hint="default"/>
      </w:rPr>
    </w:lvl>
    <w:lvl w:ilvl="3">
      <w:start w:val="1"/>
      <w:numFmt w:val="decimal"/>
      <w:lvlText w:val="%4."/>
      <w:lvlJc w:val="left"/>
      <w:pPr>
        <w:ind w:left="2993" w:hanging="360"/>
      </w:pPr>
      <w:rPr>
        <w:rFonts w:cs="Times New Roman" w:hint="default"/>
      </w:rPr>
    </w:lvl>
    <w:lvl w:ilvl="4">
      <w:start w:val="1"/>
      <w:numFmt w:val="lowerLetter"/>
      <w:lvlText w:val="%5."/>
      <w:lvlJc w:val="left"/>
      <w:pPr>
        <w:ind w:left="3713" w:hanging="360"/>
      </w:pPr>
      <w:rPr>
        <w:rFonts w:cs="Times New Roman" w:hint="default"/>
      </w:rPr>
    </w:lvl>
    <w:lvl w:ilvl="5">
      <w:start w:val="1"/>
      <w:numFmt w:val="lowerRoman"/>
      <w:lvlText w:val="%6."/>
      <w:lvlJc w:val="right"/>
      <w:pPr>
        <w:ind w:left="4433" w:hanging="180"/>
      </w:pPr>
      <w:rPr>
        <w:rFonts w:cs="Times New Roman" w:hint="default"/>
      </w:rPr>
    </w:lvl>
    <w:lvl w:ilvl="6">
      <w:start w:val="1"/>
      <w:numFmt w:val="decimal"/>
      <w:lvlText w:val="%7."/>
      <w:lvlJc w:val="left"/>
      <w:pPr>
        <w:ind w:left="5153" w:hanging="360"/>
      </w:pPr>
      <w:rPr>
        <w:rFonts w:cs="Times New Roman" w:hint="default"/>
      </w:rPr>
    </w:lvl>
    <w:lvl w:ilvl="7">
      <w:start w:val="1"/>
      <w:numFmt w:val="lowerLetter"/>
      <w:lvlText w:val="%8."/>
      <w:lvlJc w:val="left"/>
      <w:pPr>
        <w:ind w:left="5873" w:hanging="360"/>
      </w:pPr>
      <w:rPr>
        <w:rFonts w:cs="Times New Roman" w:hint="default"/>
      </w:rPr>
    </w:lvl>
    <w:lvl w:ilvl="8">
      <w:start w:val="1"/>
      <w:numFmt w:val="lowerRoman"/>
      <w:lvlText w:val="%9."/>
      <w:lvlJc w:val="right"/>
      <w:pPr>
        <w:ind w:left="6593" w:hanging="180"/>
      </w:pPr>
      <w:rPr>
        <w:rFonts w:cs="Times New Roman" w:hint="default"/>
      </w:rPr>
    </w:lvl>
  </w:abstractNum>
  <w:abstractNum w:abstractNumId="80">
    <w:nsid w:val="7C966381"/>
    <w:multiLevelType w:val="multilevel"/>
    <w:tmpl w:val="DCC88062"/>
    <w:lvl w:ilvl="0">
      <w:start w:val="1"/>
      <w:numFmt w:val="decimal"/>
      <w:lvlRestart w:val="0"/>
      <w:pStyle w:val="NumPar1"/>
      <w:lvlText w:val="%1."/>
      <w:lvlJc w:val="left"/>
      <w:pPr>
        <w:tabs>
          <w:tab w:val="num" w:pos="850"/>
        </w:tabs>
        <w:ind w:left="850" w:hanging="850"/>
      </w:pPr>
      <w:rPr>
        <w:rFonts w:cs="Times New Roman"/>
      </w:rPr>
    </w:lvl>
    <w:lvl w:ilvl="1">
      <w:start w:val="1"/>
      <w:numFmt w:val="decimal"/>
      <w:lvlText w:val="%1.%2."/>
      <w:lvlJc w:val="left"/>
      <w:pPr>
        <w:tabs>
          <w:tab w:val="num" w:pos="850"/>
        </w:tabs>
        <w:ind w:left="850" w:hanging="850"/>
      </w:pPr>
      <w:rPr>
        <w:rFonts w:cs="Times New Roman"/>
      </w:rPr>
    </w:lvl>
    <w:lvl w:ilvl="2">
      <w:start w:val="1"/>
      <w:numFmt w:val="decimal"/>
      <w:lvlText w:val="%1.%2.%3."/>
      <w:lvlJc w:val="left"/>
      <w:pPr>
        <w:tabs>
          <w:tab w:val="num" w:pos="850"/>
        </w:tabs>
        <w:ind w:left="850" w:hanging="850"/>
      </w:pPr>
      <w:rPr>
        <w:rFonts w:cs="Times New Roman"/>
      </w:rPr>
    </w:lvl>
    <w:lvl w:ilvl="3">
      <w:start w:val="1"/>
      <w:numFmt w:val="decimal"/>
      <w:lvlText w:val="%1.%2.%3.%4."/>
      <w:lvlJc w:val="left"/>
      <w:pPr>
        <w:tabs>
          <w:tab w:val="num" w:pos="850"/>
        </w:tabs>
        <w:ind w:left="850" w:hanging="85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1"/>
  </w:num>
  <w:num w:numId="2">
    <w:abstractNumId w:val="0"/>
  </w:num>
  <w:num w:numId="3">
    <w:abstractNumId w:val="7"/>
  </w:num>
  <w:num w:numId="4">
    <w:abstractNumId w:val="10"/>
  </w:num>
  <w:num w:numId="5">
    <w:abstractNumId w:val="59"/>
  </w:num>
  <w:num w:numId="6">
    <w:abstractNumId w:val="36"/>
  </w:num>
  <w:num w:numId="7">
    <w:abstractNumId w:val="53"/>
  </w:num>
  <w:num w:numId="8">
    <w:abstractNumId w:val="8"/>
  </w:num>
  <w:num w:numId="9">
    <w:abstractNumId w:val="19"/>
  </w:num>
  <w:num w:numId="10">
    <w:abstractNumId w:val="15"/>
  </w:num>
  <w:num w:numId="11">
    <w:abstractNumId w:val="72"/>
  </w:num>
  <w:num w:numId="12">
    <w:abstractNumId w:val="44"/>
  </w:num>
  <w:num w:numId="13">
    <w:abstractNumId w:val="50"/>
  </w:num>
  <w:num w:numId="14">
    <w:abstractNumId w:val="23"/>
  </w:num>
  <w:num w:numId="15">
    <w:abstractNumId w:val="31"/>
  </w:num>
  <w:num w:numId="16">
    <w:abstractNumId w:val="69"/>
  </w:num>
  <w:num w:numId="17">
    <w:abstractNumId w:val="38"/>
  </w:num>
  <w:num w:numId="18">
    <w:abstractNumId w:val="79"/>
  </w:num>
  <w:num w:numId="19">
    <w:abstractNumId w:val="63"/>
  </w:num>
  <w:num w:numId="20">
    <w:abstractNumId w:val="78"/>
  </w:num>
  <w:num w:numId="21">
    <w:abstractNumId w:val="67"/>
  </w:num>
  <w:num w:numId="22">
    <w:abstractNumId w:val="80"/>
  </w:num>
  <w:num w:numId="23">
    <w:abstractNumId w:val="71"/>
  </w:num>
  <w:num w:numId="24">
    <w:abstractNumId w:val="41"/>
  </w:num>
  <w:num w:numId="25">
    <w:abstractNumId w:val="13"/>
  </w:num>
  <w:num w:numId="26">
    <w:abstractNumId w:val="24"/>
  </w:num>
  <w:num w:numId="27">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1"/>
  </w:num>
  <w:num w:numId="30">
    <w:abstractNumId w:val="77"/>
  </w:num>
  <w:num w:numId="31">
    <w:abstractNumId w:val="20"/>
  </w:num>
  <w:num w:numId="32">
    <w:abstractNumId w:val="60"/>
  </w:num>
  <w:num w:numId="33">
    <w:abstractNumId w:val="42"/>
  </w:num>
  <w:num w:numId="34">
    <w:abstractNumId w:val="29"/>
  </w:num>
  <w:num w:numId="35">
    <w:abstractNumId w:val="34"/>
  </w:num>
  <w:num w:numId="36">
    <w:abstractNumId w:val="43"/>
  </w:num>
  <w:num w:numId="37">
    <w:abstractNumId w:val="2"/>
  </w:num>
  <w:num w:numId="38">
    <w:abstractNumId w:val="28"/>
  </w:num>
  <w:num w:numId="39">
    <w:abstractNumId w:val="25"/>
  </w:num>
  <w:num w:numId="40">
    <w:abstractNumId w:val="18"/>
  </w:num>
  <w:num w:numId="41">
    <w:abstractNumId w:val="57"/>
  </w:num>
  <w:num w:numId="42">
    <w:abstractNumId w:val="35"/>
  </w:num>
  <w:num w:numId="43">
    <w:abstractNumId w:val="17"/>
  </w:num>
  <w:num w:numId="44">
    <w:abstractNumId w:val="27"/>
  </w:num>
  <w:num w:numId="45">
    <w:abstractNumId w:val="46"/>
  </w:num>
  <w:num w:numId="46">
    <w:abstractNumId w:val="76"/>
  </w:num>
  <w:num w:numId="47">
    <w:abstractNumId w:val="61"/>
  </w:num>
  <w:num w:numId="48">
    <w:abstractNumId w:val="56"/>
  </w:num>
  <w:num w:numId="49">
    <w:abstractNumId w:val="5"/>
  </w:num>
  <w:num w:numId="50">
    <w:abstractNumId w:val="54"/>
  </w:num>
  <w:num w:numId="51">
    <w:abstractNumId w:val="32"/>
  </w:num>
  <w:num w:numId="52">
    <w:abstractNumId w:val="55"/>
  </w:num>
  <w:num w:numId="53">
    <w:abstractNumId w:val="9"/>
  </w:num>
  <w:num w:numId="54">
    <w:abstractNumId w:val="64"/>
  </w:num>
  <w:num w:numId="55">
    <w:abstractNumId w:val="74"/>
  </w:num>
  <w:num w:numId="56">
    <w:abstractNumId w:val="65"/>
  </w:num>
  <w:num w:numId="57">
    <w:abstractNumId w:val="21"/>
  </w:num>
  <w:num w:numId="58">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30"/>
  </w:num>
  <w:num w:numId="60">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5"/>
  </w:num>
  <w:num w:numId="62">
    <w:abstractNumId w:val="62"/>
  </w:num>
  <w:num w:numId="63">
    <w:abstractNumId w:val="68"/>
  </w:num>
  <w:num w:numId="64">
    <w:abstractNumId w:val="37"/>
  </w:num>
  <w:num w:numId="65">
    <w:abstractNumId w:val="26"/>
  </w:num>
  <w:num w:numId="66">
    <w:abstractNumId w:val="73"/>
  </w:num>
  <w:num w:numId="67">
    <w:abstractNumId w:val="70"/>
  </w:num>
  <w:num w:numId="68">
    <w:abstractNumId w:val="22"/>
  </w:num>
  <w:num w:numId="69">
    <w:abstractNumId w:val="40"/>
  </w:num>
  <w:num w:numId="70">
    <w:abstractNumId w:val="47"/>
  </w:num>
  <w:num w:numId="71">
    <w:abstractNumId w:val="3"/>
  </w:num>
  <w:num w:numId="72">
    <w:abstractNumId w:val="48"/>
  </w:num>
  <w:num w:numId="73">
    <w:abstractNumId w:val="33"/>
  </w:num>
  <w:num w:numId="74">
    <w:abstractNumId w:val="4"/>
  </w:num>
  <w:num w:numId="75">
    <w:abstractNumId w:val="51"/>
  </w:num>
  <w:num w:numId="76">
    <w:abstractNumId w:val="39"/>
  </w:num>
  <w:num w:numId="77">
    <w:abstractNumId w:val="12"/>
    <w:lvlOverride w:ilvl="0">
      <w:startOverride w:val="1"/>
    </w:lvlOverride>
  </w:num>
  <w:num w:numId="78">
    <w:abstractNumId w:val="12"/>
    <w:lvlOverride w:ilvl="0">
      <w:startOverride w:val="1"/>
    </w:lvlOverride>
  </w:num>
  <w:num w:numId="79">
    <w:abstractNumId w:val="75"/>
  </w:num>
  <w:num w:numId="80">
    <w:abstractNumId w:val="72"/>
  </w:num>
  <w:num w:numId="81">
    <w:abstractNumId w:val="7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283"/>
  <w:drawingGridHorizontalSpacing w:val="181"/>
  <w:drawingGridVerticalSpacing w:val="181"/>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LW_DocType" w:val="TCS PROGRESS REPORT TEMPLATE V0-2 EN"/>
  </w:docVars>
  <w:rsids>
    <w:rsidRoot w:val="0042532C"/>
    <w:rsid w:val="00000FA4"/>
    <w:rsid w:val="00003335"/>
    <w:rsid w:val="0000429F"/>
    <w:rsid w:val="0000791B"/>
    <w:rsid w:val="000119A1"/>
    <w:rsid w:val="00011DAA"/>
    <w:rsid w:val="00012C9B"/>
    <w:rsid w:val="0001326E"/>
    <w:rsid w:val="00014C80"/>
    <w:rsid w:val="0001522D"/>
    <w:rsid w:val="00015AF5"/>
    <w:rsid w:val="000177FA"/>
    <w:rsid w:val="0002338F"/>
    <w:rsid w:val="0002435D"/>
    <w:rsid w:val="0002521F"/>
    <w:rsid w:val="00031AA1"/>
    <w:rsid w:val="00034F98"/>
    <w:rsid w:val="00035AAC"/>
    <w:rsid w:val="00036186"/>
    <w:rsid w:val="00036C1E"/>
    <w:rsid w:val="0003777D"/>
    <w:rsid w:val="00040ADB"/>
    <w:rsid w:val="00040E48"/>
    <w:rsid w:val="000412E6"/>
    <w:rsid w:val="00041BDE"/>
    <w:rsid w:val="00041CB2"/>
    <w:rsid w:val="00043C42"/>
    <w:rsid w:val="000462B0"/>
    <w:rsid w:val="00047512"/>
    <w:rsid w:val="00050052"/>
    <w:rsid w:val="000509F7"/>
    <w:rsid w:val="00051B7C"/>
    <w:rsid w:val="000531AE"/>
    <w:rsid w:val="00053C84"/>
    <w:rsid w:val="0005400A"/>
    <w:rsid w:val="0005451F"/>
    <w:rsid w:val="00056321"/>
    <w:rsid w:val="000569E7"/>
    <w:rsid w:val="00056B0B"/>
    <w:rsid w:val="00056E9E"/>
    <w:rsid w:val="00057022"/>
    <w:rsid w:val="00057EF1"/>
    <w:rsid w:val="000604E9"/>
    <w:rsid w:val="00060F14"/>
    <w:rsid w:val="00062E7D"/>
    <w:rsid w:val="00063D4D"/>
    <w:rsid w:val="0006545A"/>
    <w:rsid w:val="00066E7B"/>
    <w:rsid w:val="000704EE"/>
    <w:rsid w:val="0007144C"/>
    <w:rsid w:val="000718DB"/>
    <w:rsid w:val="00073268"/>
    <w:rsid w:val="00073729"/>
    <w:rsid w:val="00074E29"/>
    <w:rsid w:val="00075F4A"/>
    <w:rsid w:val="00076E40"/>
    <w:rsid w:val="00077607"/>
    <w:rsid w:val="000810F6"/>
    <w:rsid w:val="00082E12"/>
    <w:rsid w:val="00084E5D"/>
    <w:rsid w:val="00086BB0"/>
    <w:rsid w:val="000933FB"/>
    <w:rsid w:val="00093B75"/>
    <w:rsid w:val="000942DD"/>
    <w:rsid w:val="000A17A7"/>
    <w:rsid w:val="000A277B"/>
    <w:rsid w:val="000A2821"/>
    <w:rsid w:val="000A2DCC"/>
    <w:rsid w:val="000A3556"/>
    <w:rsid w:val="000A3B89"/>
    <w:rsid w:val="000A50C6"/>
    <w:rsid w:val="000B069C"/>
    <w:rsid w:val="000B0704"/>
    <w:rsid w:val="000B0933"/>
    <w:rsid w:val="000B0DAF"/>
    <w:rsid w:val="000B2662"/>
    <w:rsid w:val="000B3698"/>
    <w:rsid w:val="000B3DE1"/>
    <w:rsid w:val="000B4208"/>
    <w:rsid w:val="000B52D5"/>
    <w:rsid w:val="000B5470"/>
    <w:rsid w:val="000B73FE"/>
    <w:rsid w:val="000C12FD"/>
    <w:rsid w:val="000C2475"/>
    <w:rsid w:val="000C31B6"/>
    <w:rsid w:val="000C33D9"/>
    <w:rsid w:val="000C3B39"/>
    <w:rsid w:val="000C4748"/>
    <w:rsid w:val="000C4A51"/>
    <w:rsid w:val="000C5963"/>
    <w:rsid w:val="000C5A96"/>
    <w:rsid w:val="000C628D"/>
    <w:rsid w:val="000D071B"/>
    <w:rsid w:val="000D279A"/>
    <w:rsid w:val="000D3B8F"/>
    <w:rsid w:val="000D3BEA"/>
    <w:rsid w:val="000D3E18"/>
    <w:rsid w:val="000D40CF"/>
    <w:rsid w:val="000D411F"/>
    <w:rsid w:val="000D611F"/>
    <w:rsid w:val="000D654A"/>
    <w:rsid w:val="000D7295"/>
    <w:rsid w:val="000E0682"/>
    <w:rsid w:val="000E0BEF"/>
    <w:rsid w:val="000E0FAF"/>
    <w:rsid w:val="000E13E1"/>
    <w:rsid w:val="000E166B"/>
    <w:rsid w:val="000E2821"/>
    <w:rsid w:val="000E563C"/>
    <w:rsid w:val="000E707B"/>
    <w:rsid w:val="000F1F34"/>
    <w:rsid w:val="000F2F74"/>
    <w:rsid w:val="000F5109"/>
    <w:rsid w:val="000F546E"/>
    <w:rsid w:val="000F5F06"/>
    <w:rsid w:val="000F7842"/>
    <w:rsid w:val="00100647"/>
    <w:rsid w:val="001022E4"/>
    <w:rsid w:val="00104D09"/>
    <w:rsid w:val="00105640"/>
    <w:rsid w:val="00105F26"/>
    <w:rsid w:val="0010712A"/>
    <w:rsid w:val="00112EF4"/>
    <w:rsid w:val="00113B24"/>
    <w:rsid w:val="00114207"/>
    <w:rsid w:val="00114BCA"/>
    <w:rsid w:val="00114C6B"/>
    <w:rsid w:val="00116BBA"/>
    <w:rsid w:val="00120B77"/>
    <w:rsid w:val="00120FC6"/>
    <w:rsid w:val="00120FED"/>
    <w:rsid w:val="00121000"/>
    <w:rsid w:val="001217D0"/>
    <w:rsid w:val="00123086"/>
    <w:rsid w:val="00123CFB"/>
    <w:rsid w:val="00126695"/>
    <w:rsid w:val="001271EF"/>
    <w:rsid w:val="00127ED4"/>
    <w:rsid w:val="0013042A"/>
    <w:rsid w:val="0013089A"/>
    <w:rsid w:val="00130D06"/>
    <w:rsid w:val="0013190F"/>
    <w:rsid w:val="001331A7"/>
    <w:rsid w:val="00135349"/>
    <w:rsid w:val="00135379"/>
    <w:rsid w:val="00135A1C"/>
    <w:rsid w:val="00137DCF"/>
    <w:rsid w:val="00137DE2"/>
    <w:rsid w:val="00143F5F"/>
    <w:rsid w:val="00144BBA"/>
    <w:rsid w:val="00145B29"/>
    <w:rsid w:val="00150087"/>
    <w:rsid w:val="00150EB3"/>
    <w:rsid w:val="00152E51"/>
    <w:rsid w:val="00154103"/>
    <w:rsid w:val="00154C87"/>
    <w:rsid w:val="0015508F"/>
    <w:rsid w:val="001604A0"/>
    <w:rsid w:val="00160C77"/>
    <w:rsid w:val="00161380"/>
    <w:rsid w:val="00162341"/>
    <w:rsid w:val="0016262B"/>
    <w:rsid w:val="0016330F"/>
    <w:rsid w:val="00163D4F"/>
    <w:rsid w:val="0016658A"/>
    <w:rsid w:val="00166B9D"/>
    <w:rsid w:val="00170451"/>
    <w:rsid w:val="00171F47"/>
    <w:rsid w:val="00172584"/>
    <w:rsid w:val="00173347"/>
    <w:rsid w:val="0017525C"/>
    <w:rsid w:val="00176956"/>
    <w:rsid w:val="00177169"/>
    <w:rsid w:val="00177CA4"/>
    <w:rsid w:val="00177DF6"/>
    <w:rsid w:val="00180CD0"/>
    <w:rsid w:val="001814C7"/>
    <w:rsid w:val="0018172E"/>
    <w:rsid w:val="00181ADB"/>
    <w:rsid w:val="0018246E"/>
    <w:rsid w:val="00182485"/>
    <w:rsid w:val="00183323"/>
    <w:rsid w:val="00184C9D"/>
    <w:rsid w:val="0018617F"/>
    <w:rsid w:val="001862F7"/>
    <w:rsid w:val="001867D3"/>
    <w:rsid w:val="00186893"/>
    <w:rsid w:val="00190167"/>
    <w:rsid w:val="00191D48"/>
    <w:rsid w:val="001923CB"/>
    <w:rsid w:val="00192AB2"/>
    <w:rsid w:val="00193404"/>
    <w:rsid w:val="001940E8"/>
    <w:rsid w:val="00194468"/>
    <w:rsid w:val="00195951"/>
    <w:rsid w:val="00195FA7"/>
    <w:rsid w:val="00196649"/>
    <w:rsid w:val="001969B3"/>
    <w:rsid w:val="00197B27"/>
    <w:rsid w:val="001A1528"/>
    <w:rsid w:val="001A2F5F"/>
    <w:rsid w:val="001A4B7E"/>
    <w:rsid w:val="001A5EFB"/>
    <w:rsid w:val="001A6982"/>
    <w:rsid w:val="001A6A6B"/>
    <w:rsid w:val="001A7581"/>
    <w:rsid w:val="001A7672"/>
    <w:rsid w:val="001B1719"/>
    <w:rsid w:val="001B3136"/>
    <w:rsid w:val="001B4B20"/>
    <w:rsid w:val="001B6245"/>
    <w:rsid w:val="001B645B"/>
    <w:rsid w:val="001B6DDE"/>
    <w:rsid w:val="001B7940"/>
    <w:rsid w:val="001C0878"/>
    <w:rsid w:val="001C0B7D"/>
    <w:rsid w:val="001C1252"/>
    <w:rsid w:val="001C19F2"/>
    <w:rsid w:val="001C1F63"/>
    <w:rsid w:val="001C23E2"/>
    <w:rsid w:val="001C3A21"/>
    <w:rsid w:val="001C3CE6"/>
    <w:rsid w:val="001C5CBD"/>
    <w:rsid w:val="001D0DD0"/>
    <w:rsid w:val="001D1A22"/>
    <w:rsid w:val="001D2300"/>
    <w:rsid w:val="001D246E"/>
    <w:rsid w:val="001D4368"/>
    <w:rsid w:val="001E0939"/>
    <w:rsid w:val="001E09E1"/>
    <w:rsid w:val="001E0FCD"/>
    <w:rsid w:val="001E140C"/>
    <w:rsid w:val="001E171B"/>
    <w:rsid w:val="001E2142"/>
    <w:rsid w:val="001E4A77"/>
    <w:rsid w:val="001E4E8A"/>
    <w:rsid w:val="001E5344"/>
    <w:rsid w:val="001E5DBF"/>
    <w:rsid w:val="001E6B03"/>
    <w:rsid w:val="001E769C"/>
    <w:rsid w:val="001F03C6"/>
    <w:rsid w:val="001F06EC"/>
    <w:rsid w:val="001F10D0"/>
    <w:rsid w:val="001F135A"/>
    <w:rsid w:val="001F1596"/>
    <w:rsid w:val="001F2531"/>
    <w:rsid w:val="001F2BC9"/>
    <w:rsid w:val="001F3B14"/>
    <w:rsid w:val="001F3BD5"/>
    <w:rsid w:val="001F491F"/>
    <w:rsid w:val="001F4FE8"/>
    <w:rsid w:val="001F50F4"/>
    <w:rsid w:val="001F780E"/>
    <w:rsid w:val="001F7B4B"/>
    <w:rsid w:val="001F7CA9"/>
    <w:rsid w:val="00203935"/>
    <w:rsid w:val="0020742D"/>
    <w:rsid w:val="00211980"/>
    <w:rsid w:val="002154EA"/>
    <w:rsid w:val="0021673A"/>
    <w:rsid w:val="00222B28"/>
    <w:rsid w:val="00222C0E"/>
    <w:rsid w:val="00223BF2"/>
    <w:rsid w:val="00225178"/>
    <w:rsid w:val="00227DBD"/>
    <w:rsid w:val="00227E81"/>
    <w:rsid w:val="00230B2B"/>
    <w:rsid w:val="00233DC5"/>
    <w:rsid w:val="00234A44"/>
    <w:rsid w:val="00234FC4"/>
    <w:rsid w:val="00235FDD"/>
    <w:rsid w:val="002372BF"/>
    <w:rsid w:val="00240EA4"/>
    <w:rsid w:val="002412B2"/>
    <w:rsid w:val="00242E01"/>
    <w:rsid w:val="00243A56"/>
    <w:rsid w:val="0024634A"/>
    <w:rsid w:val="00246A58"/>
    <w:rsid w:val="0024750F"/>
    <w:rsid w:val="00250437"/>
    <w:rsid w:val="002515CE"/>
    <w:rsid w:val="00254EDA"/>
    <w:rsid w:val="00254F56"/>
    <w:rsid w:val="00254F81"/>
    <w:rsid w:val="00255544"/>
    <w:rsid w:val="00255B38"/>
    <w:rsid w:val="0025736B"/>
    <w:rsid w:val="002601F8"/>
    <w:rsid w:val="00261EBC"/>
    <w:rsid w:val="00262276"/>
    <w:rsid w:val="0026263E"/>
    <w:rsid w:val="00263009"/>
    <w:rsid w:val="00263A59"/>
    <w:rsid w:val="00263E5C"/>
    <w:rsid w:val="00264116"/>
    <w:rsid w:val="00264909"/>
    <w:rsid w:val="00265B7F"/>
    <w:rsid w:val="00266008"/>
    <w:rsid w:val="002662BC"/>
    <w:rsid w:val="002674DF"/>
    <w:rsid w:val="002713D0"/>
    <w:rsid w:val="00271D94"/>
    <w:rsid w:val="00273822"/>
    <w:rsid w:val="00275E1C"/>
    <w:rsid w:val="002763C8"/>
    <w:rsid w:val="002806F3"/>
    <w:rsid w:val="00280761"/>
    <w:rsid w:val="00281DBD"/>
    <w:rsid w:val="00282AB2"/>
    <w:rsid w:val="00285948"/>
    <w:rsid w:val="00286BEA"/>
    <w:rsid w:val="00291F3C"/>
    <w:rsid w:val="00292F85"/>
    <w:rsid w:val="00293165"/>
    <w:rsid w:val="002931CB"/>
    <w:rsid w:val="00293941"/>
    <w:rsid w:val="00294A63"/>
    <w:rsid w:val="002950A3"/>
    <w:rsid w:val="002950A9"/>
    <w:rsid w:val="00296BBB"/>
    <w:rsid w:val="00296C7F"/>
    <w:rsid w:val="002A02C2"/>
    <w:rsid w:val="002A0C93"/>
    <w:rsid w:val="002A15DD"/>
    <w:rsid w:val="002A16C4"/>
    <w:rsid w:val="002A335B"/>
    <w:rsid w:val="002A5D9A"/>
    <w:rsid w:val="002A7764"/>
    <w:rsid w:val="002A7B6F"/>
    <w:rsid w:val="002A7C7E"/>
    <w:rsid w:val="002B0140"/>
    <w:rsid w:val="002B0F8C"/>
    <w:rsid w:val="002B16E4"/>
    <w:rsid w:val="002B371A"/>
    <w:rsid w:val="002B3E0D"/>
    <w:rsid w:val="002B4413"/>
    <w:rsid w:val="002B4F2A"/>
    <w:rsid w:val="002B4F61"/>
    <w:rsid w:val="002B5124"/>
    <w:rsid w:val="002B5237"/>
    <w:rsid w:val="002B562B"/>
    <w:rsid w:val="002C2045"/>
    <w:rsid w:val="002C7A33"/>
    <w:rsid w:val="002D03A5"/>
    <w:rsid w:val="002D1A9B"/>
    <w:rsid w:val="002D35B0"/>
    <w:rsid w:val="002D3D50"/>
    <w:rsid w:val="002D43DF"/>
    <w:rsid w:val="002D5278"/>
    <w:rsid w:val="002D615D"/>
    <w:rsid w:val="002D6645"/>
    <w:rsid w:val="002D773A"/>
    <w:rsid w:val="002E3E62"/>
    <w:rsid w:val="002E5CD5"/>
    <w:rsid w:val="002E5E01"/>
    <w:rsid w:val="002E6190"/>
    <w:rsid w:val="002E6801"/>
    <w:rsid w:val="002E751E"/>
    <w:rsid w:val="002E7A9E"/>
    <w:rsid w:val="002F0A9F"/>
    <w:rsid w:val="002F1445"/>
    <w:rsid w:val="002F2331"/>
    <w:rsid w:val="002F2B48"/>
    <w:rsid w:val="002F2DDA"/>
    <w:rsid w:val="002F3782"/>
    <w:rsid w:val="002F4561"/>
    <w:rsid w:val="002F5A1B"/>
    <w:rsid w:val="002F6746"/>
    <w:rsid w:val="002F684B"/>
    <w:rsid w:val="002F6A5F"/>
    <w:rsid w:val="0030078F"/>
    <w:rsid w:val="003012DD"/>
    <w:rsid w:val="00302034"/>
    <w:rsid w:val="0030291E"/>
    <w:rsid w:val="003041BE"/>
    <w:rsid w:val="00305B0B"/>
    <w:rsid w:val="00306C51"/>
    <w:rsid w:val="0031199B"/>
    <w:rsid w:val="00313687"/>
    <w:rsid w:val="00315014"/>
    <w:rsid w:val="00315974"/>
    <w:rsid w:val="0031632A"/>
    <w:rsid w:val="003172C5"/>
    <w:rsid w:val="003173A7"/>
    <w:rsid w:val="0031740E"/>
    <w:rsid w:val="0031793F"/>
    <w:rsid w:val="00320BFE"/>
    <w:rsid w:val="00321E37"/>
    <w:rsid w:val="00322962"/>
    <w:rsid w:val="00322BCD"/>
    <w:rsid w:val="0032639E"/>
    <w:rsid w:val="003274BB"/>
    <w:rsid w:val="00331412"/>
    <w:rsid w:val="003314E7"/>
    <w:rsid w:val="003329B9"/>
    <w:rsid w:val="00332D4B"/>
    <w:rsid w:val="0033594C"/>
    <w:rsid w:val="00335C54"/>
    <w:rsid w:val="003366E0"/>
    <w:rsid w:val="00337E5E"/>
    <w:rsid w:val="00337F29"/>
    <w:rsid w:val="00340B77"/>
    <w:rsid w:val="003418B5"/>
    <w:rsid w:val="00343AC8"/>
    <w:rsid w:val="00343D97"/>
    <w:rsid w:val="00344863"/>
    <w:rsid w:val="00346665"/>
    <w:rsid w:val="003467AA"/>
    <w:rsid w:val="00351AD7"/>
    <w:rsid w:val="00351E7F"/>
    <w:rsid w:val="00351EBF"/>
    <w:rsid w:val="003521E0"/>
    <w:rsid w:val="003532BF"/>
    <w:rsid w:val="003543D2"/>
    <w:rsid w:val="00354878"/>
    <w:rsid w:val="00354CFA"/>
    <w:rsid w:val="0035628A"/>
    <w:rsid w:val="0035750B"/>
    <w:rsid w:val="003600BD"/>
    <w:rsid w:val="00361DC6"/>
    <w:rsid w:val="00362762"/>
    <w:rsid w:val="003659AA"/>
    <w:rsid w:val="00370785"/>
    <w:rsid w:val="00370C71"/>
    <w:rsid w:val="00370DF8"/>
    <w:rsid w:val="00371911"/>
    <w:rsid w:val="003719F9"/>
    <w:rsid w:val="00373210"/>
    <w:rsid w:val="003755EE"/>
    <w:rsid w:val="00375F49"/>
    <w:rsid w:val="00376C50"/>
    <w:rsid w:val="00376CF9"/>
    <w:rsid w:val="00382535"/>
    <w:rsid w:val="003825C2"/>
    <w:rsid w:val="00382877"/>
    <w:rsid w:val="003828E8"/>
    <w:rsid w:val="00383516"/>
    <w:rsid w:val="00384C9E"/>
    <w:rsid w:val="00384D1D"/>
    <w:rsid w:val="0038551A"/>
    <w:rsid w:val="003862D7"/>
    <w:rsid w:val="00386F34"/>
    <w:rsid w:val="003904E4"/>
    <w:rsid w:val="00390BF4"/>
    <w:rsid w:val="00391A41"/>
    <w:rsid w:val="00391A90"/>
    <w:rsid w:val="00392093"/>
    <w:rsid w:val="00392939"/>
    <w:rsid w:val="00392B90"/>
    <w:rsid w:val="00393949"/>
    <w:rsid w:val="00393CA5"/>
    <w:rsid w:val="00396D26"/>
    <w:rsid w:val="00397809"/>
    <w:rsid w:val="003A0A75"/>
    <w:rsid w:val="003A0AE0"/>
    <w:rsid w:val="003A0D2F"/>
    <w:rsid w:val="003A20C2"/>
    <w:rsid w:val="003A20E2"/>
    <w:rsid w:val="003A242C"/>
    <w:rsid w:val="003A61E2"/>
    <w:rsid w:val="003A65D9"/>
    <w:rsid w:val="003A67BB"/>
    <w:rsid w:val="003A7CA1"/>
    <w:rsid w:val="003B030C"/>
    <w:rsid w:val="003B0441"/>
    <w:rsid w:val="003B086E"/>
    <w:rsid w:val="003B3B95"/>
    <w:rsid w:val="003B3CDA"/>
    <w:rsid w:val="003B67CA"/>
    <w:rsid w:val="003C1660"/>
    <w:rsid w:val="003C2BC3"/>
    <w:rsid w:val="003C2DFA"/>
    <w:rsid w:val="003C2F3A"/>
    <w:rsid w:val="003C3D76"/>
    <w:rsid w:val="003C532A"/>
    <w:rsid w:val="003C6DBD"/>
    <w:rsid w:val="003C6F72"/>
    <w:rsid w:val="003C6F98"/>
    <w:rsid w:val="003C729E"/>
    <w:rsid w:val="003D075E"/>
    <w:rsid w:val="003D1376"/>
    <w:rsid w:val="003D1929"/>
    <w:rsid w:val="003D1E60"/>
    <w:rsid w:val="003D326A"/>
    <w:rsid w:val="003D5A90"/>
    <w:rsid w:val="003E2F5E"/>
    <w:rsid w:val="003E4195"/>
    <w:rsid w:val="003E5E72"/>
    <w:rsid w:val="003E7AB6"/>
    <w:rsid w:val="003F04FA"/>
    <w:rsid w:val="003F14CB"/>
    <w:rsid w:val="003F4400"/>
    <w:rsid w:val="003F47F9"/>
    <w:rsid w:val="003F5C2E"/>
    <w:rsid w:val="004013D0"/>
    <w:rsid w:val="0040239C"/>
    <w:rsid w:val="00402F44"/>
    <w:rsid w:val="004033FB"/>
    <w:rsid w:val="004037C5"/>
    <w:rsid w:val="00403815"/>
    <w:rsid w:val="00403B00"/>
    <w:rsid w:val="0040562A"/>
    <w:rsid w:val="0040607D"/>
    <w:rsid w:val="00406139"/>
    <w:rsid w:val="00406315"/>
    <w:rsid w:val="004063D6"/>
    <w:rsid w:val="00406A6A"/>
    <w:rsid w:val="004101E2"/>
    <w:rsid w:val="00410B5A"/>
    <w:rsid w:val="00410DEC"/>
    <w:rsid w:val="00410E06"/>
    <w:rsid w:val="00411168"/>
    <w:rsid w:val="00412044"/>
    <w:rsid w:val="00413CED"/>
    <w:rsid w:val="00414860"/>
    <w:rsid w:val="004157D0"/>
    <w:rsid w:val="00415B86"/>
    <w:rsid w:val="004175DB"/>
    <w:rsid w:val="00417EA9"/>
    <w:rsid w:val="00421738"/>
    <w:rsid w:val="004222DC"/>
    <w:rsid w:val="00422364"/>
    <w:rsid w:val="00422481"/>
    <w:rsid w:val="00424BB5"/>
    <w:rsid w:val="004250C6"/>
    <w:rsid w:val="0042532C"/>
    <w:rsid w:val="0042579B"/>
    <w:rsid w:val="0042587E"/>
    <w:rsid w:val="00426060"/>
    <w:rsid w:val="0043663A"/>
    <w:rsid w:val="00436D1A"/>
    <w:rsid w:val="00440B74"/>
    <w:rsid w:val="00441865"/>
    <w:rsid w:val="0044373C"/>
    <w:rsid w:val="00445048"/>
    <w:rsid w:val="0044512F"/>
    <w:rsid w:val="00445D44"/>
    <w:rsid w:val="00445FDB"/>
    <w:rsid w:val="004466C0"/>
    <w:rsid w:val="00446B62"/>
    <w:rsid w:val="00447D3C"/>
    <w:rsid w:val="004502EE"/>
    <w:rsid w:val="00450A2B"/>
    <w:rsid w:val="00450F8D"/>
    <w:rsid w:val="004517BD"/>
    <w:rsid w:val="004517E8"/>
    <w:rsid w:val="00452394"/>
    <w:rsid w:val="00452648"/>
    <w:rsid w:val="00452942"/>
    <w:rsid w:val="00452FC2"/>
    <w:rsid w:val="004530AB"/>
    <w:rsid w:val="00453B3C"/>
    <w:rsid w:val="00453B47"/>
    <w:rsid w:val="00457215"/>
    <w:rsid w:val="00463580"/>
    <w:rsid w:val="00465333"/>
    <w:rsid w:val="00465BD6"/>
    <w:rsid w:val="004700CB"/>
    <w:rsid w:val="00470E30"/>
    <w:rsid w:val="004719B6"/>
    <w:rsid w:val="0047218D"/>
    <w:rsid w:val="00473390"/>
    <w:rsid w:val="00473AB5"/>
    <w:rsid w:val="004742FF"/>
    <w:rsid w:val="00480006"/>
    <w:rsid w:val="00480B1D"/>
    <w:rsid w:val="00481542"/>
    <w:rsid w:val="00481DE3"/>
    <w:rsid w:val="00482E1D"/>
    <w:rsid w:val="00483618"/>
    <w:rsid w:val="004848B2"/>
    <w:rsid w:val="00486F63"/>
    <w:rsid w:val="00491470"/>
    <w:rsid w:val="00491C3E"/>
    <w:rsid w:val="004930BC"/>
    <w:rsid w:val="00493DCA"/>
    <w:rsid w:val="00493DD1"/>
    <w:rsid w:val="004952B4"/>
    <w:rsid w:val="0049556B"/>
    <w:rsid w:val="0049684A"/>
    <w:rsid w:val="00497B49"/>
    <w:rsid w:val="004A00EB"/>
    <w:rsid w:val="004A0580"/>
    <w:rsid w:val="004A1402"/>
    <w:rsid w:val="004A1735"/>
    <w:rsid w:val="004A33F1"/>
    <w:rsid w:val="004A3B99"/>
    <w:rsid w:val="004A5524"/>
    <w:rsid w:val="004A5870"/>
    <w:rsid w:val="004A5D5A"/>
    <w:rsid w:val="004A6520"/>
    <w:rsid w:val="004A66C3"/>
    <w:rsid w:val="004A7DB0"/>
    <w:rsid w:val="004A7F5A"/>
    <w:rsid w:val="004B2CCC"/>
    <w:rsid w:val="004B3EF8"/>
    <w:rsid w:val="004C10E5"/>
    <w:rsid w:val="004C201D"/>
    <w:rsid w:val="004C3F1A"/>
    <w:rsid w:val="004C63C0"/>
    <w:rsid w:val="004C713A"/>
    <w:rsid w:val="004D2583"/>
    <w:rsid w:val="004D2C3E"/>
    <w:rsid w:val="004D5FC0"/>
    <w:rsid w:val="004D6D49"/>
    <w:rsid w:val="004D76C0"/>
    <w:rsid w:val="004D7A8F"/>
    <w:rsid w:val="004E0497"/>
    <w:rsid w:val="004E04DB"/>
    <w:rsid w:val="004E16C1"/>
    <w:rsid w:val="004E1A5C"/>
    <w:rsid w:val="004E2333"/>
    <w:rsid w:val="004E2F34"/>
    <w:rsid w:val="004E30AA"/>
    <w:rsid w:val="004E3EEB"/>
    <w:rsid w:val="004E43D1"/>
    <w:rsid w:val="004E46EB"/>
    <w:rsid w:val="004F07C1"/>
    <w:rsid w:val="004F1F13"/>
    <w:rsid w:val="004F2C8C"/>
    <w:rsid w:val="004F52ED"/>
    <w:rsid w:val="004F52F7"/>
    <w:rsid w:val="004F5459"/>
    <w:rsid w:val="004F6781"/>
    <w:rsid w:val="004F797F"/>
    <w:rsid w:val="00500F07"/>
    <w:rsid w:val="005026FE"/>
    <w:rsid w:val="005056EA"/>
    <w:rsid w:val="00505822"/>
    <w:rsid w:val="005071E1"/>
    <w:rsid w:val="00510C16"/>
    <w:rsid w:val="0051121E"/>
    <w:rsid w:val="0051131C"/>
    <w:rsid w:val="0051245C"/>
    <w:rsid w:val="0051368B"/>
    <w:rsid w:val="00513B9B"/>
    <w:rsid w:val="00516D6F"/>
    <w:rsid w:val="00522AE7"/>
    <w:rsid w:val="00523B64"/>
    <w:rsid w:val="00523F05"/>
    <w:rsid w:val="0052447C"/>
    <w:rsid w:val="0052513D"/>
    <w:rsid w:val="0052595B"/>
    <w:rsid w:val="00525B3C"/>
    <w:rsid w:val="00525B70"/>
    <w:rsid w:val="00525DDD"/>
    <w:rsid w:val="005260E4"/>
    <w:rsid w:val="00527459"/>
    <w:rsid w:val="0052764D"/>
    <w:rsid w:val="005301A4"/>
    <w:rsid w:val="005307D3"/>
    <w:rsid w:val="00533205"/>
    <w:rsid w:val="00533476"/>
    <w:rsid w:val="00533E54"/>
    <w:rsid w:val="005340F6"/>
    <w:rsid w:val="00534782"/>
    <w:rsid w:val="00534C0C"/>
    <w:rsid w:val="00536A99"/>
    <w:rsid w:val="005416E4"/>
    <w:rsid w:val="005423E8"/>
    <w:rsid w:val="0054299C"/>
    <w:rsid w:val="0054327B"/>
    <w:rsid w:val="00543B27"/>
    <w:rsid w:val="00545DC2"/>
    <w:rsid w:val="005461D1"/>
    <w:rsid w:val="00547063"/>
    <w:rsid w:val="0055058D"/>
    <w:rsid w:val="00551A3E"/>
    <w:rsid w:val="005534C7"/>
    <w:rsid w:val="005540C4"/>
    <w:rsid w:val="005543A6"/>
    <w:rsid w:val="00557DE4"/>
    <w:rsid w:val="00560E71"/>
    <w:rsid w:val="00560E77"/>
    <w:rsid w:val="005615CD"/>
    <w:rsid w:val="0056183C"/>
    <w:rsid w:val="005631FF"/>
    <w:rsid w:val="00563BDE"/>
    <w:rsid w:val="00565A90"/>
    <w:rsid w:val="00566086"/>
    <w:rsid w:val="005662FB"/>
    <w:rsid w:val="00566677"/>
    <w:rsid w:val="005675EB"/>
    <w:rsid w:val="00570B4E"/>
    <w:rsid w:val="005749D4"/>
    <w:rsid w:val="0058168C"/>
    <w:rsid w:val="0058232F"/>
    <w:rsid w:val="005830E1"/>
    <w:rsid w:val="0058444F"/>
    <w:rsid w:val="005845AF"/>
    <w:rsid w:val="005849F5"/>
    <w:rsid w:val="005854F9"/>
    <w:rsid w:val="00585513"/>
    <w:rsid w:val="00585D8A"/>
    <w:rsid w:val="0058641D"/>
    <w:rsid w:val="00587A4B"/>
    <w:rsid w:val="0059132E"/>
    <w:rsid w:val="005918EF"/>
    <w:rsid w:val="00592A4C"/>
    <w:rsid w:val="005935D0"/>
    <w:rsid w:val="0059371E"/>
    <w:rsid w:val="00594AED"/>
    <w:rsid w:val="0059553B"/>
    <w:rsid w:val="005955D8"/>
    <w:rsid w:val="00597432"/>
    <w:rsid w:val="005975F8"/>
    <w:rsid w:val="005A09E6"/>
    <w:rsid w:val="005A20DF"/>
    <w:rsid w:val="005A3532"/>
    <w:rsid w:val="005A3C94"/>
    <w:rsid w:val="005A42F4"/>
    <w:rsid w:val="005A4B5F"/>
    <w:rsid w:val="005A4E90"/>
    <w:rsid w:val="005A72D0"/>
    <w:rsid w:val="005A7D36"/>
    <w:rsid w:val="005B00F9"/>
    <w:rsid w:val="005B038B"/>
    <w:rsid w:val="005B1788"/>
    <w:rsid w:val="005B2493"/>
    <w:rsid w:val="005B2B96"/>
    <w:rsid w:val="005B2FAA"/>
    <w:rsid w:val="005B553D"/>
    <w:rsid w:val="005B5D77"/>
    <w:rsid w:val="005C20A5"/>
    <w:rsid w:val="005C4662"/>
    <w:rsid w:val="005C5060"/>
    <w:rsid w:val="005D0409"/>
    <w:rsid w:val="005D36BF"/>
    <w:rsid w:val="005D4068"/>
    <w:rsid w:val="005D4120"/>
    <w:rsid w:val="005D6599"/>
    <w:rsid w:val="005D65CB"/>
    <w:rsid w:val="005D7420"/>
    <w:rsid w:val="005D7F75"/>
    <w:rsid w:val="005E0E7B"/>
    <w:rsid w:val="005E12D4"/>
    <w:rsid w:val="005E16E2"/>
    <w:rsid w:val="005E23E5"/>
    <w:rsid w:val="005E3DBC"/>
    <w:rsid w:val="005E50C1"/>
    <w:rsid w:val="005E5DA7"/>
    <w:rsid w:val="005E60B8"/>
    <w:rsid w:val="005E744F"/>
    <w:rsid w:val="005E7BC1"/>
    <w:rsid w:val="005F0D01"/>
    <w:rsid w:val="005F0ED8"/>
    <w:rsid w:val="005F70E0"/>
    <w:rsid w:val="0060007C"/>
    <w:rsid w:val="006007AF"/>
    <w:rsid w:val="0060146E"/>
    <w:rsid w:val="00601659"/>
    <w:rsid w:val="00601C52"/>
    <w:rsid w:val="006053F3"/>
    <w:rsid w:val="00606B33"/>
    <w:rsid w:val="00607A4B"/>
    <w:rsid w:val="006128E1"/>
    <w:rsid w:val="006137B3"/>
    <w:rsid w:val="00613A18"/>
    <w:rsid w:val="00613E7C"/>
    <w:rsid w:val="00615103"/>
    <w:rsid w:val="00615980"/>
    <w:rsid w:val="00617523"/>
    <w:rsid w:val="00617B36"/>
    <w:rsid w:val="006208E4"/>
    <w:rsid w:val="00620CD7"/>
    <w:rsid w:val="00622495"/>
    <w:rsid w:val="0062293F"/>
    <w:rsid w:val="006231BA"/>
    <w:rsid w:val="00626305"/>
    <w:rsid w:val="00627055"/>
    <w:rsid w:val="00631857"/>
    <w:rsid w:val="0063192D"/>
    <w:rsid w:val="0063247E"/>
    <w:rsid w:val="00634907"/>
    <w:rsid w:val="00635695"/>
    <w:rsid w:val="006358FE"/>
    <w:rsid w:val="0063673E"/>
    <w:rsid w:val="00636766"/>
    <w:rsid w:val="00636D47"/>
    <w:rsid w:val="0063712D"/>
    <w:rsid w:val="00642829"/>
    <w:rsid w:val="00642BD3"/>
    <w:rsid w:val="0064375A"/>
    <w:rsid w:val="00645BD9"/>
    <w:rsid w:val="006466D7"/>
    <w:rsid w:val="00650B05"/>
    <w:rsid w:val="006512A2"/>
    <w:rsid w:val="006519E0"/>
    <w:rsid w:val="006521A3"/>
    <w:rsid w:val="006525AB"/>
    <w:rsid w:val="00653325"/>
    <w:rsid w:val="0065367D"/>
    <w:rsid w:val="00653823"/>
    <w:rsid w:val="006549B7"/>
    <w:rsid w:val="00654E69"/>
    <w:rsid w:val="006551A2"/>
    <w:rsid w:val="00655CFD"/>
    <w:rsid w:val="00656DC6"/>
    <w:rsid w:val="00657B47"/>
    <w:rsid w:val="00661EE4"/>
    <w:rsid w:val="00662F87"/>
    <w:rsid w:val="00665683"/>
    <w:rsid w:val="00666789"/>
    <w:rsid w:val="006715BD"/>
    <w:rsid w:val="006717E9"/>
    <w:rsid w:val="006751DA"/>
    <w:rsid w:val="00675EF8"/>
    <w:rsid w:val="00676D9E"/>
    <w:rsid w:val="00676E28"/>
    <w:rsid w:val="00677E1D"/>
    <w:rsid w:val="006827C3"/>
    <w:rsid w:val="00683879"/>
    <w:rsid w:val="00683B83"/>
    <w:rsid w:val="0068438E"/>
    <w:rsid w:val="00684864"/>
    <w:rsid w:val="00685A7E"/>
    <w:rsid w:val="00685E35"/>
    <w:rsid w:val="00686330"/>
    <w:rsid w:val="00687D3A"/>
    <w:rsid w:val="00687E2B"/>
    <w:rsid w:val="00690264"/>
    <w:rsid w:val="00691D9C"/>
    <w:rsid w:val="0069582C"/>
    <w:rsid w:val="00695E29"/>
    <w:rsid w:val="00695E8D"/>
    <w:rsid w:val="00697D37"/>
    <w:rsid w:val="00697FD5"/>
    <w:rsid w:val="006A005D"/>
    <w:rsid w:val="006A0239"/>
    <w:rsid w:val="006A03F1"/>
    <w:rsid w:val="006A0536"/>
    <w:rsid w:val="006A0653"/>
    <w:rsid w:val="006A120D"/>
    <w:rsid w:val="006A26D8"/>
    <w:rsid w:val="006A2AE6"/>
    <w:rsid w:val="006A3956"/>
    <w:rsid w:val="006A5864"/>
    <w:rsid w:val="006A633C"/>
    <w:rsid w:val="006B0A10"/>
    <w:rsid w:val="006B2030"/>
    <w:rsid w:val="006B259F"/>
    <w:rsid w:val="006B3680"/>
    <w:rsid w:val="006B5ECA"/>
    <w:rsid w:val="006B739C"/>
    <w:rsid w:val="006B772E"/>
    <w:rsid w:val="006B7A07"/>
    <w:rsid w:val="006C0E4E"/>
    <w:rsid w:val="006C134E"/>
    <w:rsid w:val="006C1607"/>
    <w:rsid w:val="006C1A7A"/>
    <w:rsid w:val="006C23BC"/>
    <w:rsid w:val="006C310E"/>
    <w:rsid w:val="006C414C"/>
    <w:rsid w:val="006C4897"/>
    <w:rsid w:val="006C5575"/>
    <w:rsid w:val="006C5976"/>
    <w:rsid w:val="006C78B4"/>
    <w:rsid w:val="006C7951"/>
    <w:rsid w:val="006C7DDF"/>
    <w:rsid w:val="006D13B3"/>
    <w:rsid w:val="006D1440"/>
    <w:rsid w:val="006D17B9"/>
    <w:rsid w:val="006D613B"/>
    <w:rsid w:val="006D7272"/>
    <w:rsid w:val="006D7B40"/>
    <w:rsid w:val="006E11E0"/>
    <w:rsid w:val="006E127B"/>
    <w:rsid w:val="006E2565"/>
    <w:rsid w:val="006E276F"/>
    <w:rsid w:val="006E281D"/>
    <w:rsid w:val="006E33F6"/>
    <w:rsid w:val="006E5BC1"/>
    <w:rsid w:val="006E5CC1"/>
    <w:rsid w:val="006E64D9"/>
    <w:rsid w:val="006E65A5"/>
    <w:rsid w:val="006E6B7A"/>
    <w:rsid w:val="006E7122"/>
    <w:rsid w:val="006F1501"/>
    <w:rsid w:val="006F1D01"/>
    <w:rsid w:val="006F2265"/>
    <w:rsid w:val="006F5BFD"/>
    <w:rsid w:val="006F71FE"/>
    <w:rsid w:val="00701270"/>
    <w:rsid w:val="0070353C"/>
    <w:rsid w:val="00706B7D"/>
    <w:rsid w:val="00707464"/>
    <w:rsid w:val="007107A0"/>
    <w:rsid w:val="00711752"/>
    <w:rsid w:val="00711FF0"/>
    <w:rsid w:val="0071254D"/>
    <w:rsid w:val="00712E32"/>
    <w:rsid w:val="007142D4"/>
    <w:rsid w:val="00714557"/>
    <w:rsid w:val="0071628F"/>
    <w:rsid w:val="0071660B"/>
    <w:rsid w:val="00716C85"/>
    <w:rsid w:val="00721AEF"/>
    <w:rsid w:val="0072283A"/>
    <w:rsid w:val="00722846"/>
    <w:rsid w:val="00724A09"/>
    <w:rsid w:val="00726C97"/>
    <w:rsid w:val="00727F70"/>
    <w:rsid w:val="00730638"/>
    <w:rsid w:val="007319E6"/>
    <w:rsid w:val="00731B9D"/>
    <w:rsid w:val="00731DEE"/>
    <w:rsid w:val="007322B0"/>
    <w:rsid w:val="00733A33"/>
    <w:rsid w:val="00733C23"/>
    <w:rsid w:val="00735477"/>
    <w:rsid w:val="007376D3"/>
    <w:rsid w:val="0073795F"/>
    <w:rsid w:val="00737F0B"/>
    <w:rsid w:val="007430E1"/>
    <w:rsid w:val="00743E93"/>
    <w:rsid w:val="00744049"/>
    <w:rsid w:val="007452B0"/>
    <w:rsid w:val="00747AA0"/>
    <w:rsid w:val="007518EE"/>
    <w:rsid w:val="00755B9E"/>
    <w:rsid w:val="00755E14"/>
    <w:rsid w:val="00756F25"/>
    <w:rsid w:val="00762F6D"/>
    <w:rsid w:val="00763648"/>
    <w:rsid w:val="00764CD8"/>
    <w:rsid w:val="007657CA"/>
    <w:rsid w:val="00766EBA"/>
    <w:rsid w:val="00766FA1"/>
    <w:rsid w:val="00770C90"/>
    <w:rsid w:val="007726A7"/>
    <w:rsid w:val="00773004"/>
    <w:rsid w:val="007730A3"/>
    <w:rsid w:val="00773BC0"/>
    <w:rsid w:val="00774E42"/>
    <w:rsid w:val="00774EA1"/>
    <w:rsid w:val="0077564F"/>
    <w:rsid w:val="007756C0"/>
    <w:rsid w:val="007767AB"/>
    <w:rsid w:val="00777CBF"/>
    <w:rsid w:val="00777CC6"/>
    <w:rsid w:val="007807C8"/>
    <w:rsid w:val="00782F43"/>
    <w:rsid w:val="00783113"/>
    <w:rsid w:val="007834AA"/>
    <w:rsid w:val="007848BE"/>
    <w:rsid w:val="00785C07"/>
    <w:rsid w:val="00785E57"/>
    <w:rsid w:val="00785F08"/>
    <w:rsid w:val="0078624E"/>
    <w:rsid w:val="00786552"/>
    <w:rsid w:val="00786F14"/>
    <w:rsid w:val="007875D9"/>
    <w:rsid w:val="00787722"/>
    <w:rsid w:val="0079045C"/>
    <w:rsid w:val="00793922"/>
    <w:rsid w:val="00793DAF"/>
    <w:rsid w:val="00797415"/>
    <w:rsid w:val="00797EAA"/>
    <w:rsid w:val="007A05BA"/>
    <w:rsid w:val="007A07F4"/>
    <w:rsid w:val="007A11ED"/>
    <w:rsid w:val="007A34D4"/>
    <w:rsid w:val="007A4A40"/>
    <w:rsid w:val="007A4CA5"/>
    <w:rsid w:val="007A6621"/>
    <w:rsid w:val="007A68FA"/>
    <w:rsid w:val="007A6D54"/>
    <w:rsid w:val="007A7432"/>
    <w:rsid w:val="007A78CC"/>
    <w:rsid w:val="007A7D3D"/>
    <w:rsid w:val="007B0C21"/>
    <w:rsid w:val="007B21BC"/>
    <w:rsid w:val="007B2D15"/>
    <w:rsid w:val="007B2D59"/>
    <w:rsid w:val="007B3F97"/>
    <w:rsid w:val="007B649B"/>
    <w:rsid w:val="007B6715"/>
    <w:rsid w:val="007B7379"/>
    <w:rsid w:val="007B797F"/>
    <w:rsid w:val="007C2148"/>
    <w:rsid w:val="007C2AC0"/>
    <w:rsid w:val="007C3072"/>
    <w:rsid w:val="007C33F4"/>
    <w:rsid w:val="007C3E3F"/>
    <w:rsid w:val="007C41A4"/>
    <w:rsid w:val="007C506D"/>
    <w:rsid w:val="007C6ACA"/>
    <w:rsid w:val="007D2775"/>
    <w:rsid w:val="007D4FC4"/>
    <w:rsid w:val="007D6F16"/>
    <w:rsid w:val="007D7225"/>
    <w:rsid w:val="007E051A"/>
    <w:rsid w:val="007E0CEB"/>
    <w:rsid w:val="007E216E"/>
    <w:rsid w:val="007E23F9"/>
    <w:rsid w:val="007E2A61"/>
    <w:rsid w:val="007E3CD8"/>
    <w:rsid w:val="007E51EE"/>
    <w:rsid w:val="007E574B"/>
    <w:rsid w:val="007E64CB"/>
    <w:rsid w:val="007E6632"/>
    <w:rsid w:val="007E69BD"/>
    <w:rsid w:val="007E70FD"/>
    <w:rsid w:val="007E72F3"/>
    <w:rsid w:val="007E736D"/>
    <w:rsid w:val="007E7EF9"/>
    <w:rsid w:val="007F076F"/>
    <w:rsid w:val="007F1953"/>
    <w:rsid w:val="007F1C02"/>
    <w:rsid w:val="007F2784"/>
    <w:rsid w:val="007F294F"/>
    <w:rsid w:val="007F495B"/>
    <w:rsid w:val="007F605F"/>
    <w:rsid w:val="007F6737"/>
    <w:rsid w:val="007F68FD"/>
    <w:rsid w:val="007F7659"/>
    <w:rsid w:val="007F7AE0"/>
    <w:rsid w:val="00800A1C"/>
    <w:rsid w:val="00800B6E"/>
    <w:rsid w:val="00800E73"/>
    <w:rsid w:val="00801B2C"/>
    <w:rsid w:val="00802B74"/>
    <w:rsid w:val="00802B81"/>
    <w:rsid w:val="008044D9"/>
    <w:rsid w:val="00804913"/>
    <w:rsid w:val="00804A56"/>
    <w:rsid w:val="00805B60"/>
    <w:rsid w:val="00805E03"/>
    <w:rsid w:val="008079CE"/>
    <w:rsid w:val="00810593"/>
    <w:rsid w:val="00810819"/>
    <w:rsid w:val="00810C36"/>
    <w:rsid w:val="00811338"/>
    <w:rsid w:val="0081277C"/>
    <w:rsid w:val="00813297"/>
    <w:rsid w:val="0081520C"/>
    <w:rsid w:val="0081587B"/>
    <w:rsid w:val="008159F1"/>
    <w:rsid w:val="00815B54"/>
    <w:rsid w:val="00817B20"/>
    <w:rsid w:val="00817B46"/>
    <w:rsid w:val="00817CB0"/>
    <w:rsid w:val="008204C6"/>
    <w:rsid w:val="0082117E"/>
    <w:rsid w:val="00821BAA"/>
    <w:rsid w:val="008227BD"/>
    <w:rsid w:val="00822CF2"/>
    <w:rsid w:val="0082567A"/>
    <w:rsid w:val="00825DD2"/>
    <w:rsid w:val="0082646E"/>
    <w:rsid w:val="008303E9"/>
    <w:rsid w:val="00831AC8"/>
    <w:rsid w:val="00831B61"/>
    <w:rsid w:val="00832D07"/>
    <w:rsid w:val="00833479"/>
    <w:rsid w:val="0083500E"/>
    <w:rsid w:val="0083591F"/>
    <w:rsid w:val="00836032"/>
    <w:rsid w:val="00836E0B"/>
    <w:rsid w:val="0083737E"/>
    <w:rsid w:val="00841694"/>
    <w:rsid w:val="0084212D"/>
    <w:rsid w:val="00843681"/>
    <w:rsid w:val="00843C22"/>
    <w:rsid w:val="00844110"/>
    <w:rsid w:val="008448E6"/>
    <w:rsid w:val="00844969"/>
    <w:rsid w:val="00846106"/>
    <w:rsid w:val="00846761"/>
    <w:rsid w:val="008468C1"/>
    <w:rsid w:val="008522B3"/>
    <w:rsid w:val="00853D31"/>
    <w:rsid w:val="00855419"/>
    <w:rsid w:val="008561B8"/>
    <w:rsid w:val="00856668"/>
    <w:rsid w:val="008566BE"/>
    <w:rsid w:val="00857D80"/>
    <w:rsid w:val="008606B6"/>
    <w:rsid w:val="0086071C"/>
    <w:rsid w:val="008618AC"/>
    <w:rsid w:val="00861C9C"/>
    <w:rsid w:val="00862201"/>
    <w:rsid w:val="00863978"/>
    <w:rsid w:val="00867057"/>
    <w:rsid w:val="00867AD3"/>
    <w:rsid w:val="0087049B"/>
    <w:rsid w:val="008710AD"/>
    <w:rsid w:val="008714AE"/>
    <w:rsid w:val="0087284A"/>
    <w:rsid w:val="0087475D"/>
    <w:rsid w:val="00877BDD"/>
    <w:rsid w:val="0088098E"/>
    <w:rsid w:val="0088460C"/>
    <w:rsid w:val="00884F2C"/>
    <w:rsid w:val="00885068"/>
    <w:rsid w:val="0088562C"/>
    <w:rsid w:val="00886D48"/>
    <w:rsid w:val="008874CD"/>
    <w:rsid w:val="00891367"/>
    <w:rsid w:val="00893529"/>
    <w:rsid w:val="0089408E"/>
    <w:rsid w:val="00894F05"/>
    <w:rsid w:val="0089691C"/>
    <w:rsid w:val="00896D8C"/>
    <w:rsid w:val="00896F43"/>
    <w:rsid w:val="00896FD1"/>
    <w:rsid w:val="008A19DC"/>
    <w:rsid w:val="008A2A55"/>
    <w:rsid w:val="008A3436"/>
    <w:rsid w:val="008A3E46"/>
    <w:rsid w:val="008A4298"/>
    <w:rsid w:val="008A51E9"/>
    <w:rsid w:val="008A5C8E"/>
    <w:rsid w:val="008A66B4"/>
    <w:rsid w:val="008A6D70"/>
    <w:rsid w:val="008A7672"/>
    <w:rsid w:val="008A7730"/>
    <w:rsid w:val="008B0D6B"/>
    <w:rsid w:val="008B0FAA"/>
    <w:rsid w:val="008B1384"/>
    <w:rsid w:val="008B1BD0"/>
    <w:rsid w:val="008B1C44"/>
    <w:rsid w:val="008B21EC"/>
    <w:rsid w:val="008B2D29"/>
    <w:rsid w:val="008B3241"/>
    <w:rsid w:val="008C1EEF"/>
    <w:rsid w:val="008C3176"/>
    <w:rsid w:val="008C7ED4"/>
    <w:rsid w:val="008D1644"/>
    <w:rsid w:val="008D2215"/>
    <w:rsid w:val="008D3628"/>
    <w:rsid w:val="008D4EA7"/>
    <w:rsid w:val="008D53A1"/>
    <w:rsid w:val="008D542B"/>
    <w:rsid w:val="008D6555"/>
    <w:rsid w:val="008D7238"/>
    <w:rsid w:val="008D72E0"/>
    <w:rsid w:val="008E0490"/>
    <w:rsid w:val="008E0569"/>
    <w:rsid w:val="008E07A9"/>
    <w:rsid w:val="008E0A09"/>
    <w:rsid w:val="008E19AA"/>
    <w:rsid w:val="008E2461"/>
    <w:rsid w:val="008E42EC"/>
    <w:rsid w:val="008E456A"/>
    <w:rsid w:val="008E49D7"/>
    <w:rsid w:val="008E679E"/>
    <w:rsid w:val="008E68E3"/>
    <w:rsid w:val="008E6A59"/>
    <w:rsid w:val="008E7864"/>
    <w:rsid w:val="008F136B"/>
    <w:rsid w:val="008F18D9"/>
    <w:rsid w:val="008F1D29"/>
    <w:rsid w:val="008F1EAF"/>
    <w:rsid w:val="008F2B71"/>
    <w:rsid w:val="008F4043"/>
    <w:rsid w:val="008F434D"/>
    <w:rsid w:val="008F44DA"/>
    <w:rsid w:val="008F5038"/>
    <w:rsid w:val="008F6F88"/>
    <w:rsid w:val="008F754F"/>
    <w:rsid w:val="009008F7"/>
    <w:rsid w:val="00901CE8"/>
    <w:rsid w:val="00902D6D"/>
    <w:rsid w:val="00903642"/>
    <w:rsid w:val="00903D25"/>
    <w:rsid w:val="00903FE1"/>
    <w:rsid w:val="00904B2B"/>
    <w:rsid w:val="00907209"/>
    <w:rsid w:val="009112B9"/>
    <w:rsid w:val="00913DFE"/>
    <w:rsid w:val="00913F3B"/>
    <w:rsid w:val="009142DB"/>
    <w:rsid w:val="00914E20"/>
    <w:rsid w:val="0091663B"/>
    <w:rsid w:val="00916E4B"/>
    <w:rsid w:val="00917B50"/>
    <w:rsid w:val="00920933"/>
    <w:rsid w:val="00922A79"/>
    <w:rsid w:val="00927A88"/>
    <w:rsid w:val="00930621"/>
    <w:rsid w:val="009310C1"/>
    <w:rsid w:val="00931686"/>
    <w:rsid w:val="00932C0C"/>
    <w:rsid w:val="009332BC"/>
    <w:rsid w:val="00936AB3"/>
    <w:rsid w:val="00937E16"/>
    <w:rsid w:val="00937FE8"/>
    <w:rsid w:val="009404BD"/>
    <w:rsid w:val="00941A7A"/>
    <w:rsid w:val="00941F9B"/>
    <w:rsid w:val="00942C23"/>
    <w:rsid w:val="00942D63"/>
    <w:rsid w:val="00943CB5"/>
    <w:rsid w:val="0094441F"/>
    <w:rsid w:val="00944AF3"/>
    <w:rsid w:val="0094688C"/>
    <w:rsid w:val="009468A9"/>
    <w:rsid w:val="009508C0"/>
    <w:rsid w:val="009528E3"/>
    <w:rsid w:val="00952ED6"/>
    <w:rsid w:val="009530F5"/>
    <w:rsid w:val="00954015"/>
    <w:rsid w:val="00954E11"/>
    <w:rsid w:val="00955D07"/>
    <w:rsid w:val="00955DCE"/>
    <w:rsid w:val="009600A8"/>
    <w:rsid w:val="009606EF"/>
    <w:rsid w:val="00962408"/>
    <w:rsid w:val="009624AC"/>
    <w:rsid w:val="00962D33"/>
    <w:rsid w:val="00962F78"/>
    <w:rsid w:val="00963639"/>
    <w:rsid w:val="009638BD"/>
    <w:rsid w:val="00963E1D"/>
    <w:rsid w:val="009640A4"/>
    <w:rsid w:val="00964F98"/>
    <w:rsid w:val="0096670C"/>
    <w:rsid w:val="00967209"/>
    <w:rsid w:val="009679A2"/>
    <w:rsid w:val="00967FC2"/>
    <w:rsid w:val="009749D7"/>
    <w:rsid w:val="00974CF9"/>
    <w:rsid w:val="00975F7B"/>
    <w:rsid w:val="009774E8"/>
    <w:rsid w:val="00977ACB"/>
    <w:rsid w:val="00977B74"/>
    <w:rsid w:val="00980389"/>
    <w:rsid w:val="0098070E"/>
    <w:rsid w:val="00980EDC"/>
    <w:rsid w:val="00981DD7"/>
    <w:rsid w:val="00983A68"/>
    <w:rsid w:val="00984FFF"/>
    <w:rsid w:val="0098525F"/>
    <w:rsid w:val="00986BC2"/>
    <w:rsid w:val="00987DFA"/>
    <w:rsid w:val="00990EBC"/>
    <w:rsid w:val="009912CF"/>
    <w:rsid w:val="009926AD"/>
    <w:rsid w:val="00993092"/>
    <w:rsid w:val="00995B79"/>
    <w:rsid w:val="00995F29"/>
    <w:rsid w:val="00995F72"/>
    <w:rsid w:val="00997A55"/>
    <w:rsid w:val="009A0A52"/>
    <w:rsid w:val="009A0AD3"/>
    <w:rsid w:val="009A1752"/>
    <w:rsid w:val="009A17BA"/>
    <w:rsid w:val="009A19E1"/>
    <w:rsid w:val="009A3A03"/>
    <w:rsid w:val="009A3C1F"/>
    <w:rsid w:val="009A4CFE"/>
    <w:rsid w:val="009A54D7"/>
    <w:rsid w:val="009A664B"/>
    <w:rsid w:val="009A71A8"/>
    <w:rsid w:val="009A721B"/>
    <w:rsid w:val="009A76D9"/>
    <w:rsid w:val="009B0889"/>
    <w:rsid w:val="009B28C8"/>
    <w:rsid w:val="009B3F05"/>
    <w:rsid w:val="009B5594"/>
    <w:rsid w:val="009B5662"/>
    <w:rsid w:val="009B62EF"/>
    <w:rsid w:val="009C3BA9"/>
    <w:rsid w:val="009C3C2F"/>
    <w:rsid w:val="009C5235"/>
    <w:rsid w:val="009C5417"/>
    <w:rsid w:val="009C5562"/>
    <w:rsid w:val="009C5E5C"/>
    <w:rsid w:val="009C61A8"/>
    <w:rsid w:val="009C65DA"/>
    <w:rsid w:val="009C6DB5"/>
    <w:rsid w:val="009C7517"/>
    <w:rsid w:val="009C7F3A"/>
    <w:rsid w:val="009D1219"/>
    <w:rsid w:val="009D2AF1"/>
    <w:rsid w:val="009D3CDA"/>
    <w:rsid w:val="009D43D4"/>
    <w:rsid w:val="009D4597"/>
    <w:rsid w:val="009D69F6"/>
    <w:rsid w:val="009D6B63"/>
    <w:rsid w:val="009E0902"/>
    <w:rsid w:val="009E0B62"/>
    <w:rsid w:val="009E2C5E"/>
    <w:rsid w:val="009E4FA3"/>
    <w:rsid w:val="009E6542"/>
    <w:rsid w:val="009E684A"/>
    <w:rsid w:val="009E706F"/>
    <w:rsid w:val="009F0911"/>
    <w:rsid w:val="009F115F"/>
    <w:rsid w:val="009F1A31"/>
    <w:rsid w:val="009F3B22"/>
    <w:rsid w:val="009F4BA6"/>
    <w:rsid w:val="009F4BFE"/>
    <w:rsid w:val="009F4D46"/>
    <w:rsid w:val="009F56A5"/>
    <w:rsid w:val="009F6694"/>
    <w:rsid w:val="009F77E6"/>
    <w:rsid w:val="009F7A0E"/>
    <w:rsid w:val="00A01333"/>
    <w:rsid w:val="00A02230"/>
    <w:rsid w:val="00A025BE"/>
    <w:rsid w:val="00A02E39"/>
    <w:rsid w:val="00A03382"/>
    <w:rsid w:val="00A033E5"/>
    <w:rsid w:val="00A0368E"/>
    <w:rsid w:val="00A0399C"/>
    <w:rsid w:val="00A048CB"/>
    <w:rsid w:val="00A05AA1"/>
    <w:rsid w:val="00A0650D"/>
    <w:rsid w:val="00A07812"/>
    <w:rsid w:val="00A10A13"/>
    <w:rsid w:val="00A11788"/>
    <w:rsid w:val="00A11A88"/>
    <w:rsid w:val="00A121DE"/>
    <w:rsid w:val="00A13001"/>
    <w:rsid w:val="00A13245"/>
    <w:rsid w:val="00A134C2"/>
    <w:rsid w:val="00A14F8B"/>
    <w:rsid w:val="00A153BE"/>
    <w:rsid w:val="00A15E78"/>
    <w:rsid w:val="00A15EB6"/>
    <w:rsid w:val="00A16E81"/>
    <w:rsid w:val="00A17410"/>
    <w:rsid w:val="00A17B3A"/>
    <w:rsid w:val="00A20145"/>
    <w:rsid w:val="00A2069D"/>
    <w:rsid w:val="00A20AB2"/>
    <w:rsid w:val="00A214D5"/>
    <w:rsid w:val="00A216A6"/>
    <w:rsid w:val="00A2204B"/>
    <w:rsid w:val="00A22DC0"/>
    <w:rsid w:val="00A230D2"/>
    <w:rsid w:val="00A24499"/>
    <w:rsid w:val="00A25100"/>
    <w:rsid w:val="00A26D37"/>
    <w:rsid w:val="00A26DE9"/>
    <w:rsid w:val="00A2758B"/>
    <w:rsid w:val="00A3021E"/>
    <w:rsid w:val="00A30580"/>
    <w:rsid w:val="00A31067"/>
    <w:rsid w:val="00A31DD0"/>
    <w:rsid w:val="00A32E4D"/>
    <w:rsid w:val="00A33A68"/>
    <w:rsid w:val="00A34E69"/>
    <w:rsid w:val="00A35B37"/>
    <w:rsid w:val="00A36A9C"/>
    <w:rsid w:val="00A36D09"/>
    <w:rsid w:val="00A378D3"/>
    <w:rsid w:val="00A42061"/>
    <w:rsid w:val="00A42E0D"/>
    <w:rsid w:val="00A4425F"/>
    <w:rsid w:val="00A4751F"/>
    <w:rsid w:val="00A477A3"/>
    <w:rsid w:val="00A52488"/>
    <w:rsid w:val="00A524DD"/>
    <w:rsid w:val="00A528F3"/>
    <w:rsid w:val="00A540F5"/>
    <w:rsid w:val="00A54A24"/>
    <w:rsid w:val="00A57D05"/>
    <w:rsid w:val="00A60645"/>
    <w:rsid w:val="00A62C20"/>
    <w:rsid w:val="00A62E6D"/>
    <w:rsid w:val="00A641D3"/>
    <w:rsid w:val="00A644DA"/>
    <w:rsid w:val="00A65718"/>
    <w:rsid w:val="00A66DDF"/>
    <w:rsid w:val="00A6743C"/>
    <w:rsid w:val="00A67A46"/>
    <w:rsid w:val="00A67A54"/>
    <w:rsid w:val="00A72B92"/>
    <w:rsid w:val="00A73359"/>
    <w:rsid w:val="00A74090"/>
    <w:rsid w:val="00A752F5"/>
    <w:rsid w:val="00A76C6D"/>
    <w:rsid w:val="00A777A9"/>
    <w:rsid w:val="00A80239"/>
    <w:rsid w:val="00A87823"/>
    <w:rsid w:val="00A878A2"/>
    <w:rsid w:val="00A91312"/>
    <w:rsid w:val="00A91504"/>
    <w:rsid w:val="00A91BA2"/>
    <w:rsid w:val="00A94E8C"/>
    <w:rsid w:val="00A94F1B"/>
    <w:rsid w:val="00A953A5"/>
    <w:rsid w:val="00A959D2"/>
    <w:rsid w:val="00A95E65"/>
    <w:rsid w:val="00A963F4"/>
    <w:rsid w:val="00A968DA"/>
    <w:rsid w:val="00A976A2"/>
    <w:rsid w:val="00A97EEF"/>
    <w:rsid w:val="00AA02FC"/>
    <w:rsid w:val="00AA1179"/>
    <w:rsid w:val="00AA5DA0"/>
    <w:rsid w:val="00AA68A0"/>
    <w:rsid w:val="00AB24F1"/>
    <w:rsid w:val="00AB5E6C"/>
    <w:rsid w:val="00AB5F3A"/>
    <w:rsid w:val="00AB6488"/>
    <w:rsid w:val="00AB6E28"/>
    <w:rsid w:val="00AB7D5D"/>
    <w:rsid w:val="00AC1AB5"/>
    <w:rsid w:val="00AC3674"/>
    <w:rsid w:val="00AC4518"/>
    <w:rsid w:val="00AC4BCC"/>
    <w:rsid w:val="00AC5E10"/>
    <w:rsid w:val="00AC6CDF"/>
    <w:rsid w:val="00AD030B"/>
    <w:rsid w:val="00AD16BB"/>
    <w:rsid w:val="00AD1D13"/>
    <w:rsid w:val="00AD38D7"/>
    <w:rsid w:val="00AD399B"/>
    <w:rsid w:val="00AD4439"/>
    <w:rsid w:val="00AD45B4"/>
    <w:rsid w:val="00AD653A"/>
    <w:rsid w:val="00AD70CB"/>
    <w:rsid w:val="00AD7392"/>
    <w:rsid w:val="00AD78D9"/>
    <w:rsid w:val="00AD7D1F"/>
    <w:rsid w:val="00AD7FCF"/>
    <w:rsid w:val="00AE3028"/>
    <w:rsid w:val="00AE306F"/>
    <w:rsid w:val="00AE3DD5"/>
    <w:rsid w:val="00AE464A"/>
    <w:rsid w:val="00AE4C33"/>
    <w:rsid w:val="00AE54B1"/>
    <w:rsid w:val="00AE589B"/>
    <w:rsid w:val="00AE6004"/>
    <w:rsid w:val="00AE6AC3"/>
    <w:rsid w:val="00AF04D9"/>
    <w:rsid w:val="00AF05A2"/>
    <w:rsid w:val="00AF0CCC"/>
    <w:rsid w:val="00AF1BC6"/>
    <w:rsid w:val="00AF3369"/>
    <w:rsid w:val="00AF406B"/>
    <w:rsid w:val="00AF4088"/>
    <w:rsid w:val="00AF483B"/>
    <w:rsid w:val="00AF6863"/>
    <w:rsid w:val="00AF6C58"/>
    <w:rsid w:val="00B00302"/>
    <w:rsid w:val="00B00AE0"/>
    <w:rsid w:val="00B0380C"/>
    <w:rsid w:val="00B04312"/>
    <w:rsid w:val="00B05B41"/>
    <w:rsid w:val="00B104EB"/>
    <w:rsid w:val="00B10C3D"/>
    <w:rsid w:val="00B11C22"/>
    <w:rsid w:val="00B12078"/>
    <w:rsid w:val="00B125BE"/>
    <w:rsid w:val="00B15375"/>
    <w:rsid w:val="00B17090"/>
    <w:rsid w:val="00B20506"/>
    <w:rsid w:val="00B2063F"/>
    <w:rsid w:val="00B207A2"/>
    <w:rsid w:val="00B217EB"/>
    <w:rsid w:val="00B21D0D"/>
    <w:rsid w:val="00B22B6C"/>
    <w:rsid w:val="00B2340F"/>
    <w:rsid w:val="00B23709"/>
    <w:rsid w:val="00B23B83"/>
    <w:rsid w:val="00B25C09"/>
    <w:rsid w:val="00B2635A"/>
    <w:rsid w:val="00B3051C"/>
    <w:rsid w:val="00B31069"/>
    <w:rsid w:val="00B32F51"/>
    <w:rsid w:val="00B35344"/>
    <w:rsid w:val="00B353BA"/>
    <w:rsid w:val="00B357E7"/>
    <w:rsid w:val="00B35C4A"/>
    <w:rsid w:val="00B36246"/>
    <w:rsid w:val="00B366A9"/>
    <w:rsid w:val="00B404A3"/>
    <w:rsid w:val="00B43848"/>
    <w:rsid w:val="00B44295"/>
    <w:rsid w:val="00B444F9"/>
    <w:rsid w:val="00B4477E"/>
    <w:rsid w:val="00B530CC"/>
    <w:rsid w:val="00B53D81"/>
    <w:rsid w:val="00B547BF"/>
    <w:rsid w:val="00B567A9"/>
    <w:rsid w:val="00B57EBD"/>
    <w:rsid w:val="00B6043B"/>
    <w:rsid w:val="00B6200A"/>
    <w:rsid w:val="00B62813"/>
    <w:rsid w:val="00B62B41"/>
    <w:rsid w:val="00B62C8E"/>
    <w:rsid w:val="00B62D44"/>
    <w:rsid w:val="00B63A3D"/>
    <w:rsid w:val="00B64089"/>
    <w:rsid w:val="00B64964"/>
    <w:rsid w:val="00B64CB3"/>
    <w:rsid w:val="00B656AC"/>
    <w:rsid w:val="00B66233"/>
    <w:rsid w:val="00B66DEF"/>
    <w:rsid w:val="00B67A9E"/>
    <w:rsid w:val="00B7192A"/>
    <w:rsid w:val="00B72360"/>
    <w:rsid w:val="00B72496"/>
    <w:rsid w:val="00B72566"/>
    <w:rsid w:val="00B734BC"/>
    <w:rsid w:val="00B74036"/>
    <w:rsid w:val="00B76B3B"/>
    <w:rsid w:val="00B76B81"/>
    <w:rsid w:val="00B805A0"/>
    <w:rsid w:val="00B81825"/>
    <w:rsid w:val="00B8249F"/>
    <w:rsid w:val="00B847CA"/>
    <w:rsid w:val="00B85A69"/>
    <w:rsid w:val="00B866CC"/>
    <w:rsid w:val="00B86826"/>
    <w:rsid w:val="00B904CD"/>
    <w:rsid w:val="00B91ED6"/>
    <w:rsid w:val="00B92519"/>
    <w:rsid w:val="00B9269E"/>
    <w:rsid w:val="00B9381B"/>
    <w:rsid w:val="00B96329"/>
    <w:rsid w:val="00B964B9"/>
    <w:rsid w:val="00B96718"/>
    <w:rsid w:val="00B9677D"/>
    <w:rsid w:val="00B97EF8"/>
    <w:rsid w:val="00B97FEC"/>
    <w:rsid w:val="00BA2819"/>
    <w:rsid w:val="00BA2EB0"/>
    <w:rsid w:val="00BA3871"/>
    <w:rsid w:val="00BA45F2"/>
    <w:rsid w:val="00BA5C9E"/>
    <w:rsid w:val="00BA6822"/>
    <w:rsid w:val="00BB0080"/>
    <w:rsid w:val="00BB0F95"/>
    <w:rsid w:val="00BB13EF"/>
    <w:rsid w:val="00BB1D6D"/>
    <w:rsid w:val="00BB29F6"/>
    <w:rsid w:val="00BB488C"/>
    <w:rsid w:val="00BB5C51"/>
    <w:rsid w:val="00BB5E3D"/>
    <w:rsid w:val="00BB777E"/>
    <w:rsid w:val="00BC03BA"/>
    <w:rsid w:val="00BC0EA2"/>
    <w:rsid w:val="00BC0F51"/>
    <w:rsid w:val="00BC1269"/>
    <w:rsid w:val="00BC2017"/>
    <w:rsid w:val="00BC27C6"/>
    <w:rsid w:val="00BC2A12"/>
    <w:rsid w:val="00BC2A17"/>
    <w:rsid w:val="00BC303D"/>
    <w:rsid w:val="00BC52E5"/>
    <w:rsid w:val="00BC5BD8"/>
    <w:rsid w:val="00BC6C1A"/>
    <w:rsid w:val="00BC6F78"/>
    <w:rsid w:val="00BC76A4"/>
    <w:rsid w:val="00BC7EBC"/>
    <w:rsid w:val="00BD0131"/>
    <w:rsid w:val="00BD04F2"/>
    <w:rsid w:val="00BD0647"/>
    <w:rsid w:val="00BD2619"/>
    <w:rsid w:val="00BD398F"/>
    <w:rsid w:val="00BD5086"/>
    <w:rsid w:val="00BD548A"/>
    <w:rsid w:val="00BD6E5A"/>
    <w:rsid w:val="00BE2925"/>
    <w:rsid w:val="00BE3067"/>
    <w:rsid w:val="00BE517A"/>
    <w:rsid w:val="00BE59C3"/>
    <w:rsid w:val="00BE6C2B"/>
    <w:rsid w:val="00BE7C04"/>
    <w:rsid w:val="00BF2AFA"/>
    <w:rsid w:val="00BF3B26"/>
    <w:rsid w:val="00BF49BC"/>
    <w:rsid w:val="00BF5924"/>
    <w:rsid w:val="00BF762F"/>
    <w:rsid w:val="00BF778F"/>
    <w:rsid w:val="00C01071"/>
    <w:rsid w:val="00C02837"/>
    <w:rsid w:val="00C02C3A"/>
    <w:rsid w:val="00C0417D"/>
    <w:rsid w:val="00C05254"/>
    <w:rsid w:val="00C10F9E"/>
    <w:rsid w:val="00C11CEE"/>
    <w:rsid w:val="00C11F54"/>
    <w:rsid w:val="00C144B3"/>
    <w:rsid w:val="00C14B4F"/>
    <w:rsid w:val="00C15A2E"/>
    <w:rsid w:val="00C15C33"/>
    <w:rsid w:val="00C20C34"/>
    <w:rsid w:val="00C210CB"/>
    <w:rsid w:val="00C21564"/>
    <w:rsid w:val="00C22FC9"/>
    <w:rsid w:val="00C23A3F"/>
    <w:rsid w:val="00C245B5"/>
    <w:rsid w:val="00C24737"/>
    <w:rsid w:val="00C25C4D"/>
    <w:rsid w:val="00C25ECA"/>
    <w:rsid w:val="00C261B6"/>
    <w:rsid w:val="00C2636F"/>
    <w:rsid w:val="00C267EB"/>
    <w:rsid w:val="00C269D9"/>
    <w:rsid w:val="00C30845"/>
    <w:rsid w:val="00C3121D"/>
    <w:rsid w:val="00C32366"/>
    <w:rsid w:val="00C33523"/>
    <w:rsid w:val="00C354ED"/>
    <w:rsid w:val="00C35A45"/>
    <w:rsid w:val="00C366C3"/>
    <w:rsid w:val="00C37392"/>
    <w:rsid w:val="00C406A5"/>
    <w:rsid w:val="00C41639"/>
    <w:rsid w:val="00C416F0"/>
    <w:rsid w:val="00C446B9"/>
    <w:rsid w:val="00C44777"/>
    <w:rsid w:val="00C4477F"/>
    <w:rsid w:val="00C462CF"/>
    <w:rsid w:val="00C501AB"/>
    <w:rsid w:val="00C504B5"/>
    <w:rsid w:val="00C51819"/>
    <w:rsid w:val="00C52352"/>
    <w:rsid w:val="00C531F8"/>
    <w:rsid w:val="00C60A5F"/>
    <w:rsid w:val="00C60F41"/>
    <w:rsid w:val="00C616BD"/>
    <w:rsid w:val="00C64A71"/>
    <w:rsid w:val="00C65105"/>
    <w:rsid w:val="00C6558B"/>
    <w:rsid w:val="00C65AF6"/>
    <w:rsid w:val="00C6636D"/>
    <w:rsid w:val="00C679DD"/>
    <w:rsid w:val="00C71314"/>
    <w:rsid w:val="00C72018"/>
    <w:rsid w:val="00C748CE"/>
    <w:rsid w:val="00C75C91"/>
    <w:rsid w:val="00C76566"/>
    <w:rsid w:val="00C76B03"/>
    <w:rsid w:val="00C83892"/>
    <w:rsid w:val="00C84DB3"/>
    <w:rsid w:val="00C85B3B"/>
    <w:rsid w:val="00C85BB9"/>
    <w:rsid w:val="00C85E1E"/>
    <w:rsid w:val="00C87529"/>
    <w:rsid w:val="00C87774"/>
    <w:rsid w:val="00C87ADF"/>
    <w:rsid w:val="00C9031E"/>
    <w:rsid w:val="00C90403"/>
    <w:rsid w:val="00C91A6B"/>
    <w:rsid w:val="00C9410D"/>
    <w:rsid w:val="00C94588"/>
    <w:rsid w:val="00C957F0"/>
    <w:rsid w:val="00C95966"/>
    <w:rsid w:val="00CA0593"/>
    <w:rsid w:val="00CA14F2"/>
    <w:rsid w:val="00CA2FC1"/>
    <w:rsid w:val="00CA3AF5"/>
    <w:rsid w:val="00CA3D32"/>
    <w:rsid w:val="00CA596A"/>
    <w:rsid w:val="00CA5BA4"/>
    <w:rsid w:val="00CA62B3"/>
    <w:rsid w:val="00CA6392"/>
    <w:rsid w:val="00CA6455"/>
    <w:rsid w:val="00CA78B2"/>
    <w:rsid w:val="00CA7EF6"/>
    <w:rsid w:val="00CB098E"/>
    <w:rsid w:val="00CB2D3B"/>
    <w:rsid w:val="00CB572E"/>
    <w:rsid w:val="00CB728C"/>
    <w:rsid w:val="00CB7AC4"/>
    <w:rsid w:val="00CB7FCB"/>
    <w:rsid w:val="00CB7FD3"/>
    <w:rsid w:val="00CC1343"/>
    <w:rsid w:val="00CC1BA7"/>
    <w:rsid w:val="00CC20F8"/>
    <w:rsid w:val="00CC2DC4"/>
    <w:rsid w:val="00CC312A"/>
    <w:rsid w:val="00CC3D89"/>
    <w:rsid w:val="00CC3F0D"/>
    <w:rsid w:val="00CC72C7"/>
    <w:rsid w:val="00CC7579"/>
    <w:rsid w:val="00CD1103"/>
    <w:rsid w:val="00CD187E"/>
    <w:rsid w:val="00CD1DCE"/>
    <w:rsid w:val="00CD2885"/>
    <w:rsid w:val="00CD2F13"/>
    <w:rsid w:val="00CD32F5"/>
    <w:rsid w:val="00CD3C09"/>
    <w:rsid w:val="00CD5068"/>
    <w:rsid w:val="00CD6A1A"/>
    <w:rsid w:val="00CE02F3"/>
    <w:rsid w:val="00CE1AAB"/>
    <w:rsid w:val="00CE2BA6"/>
    <w:rsid w:val="00CE313F"/>
    <w:rsid w:val="00CE35F9"/>
    <w:rsid w:val="00CE4535"/>
    <w:rsid w:val="00CE4A15"/>
    <w:rsid w:val="00CE4E9D"/>
    <w:rsid w:val="00CE5F86"/>
    <w:rsid w:val="00CE6546"/>
    <w:rsid w:val="00CE69A6"/>
    <w:rsid w:val="00CE6D29"/>
    <w:rsid w:val="00CE6D2C"/>
    <w:rsid w:val="00CE6F39"/>
    <w:rsid w:val="00CF01D3"/>
    <w:rsid w:val="00CF0CA8"/>
    <w:rsid w:val="00CF163B"/>
    <w:rsid w:val="00CF1ED7"/>
    <w:rsid w:val="00CF23D1"/>
    <w:rsid w:val="00CF3A8F"/>
    <w:rsid w:val="00CF5004"/>
    <w:rsid w:val="00CF5709"/>
    <w:rsid w:val="00CF587A"/>
    <w:rsid w:val="00CF5B22"/>
    <w:rsid w:val="00CF68F7"/>
    <w:rsid w:val="00CF6C14"/>
    <w:rsid w:val="00CF726C"/>
    <w:rsid w:val="00CF797F"/>
    <w:rsid w:val="00D01543"/>
    <w:rsid w:val="00D018E4"/>
    <w:rsid w:val="00D01FB7"/>
    <w:rsid w:val="00D0394B"/>
    <w:rsid w:val="00D0514B"/>
    <w:rsid w:val="00D055B6"/>
    <w:rsid w:val="00D056A9"/>
    <w:rsid w:val="00D05ACD"/>
    <w:rsid w:val="00D061FC"/>
    <w:rsid w:val="00D07B93"/>
    <w:rsid w:val="00D101FC"/>
    <w:rsid w:val="00D11EE4"/>
    <w:rsid w:val="00D144AD"/>
    <w:rsid w:val="00D14861"/>
    <w:rsid w:val="00D168C0"/>
    <w:rsid w:val="00D16BCA"/>
    <w:rsid w:val="00D20669"/>
    <w:rsid w:val="00D20CCB"/>
    <w:rsid w:val="00D253AF"/>
    <w:rsid w:val="00D2544D"/>
    <w:rsid w:val="00D257FE"/>
    <w:rsid w:val="00D26D7C"/>
    <w:rsid w:val="00D27144"/>
    <w:rsid w:val="00D27BC1"/>
    <w:rsid w:val="00D27E5D"/>
    <w:rsid w:val="00D30095"/>
    <w:rsid w:val="00D3055F"/>
    <w:rsid w:val="00D30D64"/>
    <w:rsid w:val="00D31101"/>
    <w:rsid w:val="00D31D36"/>
    <w:rsid w:val="00D32B5A"/>
    <w:rsid w:val="00D33575"/>
    <w:rsid w:val="00D3481F"/>
    <w:rsid w:val="00D3500A"/>
    <w:rsid w:val="00D35179"/>
    <w:rsid w:val="00D374DE"/>
    <w:rsid w:val="00D37AFB"/>
    <w:rsid w:val="00D43B0B"/>
    <w:rsid w:val="00D43BD4"/>
    <w:rsid w:val="00D44929"/>
    <w:rsid w:val="00D44C68"/>
    <w:rsid w:val="00D44CD7"/>
    <w:rsid w:val="00D47938"/>
    <w:rsid w:val="00D503FA"/>
    <w:rsid w:val="00D50B36"/>
    <w:rsid w:val="00D51335"/>
    <w:rsid w:val="00D51588"/>
    <w:rsid w:val="00D52AF3"/>
    <w:rsid w:val="00D5366B"/>
    <w:rsid w:val="00D54090"/>
    <w:rsid w:val="00D5585E"/>
    <w:rsid w:val="00D56C46"/>
    <w:rsid w:val="00D57381"/>
    <w:rsid w:val="00D57D7A"/>
    <w:rsid w:val="00D603C0"/>
    <w:rsid w:val="00D605D8"/>
    <w:rsid w:val="00D608FD"/>
    <w:rsid w:val="00D60CC9"/>
    <w:rsid w:val="00D61223"/>
    <w:rsid w:val="00D6137C"/>
    <w:rsid w:val="00D616C7"/>
    <w:rsid w:val="00D621BC"/>
    <w:rsid w:val="00D62FD2"/>
    <w:rsid w:val="00D639A8"/>
    <w:rsid w:val="00D708C6"/>
    <w:rsid w:val="00D729F5"/>
    <w:rsid w:val="00D7395B"/>
    <w:rsid w:val="00D74E46"/>
    <w:rsid w:val="00D7500B"/>
    <w:rsid w:val="00D760DD"/>
    <w:rsid w:val="00D80339"/>
    <w:rsid w:val="00D8097E"/>
    <w:rsid w:val="00D80FBA"/>
    <w:rsid w:val="00D83E73"/>
    <w:rsid w:val="00D83ED0"/>
    <w:rsid w:val="00D856FE"/>
    <w:rsid w:val="00D860E4"/>
    <w:rsid w:val="00D86825"/>
    <w:rsid w:val="00D90D0C"/>
    <w:rsid w:val="00D91C41"/>
    <w:rsid w:val="00D93347"/>
    <w:rsid w:val="00D95E98"/>
    <w:rsid w:val="00DA0097"/>
    <w:rsid w:val="00DA09E7"/>
    <w:rsid w:val="00DA0BD1"/>
    <w:rsid w:val="00DA282D"/>
    <w:rsid w:val="00DA2D5F"/>
    <w:rsid w:val="00DA4E81"/>
    <w:rsid w:val="00DA5DD8"/>
    <w:rsid w:val="00DA77F6"/>
    <w:rsid w:val="00DB01F0"/>
    <w:rsid w:val="00DB14BE"/>
    <w:rsid w:val="00DB29B5"/>
    <w:rsid w:val="00DB2E75"/>
    <w:rsid w:val="00DB3A8B"/>
    <w:rsid w:val="00DB4CA4"/>
    <w:rsid w:val="00DB4D99"/>
    <w:rsid w:val="00DB6221"/>
    <w:rsid w:val="00DB6541"/>
    <w:rsid w:val="00DB6813"/>
    <w:rsid w:val="00DB7ADF"/>
    <w:rsid w:val="00DC08A2"/>
    <w:rsid w:val="00DC13F0"/>
    <w:rsid w:val="00DC256F"/>
    <w:rsid w:val="00DC262F"/>
    <w:rsid w:val="00DC26F4"/>
    <w:rsid w:val="00DC31C2"/>
    <w:rsid w:val="00DC4AF6"/>
    <w:rsid w:val="00DC50C3"/>
    <w:rsid w:val="00DC6168"/>
    <w:rsid w:val="00DC67D8"/>
    <w:rsid w:val="00DC7478"/>
    <w:rsid w:val="00DC7C1B"/>
    <w:rsid w:val="00DD0D38"/>
    <w:rsid w:val="00DD0E49"/>
    <w:rsid w:val="00DD155D"/>
    <w:rsid w:val="00DD42AF"/>
    <w:rsid w:val="00DD47E6"/>
    <w:rsid w:val="00DD57BA"/>
    <w:rsid w:val="00DD6D21"/>
    <w:rsid w:val="00DE0FC6"/>
    <w:rsid w:val="00DE125C"/>
    <w:rsid w:val="00DE16BA"/>
    <w:rsid w:val="00DE2268"/>
    <w:rsid w:val="00DE527E"/>
    <w:rsid w:val="00DE68E5"/>
    <w:rsid w:val="00DE7D92"/>
    <w:rsid w:val="00DF2099"/>
    <w:rsid w:val="00DF28E1"/>
    <w:rsid w:val="00DF3328"/>
    <w:rsid w:val="00DF34F1"/>
    <w:rsid w:val="00DF6E99"/>
    <w:rsid w:val="00E008A8"/>
    <w:rsid w:val="00E00EBB"/>
    <w:rsid w:val="00E0183E"/>
    <w:rsid w:val="00E01929"/>
    <w:rsid w:val="00E024B5"/>
    <w:rsid w:val="00E04880"/>
    <w:rsid w:val="00E05507"/>
    <w:rsid w:val="00E06996"/>
    <w:rsid w:val="00E079CB"/>
    <w:rsid w:val="00E07AC9"/>
    <w:rsid w:val="00E101C3"/>
    <w:rsid w:val="00E1269E"/>
    <w:rsid w:val="00E12EE1"/>
    <w:rsid w:val="00E13EE7"/>
    <w:rsid w:val="00E147D3"/>
    <w:rsid w:val="00E15396"/>
    <w:rsid w:val="00E15E93"/>
    <w:rsid w:val="00E17B05"/>
    <w:rsid w:val="00E206E7"/>
    <w:rsid w:val="00E2199B"/>
    <w:rsid w:val="00E21B23"/>
    <w:rsid w:val="00E2353A"/>
    <w:rsid w:val="00E24AB6"/>
    <w:rsid w:val="00E269A8"/>
    <w:rsid w:val="00E271FE"/>
    <w:rsid w:val="00E27A31"/>
    <w:rsid w:val="00E27F45"/>
    <w:rsid w:val="00E30C39"/>
    <w:rsid w:val="00E30F06"/>
    <w:rsid w:val="00E31BB1"/>
    <w:rsid w:val="00E32915"/>
    <w:rsid w:val="00E34E8D"/>
    <w:rsid w:val="00E361B9"/>
    <w:rsid w:val="00E363B8"/>
    <w:rsid w:val="00E42587"/>
    <w:rsid w:val="00E426B8"/>
    <w:rsid w:val="00E43095"/>
    <w:rsid w:val="00E437DC"/>
    <w:rsid w:val="00E43897"/>
    <w:rsid w:val="00E45548"/>
    <w:rsid w:val="00E469AA"/>
    <w:rsid w:val="00E46D65"/>
    <w:rsid w:val="00E4796C"/>
    <w:rsid w:val="00E533AE"/>
    <w:rsid w:val="00E53F4C"/>
    <w:rsid w:val="00E543C1"/>
    <w:rsid w:val="00E55945"/>
    <w:rsid w:val="00E56119"/>
    <w:rsid w:val="00E60E83"/>
    <w:rsid w:val="00E61EB2"/>
    <w:rsid w:val="00E6368A"/>
    <w:rsid w:val="00E63FA6"/>
    <w:rsid w:val="00E64A02"/>
    <w:rsid w:val="00E65014"/>
    <w:rsid w:val="00E65DEF"/>
    <w:rsid w:val="00E66498"/>
    <w:rsid w:val="00E6681F"/>
    <w:rsid w:val="00E70778"/>
    <w:rsid w:val="00E70BAD"/>
    <w:rsid w:val="00E70F5B"/>
    <w:rsid w:val="00E70F9B"/>
    <w:rsid w:val="00E71262"/>
    <w:rsid w:val="00E7230A"/>
    <w:rsid w:val="00E723E4"/>
    <w:rsid w:val="00E74174"/>
    <w:rsid w:val="00E74ABC"/>
    <w:rsid w:val="00E75825"/>
    <w:rsid w:val="00E772A7"/>
    <w:rsid w:val="00E809E7"/>
    <w:rsid w:val="00E80A4E"/>
    <w:rsid w:val="00E80AF8"/>
    <w:rsid w:val="00E8584C"/>
    <w:rsid w:val="00E87631"/>
    <w:rsid w:val="00E87B20"/>
    <w:rsid w:val="00E90A5A"/>
    <w:rsid w:val="00E9151A"/>
    <w:rsid w:val="00E9157E"/>
    <w:rsid w:val="00E929E4"/>
    <w:rsid w:val="00E93573"/>
    <w:rsid w:val="00E937EC"/>
    <w:rsid w:val="00E93BFD"/>
    <w:rsid w:val="00E943B1"/>
    <w:rsid w:val="00E95887"/>
    <w:rsid w:val="00E96B4E"/>
    <w:rsid w:val="00E97712"/>
    <w:rsid w:val="00E97784"/>
    <w:rsid w:val="00EA0700"/>
    <w:rsid w:val="00EA24A1"/>
    <w:rsid w:val="00EA2EEB"/>
    <w:rsid w:val="00EA2FDE"/>
    <w:rsid w:val="00EA3002"/>
    <w:rsid w:val="00EA3784"/>
    <w:rsid w:val="00EA3CAE"/>
    <w:rsid w:val="00EA3FE4"/>
    <w:rsid w:val="00EA42FD"/>
    <w:rsid w:val="00EA5DB2"/>
    <w:rsid w:val="00EA6A8E"/>
    <w:rsid w:val="00EA7F9D"/>
    <w:rsid w:val="00EB05AC"/>
    <w:rsid w:val="00EB08A7"/>
    <w:rsid w:val="00EB3513"/>
    <w:rsid w:val="00EB62C0"/>
    <w:rsid w:val="00EB7EFF"/>
    <w:rsid w:val="00EC0115"/>
    <w:rsid w:val="00EC0917"/>
    <w:rsid w:val="00EC0937"/>
    <w:rsid w:val="00EC1D85"/>
    <w:rsid w:val="00EC7F51"/>
    <w:rsid w:val="00ED05E9"/>
    <w:rsid w:val="00ED13D7"/>
    <w:rsid w:val="00ED1D71"/>
    <w:rsid w:val="00ED3796"/>
    <w:rsid w:val="00ED40DD"/>
    <w:rsid w:val="00ED6427"/>
    <w:rsid w:val="00ED678F"/>
    <w:rsid w:val="00ED6E6F"/>
    <w:rsid w:val="00ED7216"/>
    <w:rsid w:val="00ED7B3E"/>
    <w:rsid w:val="00EE0417"/>
    <w:rsid w:val="00EE22B0"/>
    <w:rsid w:val="00EE2340"/>
    <w:rsid w:val="00EE2FAD"/>
    <w:rsid w:val="00EE3D05"/>
    <w:rsid w:val="00EE5692"/>
    <w:rsid w:val="00EE629A"/>
    <w:rsid w:val="00EE67D1"/>
    <w:rsid w:val="00EE6BAD"/>
    <w:rsid w:val="00EF081B"/>
    <w:rsid w:val="00EF1A3E"/>
    <w:rsid w:val="00EF23C2"/>
    <w:rsid w:val="00EF2E95"/>
    <w:rsid w:val="00EF3606"/>
    <w:rsid w:val="00EF4B43"/>
    <w:rsid w:val="00EF5265"/>
    <w:rsid w:val="00EF598E"/>
    <w:rsid w:val="00EF74B1"/>
    <w:rsid w:val="00EF78AD"/>
    <w:rsid w:val="00F008C3"/>
    <w:rsid w:val="00F00AB6"/>
    <w:rsid w:val="00F00BDC"/>
    <w:rsid w:val="00F03C42"/>
    <w:rsid w:val="00F03C4E"/>
    <w:rsid w:val="00F04E14"/>
    <w:rsid w:val="00F067F5"/>
    <w:rsid w:val="00F06B5F"/>
    <w:rsid w:val="00F07AEB"/>
    <w:rsid w:val="00F07DFB"/>
    <w:rsid w:val="00F126BB"/>
    <w:rsid w:val="00F12A89"/>
    <w:rsid w:val="00F140AF"/>
    <w:rsid w:val="00F146AE"/>
    <w:rsid w:val="00F14C88"/>
    <w:rsid w:val="00F16B65"/>
    <w:rsid w:val="00F20C58"/>
    <w:rsid w:val="00F21C62"/>
    <w:rsid w:val="00F22111"/>
    <w:rsid w:val="00F24F25"/>
    <w:rsid w:val="00F25C5C"/>
    <w:rsid w:val="00F26212"/>
    <w:rsid w:val="00F268E7"/>
    <w:rsid w:val="00F26F36"/>
    <w:rsid w:val="00F277B0"/>
    <w:rsid w:val="00F30502"/>
    <w:rsid w:val="00F309E6"/>
    <w:rsid w:val="00F32F97"/>
    <w:rsid w:val="00F34299"/>
    <w:rsid w:val="00F34CAD"/>
    <w:rsid w:val="00F34F84"/>
    <w:rsid w:val="00F35F97"/>
    <w:rsid w:val="00F36A4A"/>
    <w:rsid w:val="00F37116"/>
    <w:rsid w:val="00F37FE2"/>
    <w:rsid w:val="00F4101E"/>
    <w:rsid w:val="00F41708"/>
    <w:rsid w:val="00F41F1F"/>
    <w:rsid w:val="00F42EBE"/>
    <w:rsid w:val="00F45B98"/>
    <w:rsid w:val="00F4689B"/>
    <w:rsid w:val="00F5026D"/>
    <w:rsid w:val="00F51459"/>
    <w:rsid w:val="00F52368"/>
    <w:rsid w:val="00F53B3D"/>
    <w:rsid w:val="00F53FA3"/>
    <w:rsid w:val="00F543C1"/>
    <w:rsid w:val="00F54B19"/>
    <w:rsid w:val="00F54E8F"/>
    <w:rsid w:val="00F561E3"/>
    <w:rsid w:val="00F56E93"/>
    <w:rsid w:val="00F576B3"/>
    <w:rsid w:val="00F57AB0"/>
    <w:rsid w:val="00F608AC"/>
    <w:rsid w:val="00F60B6F"/>
    <w:rsid w:val="00F6399A"/>
    <w:rsid w:val="00F63B56"/>
    <w:rsid w:val="00F65D6C"/>
    <w:rsid w:val="00F67B8C"/>
    <w:rsid w:val="00F70012"/>
    <w:rsid w:val="00F720C0"/>
    <w:rsid w:val="00F7270F"/>
    <w:rsid w:val="00F72B0A"/>
    <w:rsid w:val="00F7324C"/>
    <w:rsid w:val="00F748EE"/>
    <w:rsid w:val="00F82422"/>
    <w:rsid w:val="00F83A76"/>
    <w:rsid w:val="00F8431B"/>
    <w:rsid w:val="00F85B9C"/>
    <w:rsid w:val="00F865CF"/>
    <w:rsid w:val="00F9069B"/>
    <w:rsid w:val="00F91243"/>
    <w:rsid w:val="00F91937"/>
    <w:rsid w:val="00F93C23"/>
    <w:rsid w:val="00F94482"/>
    <w:rsid w:val="00F946E1"/>
    <w:rsid w:val="00F9478A"/>
    <w:rsid w:val="00F95754"/>
    <w:rsid w:val="00F9582A"/>
    <w:rsid w:val="00F95A53"/>
    <w:rsid w:val="00F96007"/>
    <w:rsid w:val="00F96B09"/>
    <w:rsid w:val="00F97584"/>
    <w:rsid w:val="00FA0CFC"/>
    <w:rsid w:val="00FA2EE4"/>
    <w:rsid w:val="00FA4A81"/>
    <w:rsid w:val="00FA4C04"/>
    <w:rsid w:val="00FA5BB1"/>
    <w:rsid w:val="00FA60A1"/>
    <w:rsid w:val="00FA670F"/>
    <w:rsid w:val="00FA728F"/>
    <w:rsid w:val="00FA76D2"/>
    <w:rsid w:val="00FA7F7C"/>
    <w:rsid w:val="00FB3D9F"/>
    <w:rsid w:val="00FB3E83"/>
    <w:rsid w:val="00FB560C"/>
    <w:rsid w:val="00FB5FE5"/>
    <w:rsid w:val="00FB651D"/>
    <w:rsid w:val="00FB6F2F"/>
    <w:rsid w:val="00FC0D2D"/>
    <w:rsid w:val="00FC2477"/>
    <w:rsid w:val="00FC2BC9"/>
    <w:rsid w:val="00FC4877"/>
    <w:rsid w:val="00FC4B79"/>
    <w:rsid w:val="00FC51E7"/>
    <w:rsid w:val="00FC5677"/>
    <w:rsid w:val="00FC58DC"/>
    <w:rsid w:val="00FC6B34"/>
    <w:rsid w:val="00FC7BB8"/>
    <w:rsid w:val="00FD10D9"/>
    <w:rsid w:val="00FD1566"/>
    <w:rsid w:val="00FD16BA"/>
    <w:rsid w:val="00FD1CCF"/>
    <w:rsid w:val="00FD2294"/>
    <w:rsid w:val="00FD304F"/>
    <w:rsid w:val="00FD4DB5"/>
    <w:rsid w:val="00FD6836"/>
    <w:rsid w:val="00FD7102"/>
    <w:rsid w:val="00FD759F"/>
    <w:rsid w:val="00FE1231"/>
    <w:rsid w:val="00FE1542"/>
    <w:rsid w:val="00FE222D"/>
    <w:rsid w:val="00FE364D"/>
    <w:rsid w:val="00FE3884"/>
    <w:rsid w:val="00FE50EC"/>
    <w:rsid w:val="00FE7E43"/>
    <w:rsid w:val="00FF0422"/>
    <w:rsid w:val="00FF0AE4"/>
    <w:rsid w:val="00FF0F39"/>
    <w:rsid w:val="00FF18AC"/>
    <w:rsid w:val="00FF37B5"/>
    <w:rsid w:val="00FF37FE"/>
    <w:rsid w:val="00FF4632"/>
    <w:rsid w:val="00FF4742"/>
    <w:rsid w:val="00FF567B"/>
    <w:rsid w:val="00FF58A2"/>
    <w:rsid w:val="00FF62F1"/>
    <w:rsid w:val="00FF67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locked="1"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0" w:qFormat="1"/>
    <w:lsdException w:name="Emphasis" w:locked="1"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lock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271FE"/>
    <w:pPr>
      <w:tabs>
        <w:tab w:val="left" w:pos="284"/>
        <w:tab w:val="left" w:pos="567"/>
        <w:tab w:val="left" w:pos="851"/>
        <w:tab w:val="left" w:pos="1134"/>
      </w:tabs>
      <w:jc w:val="both"/>
    </w:pPr>
    <w:rPr>
      <w:rFonts w:ascii="Arial" w:eastAsia="SimSun" w:hAnsi="Arial"/>
      <w:lang w:val="en-GB" w:eastAsia="zh-CN"/>
    </w:rPr>
  </w:style>
  <w:style w:type="paragraph" w:styleId="Heading1">
    <w:name w:val="heading 1"/>
    <w:aliases w:val="h1,clause,H1,ü1"/>
    <w:basedOn w:val="Normal"/>
    <w:next w:val="Normal"/>
    <w:link w:val="Heading1Char1"/>
    <w:qFormat/>
    <w:rsid w:val="00E271FE"/>
    <w:pPr>
      <w:keepNext/>
      <w:numPr>
        <w:numId w:val="11"/>
      </w:numPr>
      <w:tabs>
        <w:tab w:val="clear" w:pos="284"/>
        <w:tab w:val="clear" w:pos="567"/>
        <w:tab w:val="clear" w:pos="851"/>
        <w:tab w:val="clear" w:pos="1134"/>
      </w:tabs>
      <w:spacing w:before="480"/>
      <w:jc w:val="left"/>
      <w:outlineLvl w:val="0"/>
    </w:pPr>
    <w:rPr>
      <w:b/>
      <w:bCs/>
      <w:kern w:val="28"/>
      <w:sz w:val="32"/>
      <w:szCs w:val="28"/>
    </w:rPr>
  </w:style>
  <w:style w:type="paragraph" w:styleId="Heading2">
    <w:name w:val="heading 2"/>
    <w:aliases w:val="chapterHeading 2,h2,sub-clause 2,H2,ü2,H21,l2,Heading 2 Char"/>
    <w:basedOn w:val="Normal"/>
    <w:next w:val="Normal"/>
    <w:link w:val="Heading2Char2"/>
    <w:qFormat/>
    <w:rsid w:val="00E271FE"/>
    <w:pPr>
      <w:keepNext/>
      <w:numPr>
        <w:ilvl w:val="1"/>
        <w:numId w:val="11"/>
      </w:numPr>
      <w:tabs>
        <w:tab w:val="clear" w:pos="284"/>
        <w:tab w:val="clear" w:pos="567"/>
        <w:tab w:val="clear" w:pos="851"/>
        <w:tab w:val="clear" w:pos="1134"/>
      </w:tabs>
      <w:spacing w:before="360"/>
      <w:outlineLvl w:val="1"/>
    </w:pPr>
    <w:rPr>
      <w:b/>
      <w:sz w:val="28"/>
      <w:szCs w:val="24"/>
    </w:rPr>
  </w:style>
  <w:style w:type="paragraph" w:styleId="Heading3">
    <w:name w:val="heading 3"/>
    <w:aliases w:val="H3,Subparagraaf,h3,sub-clause 3,hd3,ü3,ü3 Char,Título 3 Car"/>
    <w:basedOn w:val="Normal"/>
    <w:next w:val="Normal"/>
    <w:link w:val="Heading3Char2"/>
    <w:qFormat/>
    <w:rsid w:val="00E271FE"/>
    <w:pPr>
      <w:keepNext/>
      <w:numPr>
        <w:ilvl w:val="2"/>
        <w:numId w:val="11"/>
      </w:numPr>
      <w:tabs>
        <w:tab w:val="clear" w:pos="284"/>
        <w:tab w:val="clear" w:pos="567"/>
        <w:tab w:val="clear" w:pos="992"/>
        <w:tab w:val="clear" w:pos="1134"/>
        <w:tab w:val="num" w:pos="851"/>
      </w:tabs>
      <w:spacing w:before="240"/>
      <w:ind w:left="851" w:hanging="851"/>
      <w:outlineLvl w:val="2"/>
    </w:pPr>
    <w:rPr>
      <w:b/>
      <w:sz w:val="24"/>
    </w:rPr>
  </w:style>
  <w:style w:type="paragraph" w:styleId="Heading4">
    <w:name w:val="heading 4"/>
    <w:aliases w:val="h4,sub-clause 4,H4,Block,level 4,GS_4,ASSET_heading4,EIVIS Title 4,DesignT4,DesignT4 Char,heading 4"/>
    <w:basedOn w:val="Normal"/>
    <w:next w:val="Normal"/>
    <w:link w:val="Heading4Char1"/>
    <w:qFormat/>
    <w:rsid w:val="00E271FE"/>
    <w:pPr>
      <w:keepNext/>
      <w:numPr>
        <w:ilvl w:val="3"/>
        <w:numId w:val="11"/>
      </w:numPr>
      <w:tabs>
        <w:tab w:val="clear" w:pos="284"/>
        <w:tab w:val="clear" w:pos="567"/>
        <w:tab w:val="clear" w:pos="851"/>
        <w:tab w:val="clear" w:pos="1134"/>
        <w:tab w:val="clear" w:pos="1276"/>
        <w:tab w:val="left" w:pos="992"/>
      </w:tabs>
      <w:spacing w:before="120"/>
      <w:ind w:left="992" w:hanging="992"/>
      <w:outlineLvl w:val="3"/>
    </w:pPr>
    <w:rPr>
      <w:b/>
    </w:rPr>
  </w:style>
  <w:style w:type="paragraph" w:styleId="Heading5">
    <w:name w:val="heading 5"/>
    <w:aliases w:val="H5"/>
    <w:basedOn w:val="Normal"/>
    <w:next w:val="Normal"/>
    <w:link w:val="Heading5Char1"/>
    <w:qFormat/>
    <w:rsid w:val="00E271FE"/>
    <w:pPr>
      <w:keepNext/>
      <w:numPr>
        <w:ilvl w:val="4"/>
        <w:numId w:val="11"/>
      </w:numPr>
      <w:tabs>
        <w:tab w:val="clear" w:pos="284"/>
        <w:tab w:val="clear" w:pos="567"/>
        <w:tab w:val="clear" w:pos="851"/>
        <w:tab w:val="clear" w:pos="1559"/>
      </w:tabs>
      <w:spacing w:before="120"/>
      <w:ind w:left="1134" w:hanging="1134"/>
      <w:jc w:val="left"/>
      <w:outlineLvl w:val="4"/>
    </w:pPr>
    <w:rPr>
      <w:i/>
    </w:rPr>
  </w:style>
  <w:style w:type="paragraph" w:styleId="Heading6">
    <w:name w:val="heading 6"/>
    <w:aliases w:val="H6"/>
    <w:basedOn w:val="Normal"/>
    <w:next w:val="Normal"/>
    <w:link w:val="Heading6Char1"/>
    <w:qFormat/>
    <w:rsid w:val="00E271FE"/>
    <w:pPr>
      <w:keepNext/>
      <w:tabs>
        <w:tab w:val="clear" w:pos="284"/>
        <w:tab w:val="clear" w:pos="567"/>
        <w:tab w:val="clear" w:pos="851"/>
        <w:tab w:val="clear" w:pos="1134"/>
        <w:tab w:val="num" w:pos="1152"/>
      </w:tabs>
      <w:spacing w:before="120"/>
      <w:ind w:left="1152" w:hanging="1152"/>
      <w:jc w:val="left"/>
      <w:outlineLvl w:val="5"/>
    </w:pPr>
    <w:rPr>
      <w:rFonts w:eastAsia="Times New Roman"/>
      <w:bCs/>
      <w:i/>
      <w:lang w:eastAsia="it-IT"/>
    </w:rPr>
  </w:style>
  <w:style w:type="paragraph" w:styleId="Heading7">
    <w:name w:val="heading 7"/>
    <w:basedOn w:val="Normal"/>
    <w:next w:val="Normal"/>
    <w:link w:val="Heading7Char1"/>
    <w:qFormat/>
    <w:rsid w:val="00E271FE"/>
    <w:pPr>
      <w:tabs>
        <w:tab w:val="clear" w:pos="284"/>
        <w:tab w:val="clear" w:pos="567"/>
        <w:tab w:val="clear" w:pos="851"/>
        <w:tab w:val="clear" w:pos="1134"/>
        <w:tab w:val="num" w:pos="1296"/>
      </w:tabs>
      <w:spacing w:before="240" w:after="60"/>
      <w:ind w:left="1296" w:hanging="1296"/>
      <w:outlineLvl w:val="6"/>
    </w:pPr>
    <w:rPr>
      <w:rFonts w:ascii="Times New Roman" w:eastAsia="Times New Roman" w:hAnsi="Times New Roman"/>
      <w:sz w:val="24"/>
      <w:szCs w:val="24"/>
      <w:lang w:eastAsia="it-IT"/>
    </w:rPr>
  </w:style>
  <w:style w:type="paragraph" w:styleId="Heading8">
    <w:name w:val="heading 8"/>
    <w:basedOn w:val="Normal"/>
    <w:next w:val="Normal"/>
    <w:link w:val="Heading8Char1"/>
    <w:qFormat/>
    <w:rsid w:val="00E271FE"/>
    <w:pPr>
      <w:tabs>
        <w:tab w:val="clear" w:pos="284"/>
        <w:tab w:val="clear" w:pos="567"/>
        <w:tab w:val="clear" w:pos="851"/>
        <w:tab w:val="clear" w:pos="1134"/>
        <w:tab w:val="num" w:pos="1440"/>
      </w:tabs>
      <w:spacing w:before="240" w:after="60"/>
      <w:ind w:left="1440" w:hanging="1440"/>
      <w:outlineLvl w:val="7"/>
    </w:pPr>
    <w:rPr>
      <w:rFonts w:ascii="Times New Roman" w:eastAsia="Times New Roman" w:hAnsi="Times New Roman"/>
      <w:i/>
      <w:iCs/>
      <w:sz w:val="24"/>
      <w:szCs w:val="24"/>
      <w:lang w:eastAsia="it-IT"/>
    </w:rPr>
  </w:style>
  <w:style w:type="paragraph" w:styleId="Heading9">
    <w:name w:val="heading 9"/>
    <w:basedOn w:val="Normal"/>
    <w:next w:val="Normal"/>
    <w:link w:val="Heading9Char1"/>
    <w:qFormat/>
    <w:rsid w:val="00E271FE"/>
    <w:pPr>
      <w:tabs>
        <w:tab w:val="clear" w:pos="284"/>
        <w:tab w:val="clear" w:pos="567"/>
        <w:tab w:val="clear" w:pos="851"/>
        <w:tab w:val="clear" w:pos="1134"/>
        <w:tab w:val="num" w:pos="1584"/>
      </w:tabs>
      <w:spacing w:before="240" w:after="60"/>
      <w:ind w:left="1584" w:hanging="1584"/>
      <w:outlineLvl w:val="8"/>
    </w:pPr>
    <w:rPr>
      <w:rFonts w:eastAsia="Times New Roman" w:cs="Arial"/>
      <w:sz w:val="22"/>
      <w:szCs w:val="22"/>
      <w:lang w:eastAsia="it-I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lause Char,H1 Char,ü1 Char"/>
    <w:rsid w:val="00E11E10"/>
    <w:rPr>
      <w:rFonts w:ascii="Cambria" w:eastAsia="Times New Roman" w:hAnsi="Cambria" w:cs="Times New Roman"/>
      <w:b/>
      <w:bCs/>
      <w:kern w:val="32"/>
      <w:sz w:val="32"/>
      <w:szCs w:val="32"/>
      <w:lang w:val="en-GB"/>
    </w:rPr>
  </w:style>
  <w:style w:type="character" w:customStyle="1" w:styleId="Heading2Char1">
    <w:name w:val="Heading 2 Char1"/>
    <w:aliases w:val="chapterHeading 2 Char,h2 Char,sub-clause 2 Char,H2 Char,ü2 Char,H21 Char,l2 Char,Heading 2 Char Char"/>
    <w:rsid w:val="00E11E10"/>
    <w:rPr>
      <w:rFonts w:ascii="Cambria" w:eastAsia="Times New Roman" w:hAnsi="Cambria" w:cs="Times New Roman"/>
      <w:b/>
      <w:bCs/>
      <w:i/>
      <w:iCs/>
      <w:sz w:val="28"/>
      <w:szCs w:val="28"/>
      <w:lang w:val="en-GB"/>
    </w:rPr>
  </w:style>
  <w:style w:type="character" w:customStyle="1" w:styleId="Heading3Char">
    <w:name w:val="Heading 3 Char"/>
    <w:aliases w:val="H3 Char,Subparagraaf Char,h3 Char,sub-clause 3 Char,hd3 Char,ü3 Char1,ü3 Char Char,Título 3 Car Char"/>
    <w:rsid w:val="00E11E10"/>
    <w:rPr>
      <w:rFonts w:ascii="Cambria" w:eastAsia="Times New Roman" w:hAnsi="Cambria" w:cs="Times New Roman"/>
      <w:b/>
      <w:bCs/>
      <w:sz w:val="26"/>
      <w:szCs w:val="26"/>
      <w:lang w:val="en-GB"/>
    </w:rPr>
  </w:style>
  <w:style w:type="character" w:customStyle="1" w:styleId="Heading4Char">
    <w:name w:val="Heading 4 Char"/>
    <w:aliases w:val="h4 Char,sub-clause 4 Char,H4 Char,Block Char,level 4 Char,GS_4 Char,ASSET_heading4 Char,EIVIS Title 4 Char,DesignT4 Char1,DesignT4 Char Char,heading 4 Char"/>
    <w:rsid w:val="00E11E10"/>
    <w:rPr>
      <w:rFonts w:ascii="Calibri" w:eastAsia="Times New Roman" w:hAnsi="Calibri" w:cs="Times New Roman"/>
      <w:b/>
      <w:bCs/>
      <w:sz w:val="28"/>
      <w:szCs w:val="28"/>
      <w:lang w:val="en-GB"/>
    </w:rPr>
  </w:style>
  <w:style w:type="character" w:customStyle="1" w:styleId="Heading5Char">
    <w:name w:val="Heading 5 Char"/>
    <w:aliases w:val="H5 Char"/>
    <w:uiPriority w:val="9"/>
    <w:locked/>
    <w:rsid w:val="00FF37FE"/>
    <w:rPr>
      <w:rFonts w:ascii="Arial" w:eastAsia="SimSun" w:hAnsi="Arial"/>
      <w:i/>
      <w:lang w:val="en-US" w:eastAsia="zh-CN"/>
    </w:rPr>
  </w:style>
  <w:style w:type="character" w:customStyle="1" w:styleId="Heading6Char">
    <w:name w:val="Heading 6 Char"/>
    <w:aliases w:val="H6 Char"/>
    <w:uiPriority w:val="99"/>
    <w:locked/>
    <w:rsid w:val="00FF37FE"/>
    <w:rPr>
      <w:rFonts w:ascii="Arial" w:hAnsi="Arial"/>
      <w:i/>
      <w:lang w:eastAsia="it-IT"/>
    </w:rPr>
  </w:style>
  <w:style w:type="character" w:customStyle="1" w:styleId="Heading7Char">
    <w:name w:val="Heading 7 Char"/>
    <w:uiPriority w:val="99"/>
    <w:locked/>
    <w:rsid w:val="00FF37FE"/>
    <w:rPr>
      <w:rFonts w:cs="Times New Roman"/>
      <w:sz w:val="24"/>
      <w:szCs w:val="24"/>
      <w:lang w:eastAsia="it-IT"/>
    </w:rPr>
  </w:style>
  <w:style w:type="character" w:customStyle="1" w:styleId="Heading8Char">
    <w:name w:val="Heading 8 Char"/>
    <w:uiPriority w:val="99"/>
    <w:locked/>
    <w:rsid w:val="00FF37FE"/>
    <w:rPr>
      <w:rFonts w:cs="Times New Roman"/>
      <w:i/>
      <w:iCs/>
      <w:sz w:val="24"/>
      <w:szCs w:val="24"/>
      <w:lang w:eastAsia="it-IT"/>
    </w:rPr>
  </w:style>
  <w:style w:type="character" w:customStyle="1" w:styleId="Heading9Char">
    <w:name w:val="Heading 9 Char"/>
    <w:uiPriority w:val="99"/>
    <w:locked/>
    <w:rsid w:val="00FF37FE"/>
    <w:rPr>
      <w:rFonts w:ascii="Arial" w:hAnsi="Arial" w:cs="Arial"/>
      <w:sz w:val="22"/>
      <w:szCs w:val="22"/>
      <w:lang w:eastAsia="it-IT"/>
    </w:rPr>
  </w:style>
  <w:style w:type="character" w:customStyle="1" w:styleId="Heading1Char1">
    <w:name w:val="Heading 1 Char1"/>
    <w:aliases w:val="h1 Char1,clause Char1,H1 Char1,ü1 Char1"/>
    <w:link w:val="Heading1"/>
    <w:locked/>
    <w:rsid w:val="00A31DD0"/>
    <w:rPr>
      <w:rFonts w:ascii="Arial" w:eastAsia="SimSun" w:hAnsi="Arial"/>
      <w:b/>
      <w:bCs/>
      <w:kern w:val="28"/>
      <w:sz w:val="32"/>
      <w:szCs w:val="28"/>
      <w:lang w:val="en-GB" w:eastAsia="zh-CN"/>
    </w:rPr>
  </w:style>
  <w:style w:type="character" w:customStyle="1" w:styleId="Heading3Char2">
    <w:name w:val="Heading 3 Char2"/>
    <w:aliases w:val="H3 Char2,Subparagraaf Char2,h3 Char2,sub-clause 3 Char2,hd3 Char2,ü3 Char2,ü3 Char Char1,Título 3 Car Char2"/>
    <w:link w:val="Heading3"/>
    <w:locked/>
    <w:rsid w:val="001E5344"/>
    <w:rPr>
      <w:rFonts w:ascii="Arial" w:eastAsia="SimSun" w:hAnsi="Arial"/>
      <w:b/>
      <w:sz w:val="24"/>
      <w:lang w:val="en-GB" w:eastAsia="zh-CN"/>
    </w:rPr>
  </w:style>
  <w:style w:type="character" w:styleId="Hyperlink">
    <w:name w:val="Hyperlink"/>
    <w:uiPriority w:val="99"/>
    <w:rsid w:val="00E271FE"/>
    <w:rPr>
      <w:i/>
      <w:color w:val="auto"/>
      <w:u w:val="none"/>
    </w:rPr>
  </w:style>
  <w:style w:type="paragraph" w:styleId="Header">
    <w:name w:val="header"/>
    <w:basedOn w:val="Normal"/>
    <w:link w:val="HeaderChar2"/>
    <w:rsid w:val="00E271FE"/>
    <w:pPr>
      <w:tabs>
        <w:tab w:val="clear" w:pos="284"/>
        <w:tab w:val="clear" w:pos="567"/>
        <w:tab w:val="clear" w:pos="851"/>
        <w:tab w:val="clear" w:pos="1134"/>
        <w:tab w:val="center" w:pos="4536"/>
        <w:tab w:val="right" w:pos="7938"/>
        <w:tab w:val="right" w:pos="9072"/>
      </w:tabs>
      <w:spacing w:line="360" w:lineRule="auto"/>
    </w:pPr>
  </w:style>
  <w:style w:type="character" w:customStyle="1" w:styleId="HeaderChar">
    <w:name w:val="Header Char"/>
    <w:locked/>
    <w:rsid w:val="00FF37FE"/>
    <w:rPr>
      <w:rFonts w:ascii="Arial" w:eastAsia="SimSun" w:hAnsi="Arial"/>
      <w:lang w:eastAsia="zh-CN"/>
    </w:rPr>
  </w:style>
  <w:style w:type="character" w:customStyle="1" w:styleId="HeaderChar1">
    <w:name w:val="Header Char1"/>
    <w:uiPriority w:val="99"/>
    <w:locked/>
    <w:rsid w:val="00AE464A"/>
    <w:rPr>
      <w:rFonts w:ascii="Arial" w:eastAsia="SimSun" w:hAnsi="Arial"/>
      <w:lang w:eastAsia="zh-CN"/>
    </w:rPr>
  </w:style>
  <w:style w:type="paragraph" w:styleId="Footer">
    <w:name w:val="footer"/>
    <w:basedOn w:val="Normal"/>
    <w:link w:val="FooterChar1"/>
    <w:rsid w:val="00E271FE"/>
    <w:pPr>
      <w:tabs>
        <w:tab w:val="clear" w:pos="284"/>
        <w:tab w:val="clear" w:pos="567"/>
        <w:tab w:val="clear" w:pos="851"/>
        <w:tab w:val="clear" w:pos="1134"/>
        <w:tab w:val="center" w:pos="4536"/>
        <w:tab w:val="right" w:pos="9072"/>
      </w:tabs>
    </w:pPr>
  </w:style>
  <w:style w:type="character" w:customStyle="1" w:styleId="FooterChar">
    <w:name w:val="Footer Char"/>
    <w:uiPriority w:val="99"/>
    <w:locked/>
    <w:rsid w:val="00FF37FE"/>
    <w:rPr>
      <w:rFonts w:ascii="Arial" w:eastAsia="SimSun" w:hAnsi="Arial"/>
      <w:lang w:eastAsia="zh-CN"/>
    </w:rPr>
  </w:style>
  <w:style w:type="paragraph" w:styleId="TOC1">
    <w:name w:val="toc 1"/>
    <w:basedOn w:val="Normal"/>
    <w:next w:val="Normal"/>
    <w:uiPriority w:val="39"/>
    <w:rsid w:val="00E271FE"/>
    <w:pPr>
      <w:tabs>
        <w:tab w:val="clear" w:pos="284"/>
        <w:tab w:val="clear" w:pos="567"/>
        <w:tab w:val="clear" w:pos="851"/>
        <w:tab w:val="clear" w:pos="1134"/>
      </w:tabs>
      <w:spacing w:before="120" w:after="120"/>
    </w:pPr>
  </w:style>
  <w:style w:type="paragraph" w:styleId="TOC2">
    <w:name w:val="toc 2"/>
    <w:basedOn w:val="Normal"/>
    <w:next w:val="Normal"/>
    <w:uiPriority w:val="39"/>
    <w:rsid w:val="00E271FE"/>
    <w:pPr>
      <w:tabs>
        <w:tab w:val="clear" w:pos="284"/>
        <w:tab w:val="clear" w:pos="567"/>
        <w:tab w:val="clear" w:pos="851"/>
        <w:tab w:val="clear" w:pos="1134"/>
      </w:tabs>
      <w:ind w:left="200"/>
    </w:pPr>
  </w:style>
  <w:style w:type="paragraph" w:styleId="TOC3">
    <w:name w:val="toc 3"/>
    <w:basedOn w:val="Normal"/>
    <w:next w:val="Normal"/>
    <w:autoRedefine/>
    <w:uiPriority w:val="39"/>
    <w:rsid w:val="00E271FE"/>
    <w:pPr>
      <w:tabs>
        <w:tab w:val="clear" w:pos="284"/>
        <w:tab w:val="clear" w:pos="567"/>
        <w:tab w:val="clear" w:pos="851"/>
        <w:tab w:val="clear" w:pos="1134"/>
      </w:tabs>
      <w:ind w:left="480"/>
    </w:pPr>
  </w:style>
  <w:style w:type="paragraph" w:styleId="TOC4">
    <w:name w:val="toc 4"/>
    <w:basedOn w:val="Normal"/>
    <w:next w:val="Normal"/>
    <w:autoRedefine/>
    <w:uiPriority w:val="39"/>
    <w:rsid w:val="008E49D7"/>
    <w:pPr>
      <w:ind w:left="600"/>
    </w:pPr>
    <w:rPr>
      <w:rFonts w:ascii="Times New Roman" w:hAnsi="Times New Roman"/>
    </w:rPr>
  </w:style>
  <w:style w:type="character" w:styleId="PageNumber">
    <w:name w:val="page number"/>
    <w:rsid w:val="00E271FE"/>
    <w:rPr>
      <w:rFonts w:cs="Times New Roman"/>
    </w:rPr>
  </w:style>
  <w:style w:type="paragraph" w:styleId="Index1">
    <w:name w:val="index 1"/>
    <w:basedOn w:val="Normal"/>
    <w:next w:val="Normal"/>
    <w:autoRedefine/>
    <w:uiPriority w:val="99"/>
    <w:semiHidden/>
    <w:rsid w:val="008E49D7"/>
    <w:pPr>
      <w:ind w:left="200" w:hanging="200"/>
    </w:pPr>
    <w:rPr>
      <w:rFonts w:ascii="Times New Roman" w:hAnsi="Times New Roman"/>
      <w:szCs w:val="21"/>
    </w:rPr>
  </w:style>
  <w:style w:type="paragraph" w:styleId="Index2">
    <w:name w:val="index 2"/>
    <w:basedOn w:val="Normal"/>
    <w:next w:val="Normal"/>
    <w:autoRedefine/>
    <w:uiPriority w:val="99"/>
    <w:rsid w:val="008E49D7"/>
    <w:pPr>
      <w:ind w:left="400" w:hanging="200"/>
    </w:pPr>
    <w:rPr>
      <w:rFonts w:ascii="Times New Roman" w:hAnsi="Times New Roman"/>
      <w:szCs w:val="21"/>
    </w:rPr>
  </w:style>
  <w:style w:type="paragraph" w:styleId="Index3">
    <w:name w:val="index 3"/>
    <w:basedOn w:val="Normal"/>
    <w:next w:val="Normal"/>
    <w:autoRedefine/>
    <w:uiPriority w:val="99"/>
    <w:semiHidden/>
    <w:rsid w:val="008E49D7"/>
    <w:pPr>
      <w:ind w:left="600" w:hanging="200"/>
    </w:pPr>
    <w:rPr>
      <w:rFonts w:ascii="Times New Roman" w:hAnsi="Times New Roman"/>
      <w:szCs w:val="21"/>
    </w:rPr>
  </w:style>
  <w:style w:type="paragraph" w:styleId="Index4">
    <w:name w:val="index 4"/>
    <w:basedOn w:val="Normal"/>
    <w:next w:val="Normal"/>
    <w:autoRedefine/>
    <w:uiPriority w:val="99"/>
    <w:semiHidden/>
    <w:rsid w:val="008E49D7"/>
    <w:pPr>
      <w:ind w:left="800" w:hanging="200"/>
    </w:pPr>
    <w:rPr>
      <w:rFonts w:ascii="Times New Roman" w:hAnsi="Times New Roman"/>
      <w:szCs w:val="21"/>
    </w:rPr>
  </w:style>
  <w:style w:type="paragraph" w:styleId="Index5">
    <w:name w:val="index 5"/>
    <w:basedOn w:val="Normal"/>
    <w:next w:val="Normal"/>
    <w:autoRedefine/>
    <w:uiPriority w:val="99"/>
    <w:semiHidden/>
    <w:rsid w:val="008E49D7"/>
    <w:pPr>
      <w:ind w:left="1000" w:hanging="200"/>
    </w:pPr>
    <w:rPr>
      <w:rFonts w:ascii="Times New Roman" w:hAnsi="Times New Roman"/>
      <w:szCs w:val="21"/>
    </w:rPr>
  </w:style>
  <w:style w:type="paragraph" w:styleId="Index6">
    <w:name w:val="index 6"/>
    <w:basedOn w:val="Normal"/>
    <w:next w:val="Normal"/>
    <w:autoRedefine/>
    <w:uiPriority w:val="99"/>
    <w:semiHidden/>
    <w:rsid w:val="008E49D7"/>
    <w:pPr>
      <w:ind w:left="1200" w:hanging="200"/>
    </w:pPr>
    <w:rPr>
      <w:rFonts w:ascii="Times New Roman" w:hAnsi="Times New Roman"/>
      <w:szCs w:val="21"/>
    </w:rPr>
  </w:style>
  <w:style w:type="paragraph" w:styleId="Index7">
    <w:name w:val="index 7"/>
    <w:basedOn w:val="Normal"/>
    <w:next w:val="Normal"/>
    <w:autoRedefine/>
    <w:uiPriority w:val="99"/>
    <w:semiHidden/>
    <w:rsid w:val="008E49D7"/>
    <w:pPr>
      <w:ind w:left="1400" w:hanging="200"/>
    </w:pPr>
    <w:rPr>
      <w:rFonts w:ascii="Times New Roman" w:hAnsi="Times New Roman"/>
      <w:szCs w:val="21"/>
    </w:rPr>
  </w:style>
  <w:style w:type="paragraph" w:styleId="Index8">
    <w:name w:val="index 8"/>
    <w:basedOn w:val="Normal"/>
    <w:next w:val="Normal"/>
    <w:autoRedefine/>
    <w:uiPriority w:val="99"/>
    <w:semiHidden/>
    <w:rsid w:val="008E49D7"/>
    <w:pPr>
      <w:ind w:left="1600" w:hanging="200"/>
    </w:pPr>
    <w:rPr>
      <w:rFonts w:ascii="Times New Roman" w:hAnsi="Times New Roman"/>
      <w:szCs w:val="21"/>
    </w:rPr>
  </w:style>
  <w:style w:type="paragraph" w:styleId="Index9">
    <w:name w:val="index 9"/>
    <w:basedOn w:val="Normal"/>
    <w:next w:val="Normal"/>
    <w:autoRedefine/>
    <w:uiPriority w:val="99"/>
    <w:semiHidden/>
    <w:rsid w:val="008E49D7"/>
    <w:pPr>
      <w:ind w:left="1800" w:hanging="200"/>
    </w:pPr>
    <w:rPr>
      <w:rFonts w:ascii="Times New Roman" w:hAnsi="Times New Roman"/>
      <w:szCs w:val="21"/>
    </w:rPr>
  </w:style>
  <w:style w:type="paragraph" w:styleId="IndexHeading">
    <w:name w:val="index heading"/>
    <w:basedOn w:val="Normal"/>
    <w:next w:val="Index1"/>
    <w:uiPriority w:val="99"/>
    <w:semiHidden/>
    <w:rsid w:val="008E49D7"/>
    <w:pPr>
      <w:spacing w:before="240" w:after="120"/>
      <w:ind w:left="140"/>
    </w:pPr>
    <w:rPr>
      <w:b/>
      <w:bCs/>
      <w:szCs w:val="33"/>
    </w:rPr>
  </w:style>
  <w:style w:type="paragraph" w:styleId="BalloonText">
    <w:name w:val="Balloon Text"/>
    <w:basedOn w:val="Normal"/>
    <w:link w:val="BalloonTextChar1"/>
    <w:rsid w:val="008E49D7"/>
    <w:rPr>
      <w:rFonts w:ascii="Tahoma" w:hAnsi="Tahoma" w:cs="Tahoma"/>
      <w:sz w:val="16"/>
      <w:szCs w:val="16"/>
    </w:rPr>
  </w:style>
  <w:style w:type="character" w:customStyle="1" w:styleId="BalloonTextChar">
    <w:name w:val="Balloon Text Char"/>
    <w:locked/>
    <w:rsid w:val="00FF37FE"/>
    <w:rPr>
      <w:rFonts w:ascii="Tahoma" w:eastAsia="SimSun" w:hAnsi="Tahoma"/>
      <w:sz w:val="16"/>
      <w:lang w:val="en-GB" w:eastAsia="zh-CN"/>
    </w:rPr>
  </w:style>
  <w:style w:type="paragraph" w:styleId="FootnoteText">
    <w:name w:val="footnote text"/>
    <w:aliases w:val="Voetnoot tekst"/>
    <w:basedOn w:val="Normal"/>
    <w:link w:val="FootnoteTextChar1"/>
    <w:semiHidden/>
    <w:rsid w:val="00E271FE"/>
    <w:pPr>
      <w:tabs>
        <w:tab w:val="clear" w:pos="284"/>
        <w:tab w:val="clear" w:pos="567"/>
        <w:tab w:val="clear" w:pos="851"/>
        <w:tab w:val="clear" w:pos="1134"/>
      </w:tabs>
    </w:pPr>
  </w:style>
  <w:style w:type="character" w:customStyle="1" w:styleId="FootnoteTextChar">
    <w:name w:val="Footnote Text Char"/>
    <w:aliases w:val="Voetnoot tekst Char"/>
    <w:uiPriority w:val="99"/>
    <w:semiHidden/>
    <w:locked/>
    <w:rsid w:val="00FF37FE"/>
    <w:rPr>
      <w:rFonts w:ascii="Arial" w:eastAsia="SimSun" w:hAnsi="Arial"/>
      <w:lang w:eastAsia="zh-CN"/>
    </w:rPr>
  </w:style>
  <w:style w:type="character" w:styleId="FootnoteReference">
    <w:name w:val="footnote reference"/>
    <w:aliases w:val="Voetnoot verwijzing"/>
    <w:semiHidden/>
    <w:rsid w:val="00E271FE"/>
    <w:rPr>
      <w:vertAlign w:val="superscript"/>
    </w:rPr>
  </w:style>
  <w:style w:type="character" w:styleId="CommentReference">
    <w:name w:val="annotation reference"/>
    <w:rsid w:val="008E49D7"/>
    <w:rPr>
      <w:rFonts w:cs="Times New Roman"/>
      <w:sz w:val="16"/>
    </w:rPr>
  </w:style>
  <w:style w:type="paragraph" w:styleId="CommentText">
    <w:name w:val="annotation text"/>
    <w:aliases w:val="Char, Char"/>
    <w:basedOn w:val="Normal"/>
    <w:link w:val="CommentTextChar"/>
    <w:rsid w:val="008E49D7"/>
  </w:style>
  <w:style w:type="character" w:customStyle="1" w:styleId="HeaderChar2">
    <w:name w:val="Header Char2"/>
    <w:link w:val="Header"/>
    <w:uiPriority w:val="99"/>
    <w:locked/>
    <w:rsid w:val="00E271FE"/>
    <w:rPr>
      <w:rFonts w:ascii="Arial" w:eastAsia="SimSun" w:hAnsi="Arial"/>
      <w:lang w:val="en-GB" w:eastAsia="zh-CN"/>
    </w:rPr>
  </w:style>
  <w:style w:type="paragraph" w:styleId="CommentSubject">
    <w:name w:val="annotation subject"/>
    <w:aliases w:val="Car"/>
    <w:basedOn w:val="CommentText"/>
    <w:next w:val="CommentText"/>
    <w:link w:val="CommentSubjectChar2"/>
    <w:rsid w:val="008E49D7"/>
    <w:rPr>
      <w:b/>
      <w:bCs/>
    </w:rPr>
  </w:style>
  <w:style w:type="character" w:customStyle="1" w:styleId="CommentSubjectChar">
    <w:name w:val="Comment Subject Char"/>
    <w:aliases w:val="Car Char"/>
    <w:rsid w:val="00E11E10"/>
    <w:rPr>
      <w:rFonts w:ascii="Arial" w:eastAsia="SimSun" w:hAnsi="Arial"/>
      <w:b/>
      <w:bCs/>
      <w:sz w:val="20"/>
      <w:szCs w:val="20"/>
      <w:lang w:val="en-GB" w:eastAsia="zh-CN"/>
    </w:rPr>
  </w:style>
  <w:style w:type="paragraph" w:styleId="NormalWeb">
    <w:name w:val="Normal (Web)"/>
    <w:basedOn w:val="Normal"/>
    <w:uiPriority w:val="99"/>
    <w:rsid w:val="008E49D7"/>
    <w:pPr>
      <w:spacing w:before="100" w:beforeAutospacing="1" w:after="100" w:afterAutospacing="1"/>
    </w:pPr>
    <w:rPr>
      <w:rFonts w:ascii="Verdana" w:hAnsi="Verdana"/>
      <w:color w:val="000066"/>
      <w:sz w:val="16"/>
      <w:szCs w:val="16"/>
      <w:lang w:val="en-US"/>
    </w:rPr>
  </w:style>
  <w:style w:type="character" w:styleId="Emphasis">
    <w:name w:val="Emphasis"/>
    <w:qFormat/>
    <w:rsid w:val="00F63B56"/>
    <w:rPr>
      <w:rFonts w:cs="Times New Roman"/>
      <w:i/>
    </w:rPr>
  </w:style>
  <w:style w:type="character" w:customStyle="1" w:styleId="b1">
    <w:name w:val="b1"/>
    <w:uiPriority w:val="99"/>
    <w:rsid w:val="008E49D7"/>
    <w:rPr>
      <w:rFonts w:ascii="Verdana" w:hAnsi="Verdana"/>
      <w:b/>
      <w:color w:val="003272"/>
      <w:sz w:val="16"/>
    </w:rPr>
  </w:style>
  <w:style w:type="character" w:styleId="Strong">
    <w:name w:val="Strong"/>
    <w:qFormat/>
    <w:rsid w:val="008E49D7"/>
    <w:rPr>
      <w:rFonts w:cs="Times New Roman"/>
      <w:b/>
    </w:rPr>
  </w:style>
  <w:style w:type="character" w:styleId="FollowedHyperlink">
    <w:name w:val="FollowedHyperlink"/>
    <w:uiPriority w:val="99"/>
    <w:rsid w:val="008E49D7"/>
    <w:rPr>
      <w:rFonts w:cs="Times New Roman"/>
      <w:color w:val="800080"/>
      <w:u w:val="single"/>
    </w:rPr>
  </w:style>
  <w:style w:type="paragraph" w:styleId="BodyText2">
    <w:name w:val="Body Text 2"/>
    <w:basedOn w:val="Normal"/>
    <w:link w:val="BodyText2Char"/>
    <w:uiPriority w:val="99"/>
    <w:rsid w:val="008E49D7"/>
    <w:rPr>
      <w:rFonts w:cs="Arial"/>
      <w:color w:val="663333"/>
      <w:szCs w:val="16"/>
      <w:lang w:val="it-IT"/>
    </w:rPr>
  </w:style>
  <w:style w:type="character" w:customStyle="1" w:styleId="BodyText2Char">
    <w:name w:val="Body Text 2 Char"/>
    <w:link w:val="BodyText2"/>
    <w:uiPriority w:val="99"/>
    <w:semiHidden/>
    <w:rsid w:val="00E11E10"/>
    <w:rPr>
      <w:rFonts w:ascii="Arial" w:eastAsia="SimSun" w:hAnsi="Arial"/>
      <w:sz w:val="20"/>
      <w:szCs w:val="20"/>
      <w:lang w:val="en-GB"/>
    </w:rPr>
  </w:style>
  <w:style w:type="paragraph" w:styleId="BodyText3">
    <w:name w:val="Body Text 3"/>
    <w:basedOn w:val="Normal"/>
    <w:link w:val="BodyText3Char"/>
    <w:uiPriority w:val="99"/>
    <w:rsid w:val="008E49D7"/>
    <w:rPr>
      <w:rFonts w:cs="Arial"/>
      <w:color w:val="FF0000"/>
      <w:lang w:val="en-US"/>
    </w:rPr>
  </w:style>
  <w:style w:type="character" w:customStyle="1" w:styleId="BodyText3Char">
    <w:name w:val="Body Text 3 Char"/>
    <w:link w:val="BodyText3"/>
    <w:uiPriority w:val="99"/>
    <w:semiHidden/>
    <w:rsid w:val="00E11E10"/>
    <w:rPr>
      <w:rFonts w:ascii="Arial" w:eastAsia="SimSun" w:hAnsi="Arial"/>
      <w:sz w:val="16"/>
      <w:szCs w:val="16"/>
      <w:lang w:val="en-GB"/>
    </w:rPr>
  </w:style>
  <w:style w:type="paragraph" w:styleId="BodyTextIndent">
    <w:name w:val="Body Text Indent"/>
    <w:basedOn w:val="Normal"/>
    <w:link w:val="BodyTextIndentChar2"/>
    <w:rsid w:val="00E271FE"/>
  </w:style>
  <w:style w:type="character" w:customStyle="1" w:styleId="BodyTextIndentChar">
    <w:name w:val="Body Text Indent Char"/>
    <w:locked/>
    <w:rsid w:val="00FF37FE"/>
    <w:rPr>
      <w:rFonts w:ascii="Arial" w:eastAsia="SimSun" w:hAnsi="Arial"/>
      <w:lang w:eastAsia="zh-CN"/>
    </w:rPr>
  </w:style>
  <w:style w:type="paragraph" w:styleId="BodyTextIndent2">
    <w:name w:val="Body Text Indent 2"/>
    <w:basedOn w:val="Normal"/>
    <w:link w:val="BodyTextIndent2Char"/>
    <w:uiPriority w:val="99"/>
    <w:rsid w:val="008E49D7"/>
    <w:pPr>
      <w:ind w:left="360"/>
    </w:pPr>
    <w:rPr>
      <w:rFonts w:cs="Arial"/>
      <w:lang w:val="en-US"/>
    </w:rPr>
  </w:style>
  <w:style w:type="character" w:customStyle="1" w:styleId="BodyTextIndent2Char">
    <w:name w:val="Body Text Indent 2 Char"/>
    <w:link w:val="BodyTextIndent2"/>
    <w:uiPriority w:val="99"/>
    <w:semiHidden/>
    <w:rsid w:val="00E11E10"/>
    <w:rPr>
      <w:rFonts w:ascii="Arial" w:eastAsia="SimSun" w:hAnsi="Arial"/>
      <w:sz w:val="20"/>
      <w:szCs w:val="20"/>
      <w:lang w:val="en-GB"/>
    </w:rPr>
  </w:style>
  <w:style w:type="paragraph" w:styleId="TOC5">
    <w:name w:val="toc 5"/>
    <w:basedOn w:val="Normal"/>
    <w:next w:val="Normal"/>
    <w:autoRedefine/>
    <w:uiPriority w:val="39"/>
    <w:rsid w:val="008E49D7"/>
    <w:pPr>
      <w:ind w:left="800"/>
    </w:pPr>
    <w:rPr>
      <w:rFonts w:ascii="Times New Roman" w:hAnsi="Times New Roman"/>
    </w:rPr>
  </w:style>
  <w:style w:type="paragraph" w:styleId="TOC6">
    <w:name w:val="toc 6"/>
    <w:basedOn w:val="Normal"/>
    <w:next w:val="Normal"/>
    <w:autoRedefine/>
    <w:uiPriority w:val="39"/>
    <w:rsid w:val="008E49D7"/>
    <w:pPr>
      <w:ind w:left="1000"/>
    </w:pPr>
    <w:rPr>
      <w:rFonts w:ascii="Times New Roman" w:hAnsi="Times New Roman"/>
    </w:rPr>
  </w:style>
  <w:style w:type="paragraph" w:styleId="TOC7">
    <w:name w:val="toc 7"/>
    <w:basedOn w:val="Normal"/>
    <w:next w:val="Normal"/>
    <w:autoRedefine/>
    <w:uiPriority w:val="39"/>
    <w:rsid w:val="008E49D7"/>
    <w:pPr>
      <w:ind w:left="1200"/>
    </w:pPr>
    <w:rPr>
      <w:rFonts w:ascii="Times New Roman" w:hAnsi="Times New Roman"/>
    </w:rPr>
  </w:style>
  <w:style w:type="paragraph" w:styleId="TOC8">
    <w:name w:val="toc 8"/>
    <w:basedOn w:val="Normal"/>
    <w:next w:val="Normal"/>
    <w:autoRedefine/>
    <w:uiPriority w:val="39"/>
    <w:rsid w:val="008E49D7"/>
    <w:pPr>
      <w:ind w:left="1400"/>
    </w:pPr>
    <w:rPr>
      <w:rFonts w:ascii="Times New Roman" w:hAnsi="Times New Roman"/>
    </w:rPr>
  </w:style>
  <w:style w:type="paragraph" w:styleId="TOC9">
    <w:name w:val="toc 9"/>
    <w:basedOn w:val="Normal"/>
    <w:next w:val="Normal"/>
    <w:autoRedefine/>
    <w:uiPriority w:val="39"/>
    <w:rsid w:val="008E49D7"/>
    <w:pPr>
      <w:ind w:left="1600"/>
    </w:pPr>
    <w:rPr>
      <w:rFonts w:ascii="Times New Roman" w:hAnsi="Times New Roman"/>
    </w:rPr>
  </w:style>
  <w:style w:type="paragraph" w:styleId="BodyTextIndent3">
    <w:name w:val="Body Text Indent 3"/>
    <w:basedOn w:val="Normal"/>
    <w:link w:val="BodyTextIndent3Char"/>
    <w:uiPriority w:val="99"/>
    <w:rsid w:val="008E49D7"/>
    <w:pPr>
      <w:ind w:left="360"/>
    </w:pPr>
    <w:rPr>
      <w:rFonts w:cs="Arial"/>
      <w:i/>
      <w:iCs/>
      <w:lang w:val="en-US"/>
    </w:rPr>
  </w:style>
  <w:style w:type="character" w:customStyle="1" w:styleId="BodyTextIndent3Char">
    <w:name w:val="Body Text Indent 3 Char"/>
    <w:link w:val="BodyTextIndent3"/>
    <w:uiPriority w:val="99"/>
    <w:semiHidden/>
    <w:rsid w:val="00E11E10"/>
    <w:rPr>
      <w:rFonts w:ascii="Arial" w:eastAsia="SimSun" w:hAnsi="Arial"/>
      <w:sz w:val="16"/>
      <w:szCs w:val="16"/>
      <w:lang w:val="en-GB"/>
    </w:rPr>
  </w:style>
  <w:style w:type="paragraph" w:customStyle="1" w:styleId="List1">
    <w:name w:val="List 1"/>
    <w:basedOn w:val="Normal"/>
    <w:uiPriority w:val="99"/>
    <w:rsid w:val="008E49D7"/>
    <w:pPr>
      <w:tabs>
        <w:tab w:val="num" w:pos="360"/>
      </w:tabs>
      <w:ind w:left="360" w:hanging="360"/>
    </w:pPr>
    <w:rPr>
      <w:rFonts w:ascii="Times New Roman" w:hAnsi="Times New Roman"/>
      <w:sz w:val="24"/>
      <w:szCs w:val="24"/>
    </w:rPr>
  </w:style>
  <w:style w:type="paragraph" w:styleId="ListBullet">
    <w:name w:val="List Bullet"/>
    <w:basedOn w:val="Normal"/>
    <w:rsid w:val="00E271FE"/>
    <w:pPr>
      <w:numPr>
        <w:numId w:val="2"/>
      </w:numPr>
      <w:ind w:left="0" w:firstLine="0"/>
    </w:pPr>
  </w:style>
  <w:style w:type="character" w:customStyle="1" w:styleId="contents1">
    <w:name w:val="contents1"/>
    <w:uiPriority w:val="99"/>
    <w:rsid w:val="008E49D7"/>
    <w:rPr>
      <w:rFonts w:ascii="Arial" w:hAnsi="Arial"/>
      <w:color w:val="666666"/>
      <w:sz w:val="18"/>
    </w:rPr>
  </w:style>
  <w:style w:type="paragraph" w:styleId="BlockText">
    <w:name w:val="Block Text"/>
    <w:basedOn w:val="Normal"/>
    <w:uiPriority w:val="99"/>
    <w:rsid w:val="008E49D7"/>
    <w:pPr>
      <w:spacing w:after="60"/>
      <w:ind w:right="29"/>
    </w:pPr>
    <w:rPr>
      <w:rFonts w:ascii="font311" w:hAnsi="font311"/>
    </w:rPr>
  </w:style>
  <w:style w:type="paragraph" w:customStyle="1" w:styleId="xl31">
    <w:name w:val="xl31"/>
    <w:basedOn w:val="Normal"/>
    <w:uiPriority w:val="99"/>
    <w:rsid w:val="008E49D7"/>
    <w:pPr>
      <w:spacing w:before="100" w:after="100"/>
    </w:pPr>
    <w:rPr>
      <w:rFonts w:eastAsia="Arial Unicode MS"/>
      <w:b/>
      <w:sz w:val="24"/>
      <w:lang w:eastAsia="fr-FR"/>
    </w:rPr>
  </w:style>
  <w:style w:type="paragraph" w:customStyle="1" w:styleId="BodyTextKeep">
    <w:name w:val="Body Text Keep"/>
    <w:basedOn w:val="Normal"/>
    <w:uiPriority w:val="99"/>
    <w:rsid w:val="008E49D7"/>
    <w:pPr>
      <w:keepNext/>
      <w:overflowPunct w:val="0"/>
      <w:autoSpaceDE w:val="0"/>
      <w:autoSpaceDN w:val="0"/>
      <w:adjustRightInd w:val="0"/>
      <w:textAlignment w:val="baseline"/>
    </w:pPr>
    <w:rPr>
      <w:b/>
      <w:i/>
      <w:iCs/>
      <w:szCs w:val="24"/>
    </w:rPr>
  </w:style>
  <w:style w:type="character" w:customStyle="1" w:styleId="italic1">
    <w:name w:val="italic1"/>
    <w:uiPriority w:val="99"/>
    <w:rsid w:val="008E49D7"/>
    <w:rPr>
      <w:i/>
    </w:rPr>
  </w:style>
  <w:style w:type="paragraph" w:customStyle="1" w:styleId="tabell2">
    <w:name w:val="tabell2"/>
    <w:basedOn w:val="Normal"/>
    <w:uiPriority w:val="99"/>
    <w:rsid w:val="008E49D7"/>
    <w:rPr>
      <w:sz w:val="16"/>
      <w:lang w:val="nb-NO" w:eastAsia="nb-NO"/>
    </w:rPr>
  </w:style>
  <w:style w:type="paragraph" w:customStyle="1" w:styleId="NormalIndent1">
    <w:name w:val="Normal Indent 1"/>
    <w:basedOn w:val="Normal"/>
    <w:uiPriority w:val="99"/>
    <w:rsid w:val="008E49D7"/>
    <w:rPr>
      <w:rFonts w:ascii="Times New Roman" w:hAnsi="Times New Roman"/>
    </w:rPr>
  </w:style>
  <w:style w:type="paragraph" w:customStyle="1" w:styleId="Annex0">
    <w:name w:val="Annex"/>
    <w:basedOn w:val="Heading1"/>
    <w:next w:val="Normal"/>
    <w:rsid w:val="008E49D7"/>
    <w:pPr>
      <w:numPr>
        <w:numId w:val="0"/>
      </w:numPr>
      <w:tabs>
        <w:tab w:val="num" w:pos="432"/>
      </w:tabs>
      <w:ind w:left="432" w:hanging="432"/>
    </w:pPr>
  </w:style>
  <w:style w:type="paragraph" w:customStyle="1" w:styleId="Comment">
    <w:name w:val="Comment"/>
    <w:basedOn w:val="CommentText"/>
    <w:uiPriority w:val="99"/>
    <w:rsid w:val="008E49D7"/>
    <w:pPr>
      <w:pBdr>
        <w:top w:val="single" w:sz="4" w:space="1" w:color="0000FF" w:shadow="1"/>
        <w:left w:val="single" w:sz="4" w:space="4" w:color="0000FF" w:shadow="1"/>
        <w:bottom w:val="single" w:sz="4" w:space="1" w:color="0000FF" w:shadow="1"/>
        <w:right w:val="single" w:sz="4" w:space="4" w:color="0000FF" w:shadow="1"/>
      </w:pBdr>
      <w:spacing w:before="120" w:after="120"/>
    </w:pPr>
    <w:rPr>
      <w:color w:val="0000FF"/>
    </w:rPr>
  </w:style>
  <w:style w:type="paragraph" w:customStyle="1" w:styleId="Comments">
    <w:name w:val="Comments"/>
    <w:basedOn w:val="Normal"/>
    <w:uiPriority w:val="99"/>
    <w:rsid w:val="008E49D7"/>
  </w:style>
  <w:style w:type="paragraph" w:customStyle="1" w:styleId="Com">
    <w:name w:val="Com"/>
    <w:basedOn w:val="CommentText"/>
    <w:uiPriority w:val="99"/>
    <w:rsid w:val="008E49D7"/>
  </w:style>
  <w:style w:type="paragraph" w:customStyle="1" w:styleId="term">
    <w:name w:val="term"/>
    <w:basedOn w:val="Normal"/>
    <w:uiPriority w:val="99"/>
    <w:rsid w:val="008E49D7"/>
    <w:pPr>
      <w:tabs>
        <w:tab w:val="num" w:pos="360"/>
      </w:tabs>
      <w:ind w:left="360" w:hanging="360"/>
    </w:pPr>
    <w:rPr>
      <w:rFonts w:cs="Arial"/>
      <w:b/>
      <w:bCs/>
      <w:lang w:val="en-US"/>
    </w:rPr>
  </w:style>
  <w:style w:type="paragraph" w:customStyle="1" w:styleId="definition">
    <w:name w:val="definition"/>
    <w:basedOn w:val="Normal"/>
    <w:uiPriority w:val="99"/>
    <w:rsid w:val="008E49D7"/>
    <w:rPr>
      <w:rFonts w:cs="Arial"/>
    </w:rPr>
  </w:style>
  <w:style w:type="paragraph" w:customStyle="1" w:styleId="def">
    <w:name w:val="def"/>
    <w:basedOn w:val="definition"/>
    <w:uiPriority w:val="99"/>
    <w:rsid w:val="008E49D7"/>
    <w:rPr>
      <w:iCs/>
    </w:rPr>
  </w:style>
  <w:style w:type="paragraph" w:customStyle="1" w:styleId="opsommingstreepje">
    <w:name w:val="opsomming streepje"/>
    <w:basedOn w:val="Normal"/>
    <w:uiPriority w:val="99"/>
    <w:rsid w:val="008E49D7"/>
    <w:pPr>
      <w:overflowPunct w:val="0"/>
      <w:autoSpaceDE w:val="0"/>
      <w:autoSpaceDN w:val="0"/>
      <w:adjustRightInd w:val="0"/>
      <w:spacing w:after="240" w:line="220" w:lineRule="atLeast"/>
      <w:ind w:left="284" w:hanging="284"/>
    </w:pPr>
    <w:rPr>
      <w:rFonts w:cs="Arial"/>
    </w:rPr>
  </w:style>
  <w:style w:type="paragraph" w:customStyle="1" w:styleId="opmerking">
    <w:name w:val="opmerking"/>
    <w:basedOn w:val="Normal"/>
    <w:next w:val="Normal"/>
    <w:uiPriority w:val="99"/>
    <w:rsid w:val="008E49D7"/>
    <w:pPr>
      <w:tabs>
        <w:tab w:val="left" w:pos="1418"/>
      </w:tabs>
      <w:overflowPunct w:val="0"/>
      <w:autoSpaceDE w:val="0"/>
      <w:autoSpaceDN w:val="0"/>
      <w:adjustRightInd w:val="0"/>
      <w:spacing w:after="240" w:line="220" w:lineRule="atLeast"/>
    </w:pPr>
    <w:rPr>
      <w:rFonts w:cs="Arial"/>
      <w:sz w:val="18"/>
      <w:szCs w:val="18"/>
    </w:rPr>
  </w:style>
  <w:style w:type="paragraph" w:customStyle="1" w:styleId="GlossarTerm">
    <w:name w:val="Glossar Term"/>
    <w:basedOn w:val="Normal"/>
    <w:next w:val="Normal"/>
    <w:uiPriority w:val="99"/>
    <w:rsid w:val="008E49D7"/>
    <w:pPr>
      <w:keepNext/>
      <w:suppressAutoHyphens/>
      <w:spacing w:line="230" w:lineRule="atLeast"/>
    </w:pPr>
    <w:rPr>
      <w:b/>
      <w:lang w:eastAsia="de-DE"/>
    </w:rPr>
  </w:style>
  <w:style w:type="paragraph" w:customStyle="1" w:styleId="Tabelletab">
    <w:name w:val="Tabelle.tab"/>
    <w:basedOn w:val="Normal"/>
    <w:uiPriority w:val="99"/>
    <w:rsid w:val="008E49D7"/>
    <w:pPr>
      <w:spacing w:before="40" w:after="60"/>
    </w:pPr>
    <w:rPr>
      <w:rFonts w:ascii="Times" w:hAnsi="Times"/>
      <w:lang w:val="de-DE" w:eastAsia="de-DE"/>
    </w:rPr>
  </w:style>
  <w:style w:type="character" w:customStyle="1" w:styleId="Normal1">
    <w:name w:val="Normal1"/>
    <w:uiPriority w:val="99"/>
    <w:rsid w:val="008E49D7"/>
  </w:style>
  <w:style w:type="paragraph" w:styleId="Caption">
    <w:name w:val="caption"/>
    <w:aliases w:val="Beskrivning Char2,Beskrivning Char Char1,Beskrivning Char1 Char,Beskrivning Char Char Char,Beskrivning Char1 Char Char Char,Beskrivning Char Char Char Char Char,Beskrivning Char1 Char Char Char Char Char,Beskrivning Char1"/>
    <w:basedOn w:val="Normal"/>
    <w:next w:val="Normal"/>
    <w:qFormat/>
    <w:rsid w:val="00E271FE"/>
    <w:pPr>
      <w:tabs>
        <w:tab w:val="clear" w:pos="284"/>
        <w:tab w:val="clear" w:pos="567"/>
        <w:tab w:val="clear" w:pos="851"/>
        <w:tab w:val="clear" w:pos="1134"/>
      </w:tabs>
      <w:spacing w:before="120" w:after="120"/>
    </w:pPr>
    <w:rPr>
      <w:b/>
    </w:rPr>
  </w:style>
  <w:style w:type="paragraph" w:customStyle="1" w:styleId="Numberedparagraph">
    <w:name w:val="Numbered paragraph"/>
    <w:basedOn w:val="Normal"/>
    <w:autoRedefine/>
    <w:uiPriority w:val="99"/>
    <w:rsid w:val="008E49D7"/>
    <w:pPr>
      <w:tabs>
        <w:tab w:val="num" w:pos="360"/>
      </w:tabs>
      <w:autoSpaceDE w:val="0"/>
      <w:autoSpaceDN w:val="0"/>
      <w:spacing w:before="40" w:after="80"/>
      <w:ind w:left="360" w:hanging="360"/>
    </w:pPr>
    <w:rPr>
      <w:rFonts w:eastAsia="MS Mincho"/>
      <w:sz w:val="19"/>
      <w:lang w:eastAsia="ja-JP"/>
    </w:rPr>
  </w:style>
  <w:style w:type="paragraph" w:styleId="Title">
    <w:name w:val="Title"/>
    <w:basedOn w:val="Normal"/>
    <w:link w:val="TitleChar"/>
    <w:uiPriority w:val="99"/>
    <w:qFormat/>
    <w:rsid w:val="008E49D7"/>
    <w:pPr>
      <w:jc w:val="center"/>
    </w:pPr>
    <w:rPr>
      <w:rFonts w:ascii="Times New Roman" w:hAnsi="Times New Roman"/>
      <w:b/>
      <w:sz w:val="32"/>
      <w:lang w:val="fr-FR" w:eastAsia="fr-FR"/>
    </w:rPr>
  </w:style>
  <w:style w:type="character" w:customStyle="1" w:styleId="TitleChar">
    <w:name w:val="Title Char"/>
    <w:link w:val="Title"/>
    <w:uiPriority w:val="10"/>
    <w:rsid w:val="00E11E10"/>
    <w:rPr>
      <w:rFonts w:ascii="Cambria" w:eastAsia="Times New Roman" w:hAnsi="Cambria" w:cs="Times New Roman"/>
      <w:b/>
      <w:bCs/>
      <w:kern w:val="28"/>
      <w:sz w:val="32"/>
      <w:szCs w:val="32"/>
      <w:lang w:val="en-GB"/>
    </w:rPr>
  </w:style>
  <w:style w:type="character" w:customStyle="1" w:styleId="bold1">
    <w:name w:val="bold1"/>
    <w:uiPriority w:val="99"/>
    <w:rsid w:val="008E49D7"/>
    <w:rPr>
      <w:b/>
    </w:rPr>
  </w:style>
  <w:style w:type="paragraph" w:customStyle="1" w:styleId="TableCellHeader">
    <w:name w:val="TableCell (Header)"/>
    <w:basedOn w:val="Normal"/>
    <w:rsid w:val="008E49D7"/>
    <w:pPr>
      <w:keepNext/>
      <w:keepLines/>
      <w:spacing w:before="40" w:after="80"/>
      <w:jc w:val="center"/>
    </w:pPr>
    <w:rPr>
      <w:rFonts w:ascii="Book Antiqua" w:hAnsi="Book Antiqua"/>
      <w:b/>
      <w:sz w:val="24"/>
      <w:lang w:val="en-US" w:eastAsia="de-DE"/>
    </w:rPr>
  </w:style>
  <w:style w:type="paragraph" w:customStyle="1" w:styleId="TableCellLeft">
    <w:name w:val="TableCell (Left)"/>
    <w:basedOn w:val="Normal"/>
    <w:rsid w:val="008E49D7"/>
    <w:pPr>
      <w:spacing w:before="40" w:after="80"/>
    </w:pPr>
    <w:rPr>
      <w:rFonts w:ascii="Book Antiqua" w:hAnsi="Book Antiqua"/>
      <w:sz w:val="24"/>
      <w:lang w:val="en-US" w:eastAsia="de-DE"/>
    </w:rPr>
  </w:style>
  <w:style w:type="paragraph" w:customStyle="1" w:styleId="Normalafter">
    <w:name w:val="Normal after"/>
    <w:basedOn w:val="Normal"/>
    <w:rsid w:val="008E49D7"/>
    <w:pPr>
      <w:spacing w:before="120" w:after="120"/>
    </w:pPr>
    <w:rPr>
      <w:rFonts w:ascii="Book Antiqua" w:hAnsi="Book Antiqua"/>
      <w:color w:val="000000"/>
      <w:lang w:val="en-US" w:eastAsia="de-DE"/>
    </w:rPr>
  </w:style>
  <w:style w:type="paragraph" w:customStyle="1" w:styleId="TableBullet">
    <w:name w:val="Table Bullet"/>
    <w:basedOn w:val="Normal"/>
    <w:rsid w:val="008E49D7"/>
    <w:pPr>
      <w:tabs>
        <w:tab w:val="num" w:pos="360"/>
      </w:tabs>
      <w:spacing w:after="120"/>
      <w:ind w:left="284" w:hanging="284"/>
    </w:pPr>
    <w:rPr>
      <w:rFonts w:ascii="Book Antiqua" w:hAnsi="Book Antiqua"/>
      <w:color w:val="000000"/>
      <w:lang w:val="en-US" w:eastAsia="de-DE"/>
    </w:rPr>
  </w:style>
  <w:style w:type="paragraph" w:styleId="BodyText">
    <w:name w:val="Body Text"/>
    <w:aliases w:val="b,LHP,BT Char,Body Text Char,b Char,LHP Char Char,LHP Char Char Char Char Char Char,BT Char Char Char,BT Char Char Char Char Char Char"/>
    <w:basedOn w:val="Normal"/>
    <w:link w:val="BodyTextChar1"/>
    <w:rsid w:val="008E49D7"/>
    <w:pPr>
      <w:autoSpaceDE w:val="0"/>
      <w:autoSpaceDN w:val="0"/>
      <w:adjustRightInd w:val="0"/>
    </w:pPr>
    <w:rPr>
      <w:i/>
      <w:iCs/>
      <w:color w:val="0000FF"/>
    </w:rPr>
  </w:style>
  <w:style w:type="character" w:customStyle="1" w:styleId="BodyTextChar1">
    <w:name w:val="Body Text Char1"/>
    <w:aliases w:val="b Char1,LHP Char,BT Char Char,Body Text Char Char,b Char Char,LHP Char Char Char,LHP Char Char Char Char Char Char Char,BT Char Char Char Char,BT Char Char Char Char Char Char Char"/>
    <w:link w:val="BodyText"/>
    <w:uiPriority w:val="99"/>
    <w:locked/>
    <w:rsid w:val="00942D63"/>
    <w:rPr>
      <w:rFonts w:ascii="Arial" w:eastAsia="SimSun" w:hAnsi="Arial"/>
      <w:i/>
      <w:color w:val="0000FF"/>
      <w:lang w:val="en-GB" w:eastAsia="zh-CN"/>
    </w:rPr>
  </w:style>
  <w:style w:type="paragraph" w:customStyle="1" w:styleId="RapportOpsomming">
    <w:name w:val="RapportOpsomming"/>
    <w:basedOn w:val="Normal"/>
    <w:uiPriority w:val="99"/>
    <w:rsid w:val="008E49D7"/>
    <w:pPr>
      <w:tabs>
        <w:tab w:val="num" w:pos="360"/>
      </w:tabs>
      <w:spacing w:line="260" w:lineRule="atLeast"/>
      <w:ind w:left="340" w:hanging="340"/>
    </w:pPr>
    <w:rPr>
      <w:rFonts w:ascii="V&amp;W Syntax (Adobe)" w:hAnsi="V&amp;W Syntax (Adobe)"/>
      <w:spacing w:val="4"/>
      <w:lang w:val="nl-NL" w:eastAsia="nl-NL"/>
    </w:rPr>
  </w:style>
  <w:style w:type="paragraph" w:customStyle="1" w:styleId="bodytext20">
    <w:name w:val="bodytext2"/>
    <w:basedOn w:val="Normal"/>
    <w:uiPriority w:val="99"/>
    <w:rsid w:val="008E49D7"/>
    <w:pPr>
      <w:spacing w:before="100" w:beforeAutospacing="1" w:after="100" w:afterAutospacing="1"/>
    </w:pPr>
    <w:rPr>
      <w:rFonts w:ascii="Arial Unicode MS" w:eastAsia="Arial Unicode MS" w:hAnsi="Arial Unicode MS" w:cs="Arial Unicode MS"/>
      <w:sz w:val="24"/>
      <w:szCs w:val="24"/>
      <w:lang w:val="de-DE" w:eastAsia="de-DE"/>
    </w:rPr>
  </w:style>
  <w:style w:type="paragraph" w:customStyle="1" w:styleId="Recommendation">
    <w:name w:val="Recommendation"/>
    <w:basedOn w:val="Normal"/>
    <w:next w:val="Normal"/>
    <w:link w:val="RecommendationChar"/>
    <w:qFormat/>
    <w:rsid w:val="00E271FE"/>
    <w:pPr>
      <w:keepNext/>
      <w:numPr>
        <w:numId w:val="18"/>
      </w:numPr>
      <w:pBdr>
        <w:top w:val="dotted" w:sz="18" w:space="1" w:color="808080"/>
        <w:left w:val="dotted" w:sz="18" w:space="4" w:color="808080"/>
        <w:bottom w:val="dotted" w:sz="18" w:space="1" w:color="808080"/>
        <w:right w:val="dotted" w:sz="18" w:space="4" w:color="808080"/>
      </w:pBdr>
      <w:tabs>
        <w:tab w:val="clear" w:pos="284"/>
        <w:tab w:val="clear" w:pos="567"/>
        <w:tab w:val="clear" w:pos="851"/>
        <w:tab w:val="clear" w:pos="1134"/>
        <w:tab w:val="left" w:pos="2268"/>
      </w:tabs>
      <w:ind w:right="113"/>
    </w:pPr>
    <w:rPr>
      <w:rFonts w:eastAsia="Times New Roman"/>
      <w:lang w:val="en-US" w:eastAsia="it-IT"/>
    </w:rPr>
  </w:style>
  <w:style w:type="character" w:customStyle="1" w:styleId="RecommendationChar">
    <w:name w:val="Recommendation Char"/>
    <w:link w:val="Recommendation"/>
    <w:locked/>
    <w:rsid w:val="00E271FE"/>
    <w:rPr>
      <w:rFonts w:ascii="Arial" w:hAnsi="Arial"/>
      <w:lang w:eastAsia="it-IT"/>
    </w:rPr>
  </w:style>
  <w:style w:type="paragraph" w:customStyle="1" w:styleId="tablenormal0">
    <w:name w:val="table normal"/>
    <w:basedOn w:val="Normal"/>
    <w:uiPriority w:val="99"/>
    <w:rsid w:val="008E49D7"/>
    <w:rPr>
      <w:rFonts w:ascii="Univers" w:hAnsi="Univers"/>
      <w:sz w:val="24"/>
      <w:szCs w:val="24"/>
      <w:lang w:val="fr-FR" w:eastAsia="fr-FR"/>
    </w:rPr>
  </w:style>
  <w:style w:type="paragraph" w:customStyle="1" w:styleId="ERMTGHeading">
    <w:name w:val="ERM TG Heading"/>
    <w:basedOn w:val="ERMTGText"/>
    <w:next w:val="ERMTGSubheading"/>
    <w:uiPriority w:val="99"/>
    <w:rsid w:val="008E49D7"/>
    <w:pPr>
      <w:keepNext/>
      <w:keepLines/>
      <w:tabs>
        <w:tab w:val="clear" w:pos="720"/>
        <w:tab w:val="num" w:pos="1428"/>
      </w:tabs>
      <w:spacing w:after="320"/>
      <w:ind w:left="1428" w:hanging="720"/>
      <w:outlineLvl w:val="0"/>
    </w:pPr>
    <w:rPr>
      <w:b/>
      <w:sz w:val="36"/>
    </w:rPr>
  </w:style>
  <w:style w:type="paragraph" w:customStyle="1" w:styleId="ERMTGText">
    <w:name w:val="ERM TG Text"/>
    <w:basedOn w:val="Normal"/>
    <w:uiPriority w:val="99"/>
    <w:rsid w:val="008E49D7"/>
    <w:pPr>
      <w:tabs>
        <w:tab w:val="left" w:pos="720"/>
      </w:tabs>
      <w:spacing w:before="120" w:after="120"/>
    </w:pPr>
    <w:rPr>
      <w:rFonts w:cs="Arial"/>
      <w:bCs/>
      <w:lang w:eastAsia="de-DE"/>
    </w:rPr>
  </w:style>
  <w:style w:type="paragraph" w:customStyle="1" w:styleId="ERMTGSubheading">
    <w:name w:val="ERM TG Subheading"/>
    <w:basedOn w:val="ERMTGHeading"/>
    <w:next w:val="ERMTGText"/>
    <w:uiPriority w:val="99"/>
    <w:rsid w:val="008E49D7"/>
    <w:pPr>
      <w:tabs>
        <w:tab w:val="clear" w:pos="284"/>
        <w:tab w:val="clear" w:pos="1428"/>
        <w:tab w:val="num" w:pos="306"/>
      </w:tabs>
      <w:spacing w:before="360" w:after="240"/>
      <w:ind w:left="288" w:hanging="288"/>
      <w:outlineLvl w:val="1"/>
    </w:pPr>
    <w:rPr>
      <w:sz w:val="32"/>
    </w:rPr>
  </w:style>
  <w:style w:type="character" w:customStyle="1" w:styleId="ERMTGTextChar">
    <w:name w:val="ERM TG Text Char"/>
    <w:uiPriority w:val="99"/>
    <w:rsid w:val="008E49D7"/>
    <w:rPr>
      <w:rFonts w:ascii="Arial" w:hAnsi="Arial"/>
      <w:sz w:val="22"/>
      <w:lang w:val="en-GB" w:eastAsia="de-DE"/>
    </w:rPr>
  </w:style>
  <w:style w:type="paragraph" w:customStyle="1" w:styleId="ERMTGTextbold">
    <w:name w:val="ERM TG Textbold"/>
    <w:basedOn w:val="ERMTGText"/>
    <w:next w:val="ERMTGText"/>
    <w:uiPriority w:val="99"/>
    <w:rsid w:val="008E49D7"/>
    <w:pPr>
      <w:spacing w:before="240"/>
    </w:pPr>
    <w:rPr>
      <w:b/>
      <w:bCs w:val="0"/>
      <w:sz w:val="24"/>
      <w:lang w:val="fr-FR"/>
    </w:rPr>
  </w:style>
  <w:style w:type="paragraph" w:customStyle="1" w:styleId="Default">
    <w:name w:val="Default"/>
    <w:rsid w:val="008E49D7"/>
    <w:pPr>
      <w:autoSpaceDE w:val="0"/>
      <w:autoSpaceDN w:val="0"/>
      <w:adjustRightInd w:val="0"/>
    </w:pPr>
    <w:rPr>
      <w:rFonts w:ascii="Arial" w:hAnsi="Arial" w:cs="Arial"/>
      <w:color w:val="000000"/>
      <w:sz w:val="24"/>
      <w:szCs w:val="24"/>
      <w:lang w:val="fr-FR" w:eastAsia="fr-FR"/>
    </w:rPr>
  </w:style>
  <w:style w:type="paragraph" w:customStyle="1" w:styleId="Requirement">
    <w:name w:val="Requirement"/>
    <w:basedOn w:val="Normal"/>
    <w:rsid w:val="00E271FE"/>
    <w:pPr>
      <w:keepNext/>
      <w:numPr>
        <w:numId w:val="19"/>
      </w:numPr>
      <w:pBdr>
        <w:top w:val="thinThickLargeGap" w:sz="8" w:space="1" w:color="auto" w:shadow="1"/>
        <w:left w:val="thinThickLargeGap" w:sz="8" w:space="4" w:color="auto" w:shadow="1"/>
        <w:bottom w:val="thinThickLargeGap" w:sz="8" w:space="1" w:color="auto" w:shadow="1"/>
        <w:right w:val="thinThickLargeGap" w:sz="8" w:space="4" w:color="auto" w:shadow="1"/>
      </w:pBdr>
      <w:tabs>
        <w:tab w:val="clear" w:pos="284"/>
        <w:tab w:val="clear" w:pos="567"/>
        <w:tab w:val="clear" w:pos="851"/>
        <w:tab w:val="clear" w:pos="1134"/>
        <w:tab w:val="left" w:pos="2041"/>
      </w:tabs>
      <w:ind w:right="113"/>
    </w:pPr>
    <w:rPr>
      <w:rFonts w:eastAsia="Times New Roman"/>
      <w:lang w:val="en-US" w:eastAsia="it-IT"/>
    </w:rPr>
  </w:style>
  <w:style w:type="character" w:customStyle="1" w:styleId="RequirementChar1">
    <w:name w:val="Requirement Char1"/>
    <w:rsid w:val="001E769C"/>
    <w:rPr>
      <w:rFonts w:ascii="Arial" w:hAnsi="Arial"/>
      <w:lang w:val="en-US" w:eastAsia="it-IT"/>
    </w:rPr>
  </w:style>
  <w:style w:type="paragraph" w:customStyle="1" w:styleId="GlossarenglText">
    <w:name w:val="Glossar englText"/>
    <w:basedOn w:val="Normal"/>
    <w:next w:val="Normal"/>
    <w:uiPriority w:val="99"/>
    <w:rsid w:val="008E49D7"/>
    <w:pPr>
      <w:spacing w:before="120" w:line="230" w:lineRule="atLeast"/>
    </w:pPr>
    <w:rPr>
      <w:lang w:eastAsia="de-DE"/>
    </w:rPr>
  </w:style>
  <w:style w:type="paragraph" w:customStyle="1" w:styleId="Tabelleberschrifttab">
    <w:name w:val="Tabelle Überschrift.tabü"/>
    <w:basedOn w:val="Normal"/>
    <w:next w:val="Normal"/>
    <w:uiPriority w:val="99"/>
    <w:rsid w:val="008E49D7"/>
    <w:pPr>
      <w:spacing w:before="40" w:after="60"/>
    </w:pPr>
    <w:rPr>
      <w:rFonts w:ascii="Times" w:hAnsi="Times"/>
      <w:b/>
      <w:sz w:val="24"/>
      <w:lang w:val="de-DE" w:eastAsia="de-DE"/>
    </w:rPr>
  </w:style>
  <w:style w:type="paragraph" w:customStyle="1" w:styleId="Tabelleberschriftzentrierttabz">
    <w:name w:val="Tabelle Überschrift zentriert.tabüz"/>
    <w:basedOn w:val="Normal"/>
    <w:next w:val="Normal"/>
    <w:rsid w:val="008E49D7"/>
    <w:pPr>
      <w:spacing w:before="40" w:after="60"/>
      <w:jc w:val="center"/>
    </w:pPr>
    <w:rPr>
      <w:rFonts w:ascii="Times" w:hAnsi="Times"/>
      <w:b/>
      <w:sz w:val="24"/>
      <w:lang w:val="de-DE" w:eastAsia="de-DE"/>
    </w:rPr>
  </w:style>
  <w:style w:type="paragraph" w:styleId="DocumentMap">
    <w:name w:val="Document Map"/>
    <w:basedOn w:val="Normal"/>
    <w:link w:val="DocumentMapChar"/>
    <w:semiHidden/>
    <w:rsid w:val="008E49D7"/>
    <w:pPr>
      <w:shd w:val="clear" w:color="auto" w:fill="000080"/>
    </w:pPr>
    <w:rPr>
      <w:rFonts w:ascii="Tahoma" w:hAnsi="Tahoma"/>
      <w:sz w:val="24"/>
      <w:szCs w:val="24"/>
      <w:lang w:eastAsia="de-DE"/>
    </w:rPr>
  </w:style>
  <w:style w:type="character" w:customStyle="1" w:styleId="DocumentMapChar">
    <w:name w:val="Document Map Char"/>
    <w:link w:val="DocumentMap"/>
    <w:uiPriority w:val="99"/>
    <w:locked/>
    <w:rsid w:val="00942D63"/>
    <w:rPr>
      <w:rFonts w:ascii="Tahoma" w:eastAsia="SimSun" w:hAnsi="Tahoma"/>
      <w:sz w:val="24"/>
      <w:lang w:val="en-GB" w:eastAsia="de-DE"/>
    </w:rPr>
  </w:style>
  <w:style w:type="character" w:customStyle="1" w:styleId="FormatmallTimesNewRoman">
    <w:name w:val="Formatmall Times New Roman"/>
    <w:rsid w:val="008E49D7"/>
    <w:rPr>
      <w:rFonts w:ascii="Arial" w:hAnsi="Arial"/>
      <w:sz w:val="24"/>
    </w:rPr>
  </w:style>
  <w:style w:type="paragraph" w:customStyle="1" w:styleId="Textedebulles">
    <w:name w:val="Texte de bulles"/>
    <w:basedOn w:val="Normal"/>
    <w:semiHidden/>
    <w:rsid w:val="008E49D7"/>
    <w:rPr>
      <w:rFonts w:ascii="Tahoma" w:hAnsi="Tahoma" w:cs="Tahoma"/>
      <w:sz w:val="16"/>
      <w:szCs w:val="16"/>
      <w:lang w:eastAsia="de-DE"/>
    </w:rPr>
  </w:style>
  <w:style w:type="paragraph" w:customStyle="1" w:styleId="lptextCharCharCharCharCharCharCharCharCharCharCharCharCharCharCharCharCharCharCharCharCharCharCharChar">
    <w:name w:val="löptext Char Char Char Char Char Char Char Char Char Char Char Char Char Char Char Char Char Char Char Char Char Char Char Char"/>
    <w:basedOn w:val="Normal"/>
    <w:rsid w:val="008E49D7"/>
    <w:pPr>
      <w:tabs>
        <w:tab w:val="left" w:pos="1304"/>
        <w:tab w:val="left" w:pos="2608"/>
        <w:tab w:val="left" w:pos="3912"/>
        <w:tab w:val="left" w:pos="5216"/>
        <w:tab w:val="left" w:pos="6521"/>
        <w:tab w:val="left" w:pos="7825"/>
        <w:tab w:val="left" w:pos="9129"/>
      </w:tabs>
    </w:pPr>
    <w:rPr>
      <w:rFonts w:ascii="Times New Roman" w:hAnsi="Times New Roman"/>
      <w:lang w:val="sv-SE" w:eastAsia="sv-SE"/>
    </w:rPr>
  </w:style>
  <w:style w:type="paragraph" w:customStyle="1" w:styleId="a2">
    <w:name w:val="a2"/>
    <w:basedOn w:val="Heading2"/>
    <w:next w:val="Normal"/>
    <w:link w:val="a2Char"/>
    <w:rsid w:val="00E271FE"/>
    <w:pPr>
      <w:numPr>
        <w:numId w:val="15"/>
      </w:numPr>
      <w:suppressAutoHyphens/>
      <w:spacing w:after="60"/>
      <w:ind w:left="0" w:firstLine="0"/>
      <w:jc w:val="left"/>
    </w:pPr>
    <w:rPr>
      <w:rFonts w:eastAsia="MS Mincho"/>
      <w:szCs w:val="20"/>
      <w:lang w:eastAsia="ja-JP"/>
    </w:rPr>
  </w:style>
  <w:style w:type="paragraph" w:customStyle="1" w:styleId="a3">
    <w:name w:val="a3"/>
    <w:basedOn w:val="Heading3"/>
    <w:next w:val="Normal"/>
    <w:link w:val="a3Char"/>
    <w:rsid w:val="00E271FE"/>
    <w:pPr>
      <w:numPr>
        <w:numId w:val="15"/>
      </w:numPr>
      <w:tabs>
        <w:tab w:val="left" w:pos="851"/>
        <w:tab w:val="num" w:pos="2160"/>
      </w:tabs>
      <w:suppressAutoHyphens/>
      <w:spacing w:after="60"/>
      <w:ind w:left="0" w:firstLine="0"/>
    </w:pPr>
    <w:rPr>
      <w:rFonts w:eastAsia="MS Mincho"/>
      <w:lang w:eastAsia="ja-JP"/>
    </w:rPr>
  </w:style>
  <w:style w:type="paragraph" w:customStyle="1" w:styleId="a4">
    <w:name w:val="a4"/>
    <w:basedOn w:val="Heading4"/>
    <w:next w:val="Normal"/>
    <w:uiPriority w:val="99"/>
    <w:rsid w:val="00B96329"/>
    <w:pPr>
      <w:numPr>
        <w:ilvl w:val="0"/>
        <w:numId w:val="0"/>
      </w:numPr>
      <w:tabs>
        <w:tab w:val="left" w:pos="880"/>
        <w:tab w:val="num" w:pos="1080"/>
      </w:tabs>
      <w:suppressAutoHyphens/>
    </w:pPr>
    <w:rPr>
      <w:rFonts w:eastAsia="MS Mincho"/>
      <w:b w:val="0"/>
      <w:lang w:eastAsia="ja-JP"/>
    </w:rPr>
  </w:style>
  <w:style w:type="paragraph" w:customStyle="1" w:styleId="a5">
    <w:name w:val="a5"/>
    <w:basedOn w:val="Heading5"/>
    <w:next w:val="Normal"/>
    <w:uiPriority w:val="99"/>
    <w:rsid w:val="00CD32F5"/>
    <w:pPr>
      <w:numPr>
        <w:ilvl w:val="0"/>
        <w:numId w:val="0"/>
      </w:numPr>
      <w:tabs>
        <w:tab w:val="clear" w:pos="1134"/>
        <w:tab w:val="num" w:pos="1080"/>
        <w:tab w:val="left" w:pos="1140"/>
        <w:tab w:val="left" w:pos="1360"/>
      </w:tabs>
      <w:suppressAutoHyphens/>
      <w:spacing w:after="60"/>
    </w:pPr>
    <w:rPr>
      <w:rFonts w:eastAsia="MS Mincho"/>
      <w:i w:val="0"/>
      <w:iCs/>
      <w:lang w:eastAsia="ja-JP"/>
    </w:rPr>
  </w:style>
  <w:style w:type="paragraph" w:customStyle="1" w:styleId="a6">
    <w:name w:val="a6"/>
    <w:basedOn w:val="Heading6"/>
    <w:next w:val="Normal"/>
    <w:uiPriority w:val="99"/>
    <w:rsid w:val="00CD32F5"/>
    <w:pPr>
      <w:tabs>
        <w:tab w:val="clear" w:pos="1152"/>
        <w:tab w:val="left" w:pos="1140"/>
        <w:tab w:val="left" w:pos="1360"/>
        <w:tab w:val="num" w:pos="1440"/>
      </w:tabs>
      <w:suppressAutoHyphens/>
      <w:spacing w:after="60"/>
      <w:ind w:left="0" w:firstLine="0"/>
    </w:pPr>
    <w:rPr>
      <w:rFonts w:eastAsia="MS Mincho"/>
      <w:bCs w:val="0"/>
      <w:i w:val="0"/>
      <w:lang w:eastAsia="ja-JP"/>
    </w:rPr>
  </w:style>
  <w:style w:type="paragraph" w:customStyle="1" w:styleId="ANNEX">
    <w:name w:val="ANNEX"/>
    <w:basedOn w:val="Normal"/>
    <w:next w:val="Normal"/>
    <w:link w:val="ANNEXCharChar"/>
    <w:rsid w:val="00E271FE"/>
    <w:pPr>
      <w:keepNext/>
      <w:pageBreakBefore/>
      <w:numPr>
        <w:numId w:val="15"/>
      </w:numPr>
      <w:tabs>
        <w:tab w:val="clear" w:pos="284"/>
        <w:tab w:val="clear" w:pos="567"/>
        <w:tab w:val="clear" w:pos="851"/>
        <w:tab w:val="clear" w:pos="1134"/>
      </w:tabs>
      <w:spacing w:after="760" w:line="310" w:lineRule="exact"/>
      <w:jc w:val="center"/>
      <w:outlineLvl w:val="0"/>
    </w:pPr>
    <w:rPr>
      <w:rFonts w:eastAsia="MS Mincho"/>
      <w:b/>
      <w:sz w:val="28"/>
      <w:lang w:eastAsia="ja-JP"/>
    </w:rPr>
  </w:style>
  <w:style w:type="character" w:customStyle="1" w:styleId="ANNEXCharChar">
    <w:name w:val="ANNEX Char Char"/>
    <w:link w:val="ANNEX"/>
    <w:locked/>
    <w:rsid w:val="00E271FE"/>
    <w:rPr>
      <w:rFonts w:ascii="Arial" w:eastAsia="MS Mincho" w:hAnsi="Arial"/>
      <w:b/>
      <w:sz w:val="28"/>
      <w:lang w:val="en-GB" w:eastAsia="ja-JP"/>
    </w:rPr>
  </w:style>
  <w:style w:type="character" w:customStyle="1" w:styleId="NormativeReference">
    <w:name w:val="Normative Reference"/>
    <w:uiPriority w:val="99"/>
    <w:rsid w:val="008E49D7"/>
    <w:rPr>
      <w:b/>
    </w:rPr>
  </w:style>
  <w:style w:type="paragraph" w:styleId="PlainText">
    <w:name w:val="Plain Text"/>
    <w:basedOn w:val="Normal"/>
    <w:link w:val="PlainTextChar"/>
    <w:uiPriority w:val="99"/>
    <w:rsid w:val="008E49D7"/>
    <w:rPr>
      <w:rFonts w:ascii="Courier New" w:hAnsi="Courier New" w:cs="Courier New"/>
      <w:lang w:val="de-DE" w:eastAsia="de-DE"/>
    </w:rPr>
  </w:style>
  <w:style w:type="character" w:customStyle="1" w:styleId="PlainTextChar">
    <w:name w:val="Plain Text Char"/>
    <w:link w:val="PlainText"/>
    <w:uiPriority w:val="99"/>
    <w:locked/>
    <w:rsid w:val="00FF37FE"/>
    <w:rPr>
      <w:rFonts w:ascii="Courier New" w:eastAsia="SimSun" w:hAnsi="Courier New" w:cs="Courier New"/>
      <w:lang w:val="de-DE" w:eastAsia="de-DE" w:bidi="ar-SA"/>
    </w:rPr>
  </w:style>
  <w:style w:type="paragraph" w:styleId="ListNumber">
    <w:name w:val="List Number"/>
    <w:aliases w:val="List Number Char"/>
    <w:basedOn w:val="Normal"/>
    <w:uiPriority w:val="99"/>
    <w:rsid w:val="008E49D7"/>
    <w:pPr>
      <w:tabs>
        <w:tab w:val="num" w:pos="360"/>
      </w:tabs>
      <w:spacing w:after="240" w:line="230" w:lineRule="atLeast"/>
      <w:ind w:left="360" w:hanging="360"/>
    </w:pPr>
    <w:rPr>
      <w:rFonts w:eastAsia="MS Mincho"/>
      <w:lang w:eastAsia="ja-JP"/>
    </w:rPr>
  </w:style>
  <w:style w:type="paragraph" w:styleId="ListNumber2">
    <w:name w:val="List Number 2"/>
    <w:basedOn w:val="Normal"/>
    <w:uiPriority w:val="99"/>
    <w:rsid w:val="008E49D7"/>
    <w:pPr>
      <w:tabs>
        <w:tab w:val="left" w:pos="800"/>
        <w:tab w:val="num" w:pos="1080"/>
      </w:tabs>
      <w:spacing w:after="240" w:line="230" w:lineRule="atLeast"/>
      <w:ind w:left="800" w:hanging="400"/>
    </w:pPr>
    <w:rPr>
      <w:rFonts w:eastAsia="MS Mincho"/>
      <w:lang w:eastAsia="ja-JP"/>
    </w:rPr>
  </w:style>
  <w:style w:type="paragraph" w:styleId="ListNumber3">
    <w:name w:val="List Number 3"/>
    <w:basedOn w:val="Normal"/>
    <w:uiPriority w:val="99"/>
    <w:rsid w:val="008E49D7"/>
    <w:pPr>
      <w:tabs>
        <w:tab w:val="left" w:pos="1200"/>
        <w:tab w:val="num" w:pos="1800"/>
      </w:tabs>
      <w:spacing w:after="240" w:line="230" w:lineRule="atLeast"/>
      <w:ind w:left="1200" w:hanging="400"/>
    </w:pPr>
    <w:rPr>
      <w:rFonts w:eastAsia="MS Mincho"/>
      <w:lang w:eastAsia="ja-JP"/>
    </w:rPr>
  </w:style>
  <w:style w:type="paragraph" w:styleId="ListNumber4">
    <w:name w:val="List Number 4"/>
    <w:basedOn w:val="Normal"/>
    <w:uiPriority w:val="99"/>
    <w:rsid w:val="008E49D7"/>
    <w:pPr>
      <w:tabs>
        <w:tab w:val="left" w:pos="1600"/>
        <w:tab w:val="num" w:pos="2520"/>
      </w:tabs>
      <w:spacing w:after="240" w:line="230" w:lineRule="atLeast"/>
      <w:ind w:left="1600" w:hanging="400"/>
    </w:pPr>
    <w:rPr>
      <w:rFonts w:eastAsia="MS Mincho"/>
      <w:lang w:eastAsia="ja-JP"/>
    </w:rPr>
  </w:style>
  <w:style w:type="paragraph" w:customStyle="1" w:styleId="zzLn5">
    <w:name w:val="zzLn5"/>
    <w:basedOn w:val="Normal"/>
    <w:next w:val="Normal"/>
    <w:uiPriority w:val="99"/>
    <w:rsid w:val="008E49D7"/>
    <w:pPr>
      <w:spacing w:after="240" w:line="230" w:lineRule="atLeast"/>
    </w:pPr>
    <w:rPr>
      <w:rFonts w:eastAsia="MS Mincho"/>
      <w:lang w:eastAsia="ja-JP"/>
    </w:rPr>
  </w:style>
  <w:style w:type="paragraph" w:customStyle="1" w:styleId="zzLn6">
    <w:name w:val="zzLn6"/>
    <w:basedOn w:val="Normal"/>
    <w:next w:val="Normal"/>
    <w:uiPriority w:val="99"/>
    <w:rsid w:val="008E49D7"/>
    <w:pPr>
      <w:tabs>
        <w:tab w:val="num" w:pos="3960"/>
      </w:tabs>
      <w:spacing w:after="240" w:line="230" w:lineRule="atLeast"/>
    </w:pPr>
    <w:rPr>
      <w:rFonts w:eastAsia="MS Mincho"/>
      <w:lang w:eastAsia="ja-JP"/>
    </w:rPr>
  </w:style>
  <w:style w:type="character" w:customStyle="1" w:styleId="Rubrik1Char">
    <w:name w:val="Rubrik 1 Char"/>
    <w:uiPriority w:val="99"/>
    <w:rsid w:val="008E49D7"/>
    <w:rPr>
      <w:rFonts w:ascii="Arial" w:hAnsi="Arial"/>
      <w:b/>
      <w:kern w:val="32"/>
      <w:sz w:val="32"/>
      <w:lang w:val="sv-SE" w:eastAsia="sv-SE"/>
    </w:rPr>
  </w:style>
  <w:style w:type="paragraph" w:customStyle="1" w:styleId="BalloonText1">
    <w:name w:val="Balloon Text1"/>
    <w:basedOn w:val="Normal"/>
    <w:uiPriority w:val="99"/>
    <w:semiHidden/>
    <w:rsid w:val="008E49D7"/>
    <w:rPr>
      <w:rFonts w:ascii="Tahoma" w:hAnsi="Tahoma" w:cs="Tahoma"/>
      <w:sz w:val="16"/>
      <w:szCs w:val="16"/>
    </w:rPr>
  </w:style>
  <w:style w:type="paragraph" w:customStyle="1" w:styleId="CommentSubject1">
    <w:name w:val="Comment Subject1"/>
    <w:basedOn w:val="CommentText"/>
    <w:next w:val="CommentText"/>
    <w:uiPriority w:val="99"/>
    <w:semiHidden/>
    <w:rsid w:val="008E49D7"/>
    <w:rPr>
      <w:b/>
      <w:bCs/>
    </w:rPr>
  </w:style>
  <w:style w:type="paragraph" w:customStyle="1" w:styleId="Tabletitle">
    <w:name w:val="Table title"/>
    <w:basedOn w:val="Normal"/>
    <w:next w:val="Normal"/>
    <w:uiPriority w:val="99"/>
    <w:rsid w:val="008E49D7"/>
    <w:pPr>
      <w:keepNext/>
      <w:suppressAutoHyphens/>
      <w:spacing w:before="120" w:after="120" w:line="230" w:lineRule="exact"/>
      <w:jc w:val="center"/>
    </w:pPr>
    <w:rPr>
      <w:rFonts w:eastAsia="MS Mincho"/>
      <w:b/>
      <w:lang w:eastAsia="ja-JP"/>
    </w:rPr>
  </w:style>
  <w:style w:type="paragraph" w:customStyle="1" w:styleId="Ballontekst">
    <w:name w:val="Ballontekst"/>
    <w:basedOn w:val="Normal"/>
    <w:uiPriority w:val="99"/>
    <w:semiHidden/>
    <w:rsid w:val="008E49D7"/>
    <w:rPr>
      <w:rFonts w:ascii="Tahoma" w:hAnsi="Tahoma" w:cs="Tahoma"/>
      <w:sz w:val="16"/>
      <w:szCs w:val="16"/>
    </w:rPr>
  </w:style>
  <w:style w:type="character" w:customStyle="1" w:styleId="highlightedsearchterm">
    <w:name w:val="highlightedsearchterm"/>
    <w:uiPriority w:val="99"/>
    <w:rsid w:val="008E49D7"/>
    <w:rPr>
      <w:rFonts w:cs="Times New Roman"/>
    </w:rPr>
  </w:style>
  <w:style w:type="paragraph" w:customStyle="1" w:styleId="Tabletext9">
    <w:name w:val="Table text (9)"/>
    <w:basedOn w:val="Normal"/>
    <w:uiPriority w:val="99"/>
    <w:rsid w:val="008E49D7"/>
    <w:pPr>
      <w:spacing w:before="60" w:after="60" w:line="210" w:lineRule="atLeast"/>
    </w:pPr>
    <w:rPr>
      <w:rFonts w:eastAsia="MS Mincho"/>
      <w:sz w:val="18"/>
      <w:lang w:eastAsia="ja-JP"/>
    </w:rPr>
  </w:style>
  <w:style w:type="paragraph" w:customStyle="1" w:styleId="font0">
    <w:name w:val="font0"/>
    <w:basedOn w:val="Normal"/>
    <w:uiPriority w:val="99"/>
    <w:rsid w:val="008E49D7"/>
    <w:pPr>
      <w:spacing w:before="100" w:beforeAutospacing="1" w:after="100" w:afterAutospacing="1"/>
    </w:pPr>
    <w:rPr>
      <w:rFonts w:eastAsia="Arial Unicode MS" w:cs="Arial"/>
      <w:lang w:val="de-DE" w:eastAsia="de-DE"/>
    </w:rPr>
  </w:style>
  <w:style w:type="paragraph" w:customStyle="1" w:styleId="TermNum">
    <w:name w:val="TermNum"/>
    <w:basedOn w:val="Normal"/>
    <w:next w:val="Terms"/>
    <w:uiPriority w:val="99"/>
    <w:rsid w:val="008E49D7"/>
    <w:pPr>
      <w:keepNext/>
      <w:widowControl w:val="0"/>
      <w:tabs>
        <w:tab w:val="num" w:pos="720"/>
      </w:tabs>
      <w:suppressAutoHyphens/>
      <w:ind w:left="720" w:hanging="720"/>
    </w:pPr>
    <w:rPr>
      <w:rFonts w:ascii="Times New Roman" w:hAnsi="Times New Roman"/>
      <w:b/>
      <w:sz w:val="24"/>
    </w:rPr>
  </w:style>
  <w:style w:type="paragraph" w:customStyle="1" w:styleId="Terms">
    <w:name w:val="Term(s)"/>
    <w:basedOn w:val="Normal"/>
    <w:next w:val="Definition0"/>
    <w:uiPriority w:val="99"/>
    <w:rsid w:val="008E49D7"/>
    <w:pPr>
      <w:keepNext/>
      <w:widowControl w:val="0"/>
      <w:suppressAutoHyphens/>
    </w:pPr>
    <w:rPr>
      <w:rFonts w:ascii="Times New Roman" w:hAnsi="Times New Roman"/>
      <w:b/>
      <w:bCs/>
      <w:sz w:val="24"/>
    </w:rPr>
  </w:style>
  <w:style w:type="paragraph" w:customStyle="1" w:styleId="Definition0">
    <w:name w:val="Definition"/>
    <w:basedOn w:val="Normal"/>
    <w:next w:val="TermNum"/>
    <w:uiPriority w:val="99"/>
    <w:rsid w:val="008E49D7"/>
    <w:pPr>
      <w:widowControl w:val="0"/>
      <w:suppressAutoHyphens/>
      <w:spacing w:after="240"/>
    </w:pPr>
    <w:rPr>
      <w:rFonts w:ascii="Times New Roman" w:hAnsi="Times New Roman"/>
      <w:sz w:val="24"/>
    </w:rPr>
  </w:style>
  <w:style w:type="paragraph" w:styleId="ListContinue2">
    <w:name w:val="List Continue 2"/>
    <w:aliases w:val="list-2"/>
    <w:basedOn w:val="ListContinue"/>
    <w:uiPriority w:val="99"/>
    <w:rsid w:val="008E49D7"/>
    <w:pPr>
      <w:tabs>
        <w:tab w:val="clear" w:pos="400"/>
        <w:tab w:val="clear" w:pos="1440"/>
      </w:tabs>
      <w:ind w:left="720"/>
    </w:pPr>
  </w:style>
  <w:style w:type="paragraph" w:styleId="ListContinue">
    <w:name w:val="List Continue"/>
    <w:aliases w:val="list-1"/>
    <w:basedOn w:val="Normal"/>
    <w:uiPriority w:val="99"/>
    <w:rsid w:val="008E49D7"/>
    <w:pPr>
      <w:widowControl w:val="0"/>
      <w:tabs>
        <w:tab w:val="left" w:pos="400"/>
        <w:tab w:val="num" w:pos="1440"/>
      </w:tabs>
      <w:suppressAutoHyphens/>
      <w:spacing w:after="240"/>
      <w:ind w:left="1440" w:hanging="360"/>
    </w:pPr>
    <w:rPr>
      <w:rFonts w:ascii="Times New Roman" w:hAnsi="Times New Roman"/>
      <w:sz w:val="24"/>
    </w:rPr>
  </w:style>
  <w:style w:type="paragraph" w:customStyle="1" w:styleId="OGCClause">
    <w:name w:val="OGC Clause"/>
    <w:basedOn w:val="Introduction"/>
    <w:next w:val="Normal"/>
    <w:autoRedefine/>
    <w:uiPriority w:val="99"/>
    <w:rsid w:val="008E49D7"/>
    <w:pPr>
      <w:keepNext/>
      <w:pageBreakBefore w:val="0"/>
      <w:tabs>
        <w:tab w:val="num" w:pos="504"/>
      </w:tabs>
      <w:spacing w:line="240" w:lineRule="auto"/>
      <w:ind w:left="504" w:hanging="504"/>
    </w:pPr>
    <w:rPr>
      <w:lang w:val="en-US"/>
    </w:rPr>
  </w:style>
  <w:style w:type="paragraph" w:customStyle="1" w:styleId="Introduction">
    <w:name w:val="Introduction"/>
    <w:basedOn w:val="Normal"/>
    <w:next w:val="Normal"/>
    <w:uiPriority w:val="99"/>
    <w:rsid w:val="008E49D7"/>
    <w:pPr>
      <w:pageBreakBefore/>
      <w:widowControl w:val="0"/>
      <w:tabs>
        <w:tab w:val="left" w:pos="400"/>
      </w:tabs>
      <w:suppressAutoHyphens/>
      <w:spacing w:before="960" w:after="310" w:line="-310" w:lineRule="auto"/>
    </w:pPr>
    <w:rPr>
      <w:rFonts w:ascii="Times New Roman" w:hAnsi="Times New Roman"/>
      <w:b/>
      <w:bCs/>
      <w:sz w:val="28"/>
      <w:szCs w:val="28"/>
    </w:rPr>
  </w:style>
  <w:style w:type="paragraph" w:customStyle="1" w:styleId="Note">
    <w:name w:val="Note"/>
    <w:basedOn w:val="Normal"/>
    <w:next w:val="Normal"/>
    <w:uiPriority w:val="99"/>
    <w:rsid w:val="008E49D7"/>
    <w:pPr>
      <w:widowControl w:val="0"/>
      <w:tabs>
        <w:tab w:val="left" w:pos="960"/>
      </w:tabs>
      <w:suppressAutoHyphens/>
      <w:spacing w:after="240" w:line="210" w:lineRule="auto"/>
    </w:pPr>
    <w:rPr>
      <w:rFonts w:ascii="Times New Roman" w:hAnsi="Times New Roman"/>
      <w:sz w:val="18"/>
      <w:szCs w:val="18"/>
    </w:rPr>
  </w:style>
  <w:style w:type="paragraph" w:customStyle="1" w:styleId="Tabletext10">
    <w:name w:val="Table text (10)"/>
    <w:basedOn w:val="Normal"/>
    <w:uiPriority w:val="99"/>
    <w:rsid w:val="008E49D7"/>
    <w:pPr>
      <w:spacing w:before="60" w:after="60" w:line="230" w:lineRule="atLeast"/>
    </w:pPr>
    <w:rPr>
      <w:rFonts w:eastAsia="MS Mincho"/>
      <w:lang w:eastAsia="ja-JP"/>
    </w:rPr>
  </w:style>
  <w:style w:type="paragraph" w:customStyle="1" w:styleId="okt">
    <w:name w:val="okt"/>
    <w:basedOn w:val="Header"/>
    <w:uiPriority w:val="99"/>
    <w:rsid w:val="008E49D7"/>
    <w:pPr>
      <w:tabs>
        <w:tab w:val="left" w:pos="1418"/>
        <w:tab w:val="left" w:pos="6237"/>
        <w:tab w:val="left" w:pos="7513"/>
      </w:tabs>
      <w:spacing w:before="60" w:after="60"/>
    </w:pPr>
    <w:rPr>
      <w:rFonts w:ascii="Times New Roman" w:hAnsi="Times New Roman"/>
      <w:lang w:eastAsia="de-DE"/>
    </w:rPr>
  </w:style>
  <w:style w:type="paragraph" w:customStyle="1" w:styleId="ok">
    <w:name w:val="okü"/>
    <w:basedOn w:val="Normal"/>
    <w:uiPriority w:val="99"/>
    <w:rsid w:val="008E49D7"/>
    <w:pPr>
      <w:spacing w:before="60" w:after="60"/>
    </w:pPr>
    <w:rPr>
      <w:rFonts w:ascii="Times New Roman" w:hAnsi="Times New Roman"/>
      <w:b/>
      <w:bCs/>
      <w:lang w:eastAsia="de-DE"/>
    </w:rPr>
  </w:style>
  <w:style w:type="paragraph" w:customStyle="1" w:styleId="okab">
    <w:name w:val="okab"/>
    <w:basedOn w:val="ab"/>
    <w:uiPriority w:val="99"/>
    <w:rsid w:val="008E49D7"/>
    <w:pPr>
      <w:spacing w:after="60" w:line="240" w:lineRule="atLeast"/>
    </w:pPr>
    <w:rPr>
      <w:szCs w:val="22"/>
    </w:rPr>
  </w:style>
  <w:style w:type="paragraph" w:customStyle="1" w:styleId="ab">
    <w:name w:val="ab"/>
    <w:basedOn w:val="Normal"/>
    <w:uiPriority w:val="99"/>
    <w:rsid w:val="00932C0C"/>
    <w:rPr>
      <w:rFonts w:ascii="Times New Roman" w:hAnsi="Times New Roman"/>
      <w:szCs w:val="24"/>
      <w:lang w:eastAsia="de-DE"/>
    </w:rPr>
  </w:style>
  <w:style w:type="paragraph" w:customStyle="1" w:styleId="oke1">
    <w:name w:val="oke1"/>
    <w:basedOn w:val="okab"/>
    <w:uiPriority w:val="99"/>
    <w:rsid w:val="008E49D7"/>
    <w:pPr>
      <w:tabs>
        <w:tab w:val="left" w:pos="1418"/>
      </w:tabs>
      <w:ind w:left="1418" w:hanging="1418"/>
    </w:pPr>
  </w:style>
  <w:style w:type="paragraph" w:customStyle="1" w:styleId="okw">
    <w:name w:val="okw"/>
    <w:basedOn w:val="oke1"/>
    <w:uiPriority w:val="99"/>
    <w:rsid w:val="008E49D7"/>
    <w:pPr>
      <w:tabs>
        <w:tab w:val="left" w:pos="6167"/>
      </w:tabs>
      <w:spacing w:after="0"/>
      <w:ind w:left="0" w:firstLine="0"/>
    </w:pPr>
  </w:style>
  <w:style w:type="character" w:customStyle="1" w:styleId="Heading1Char2">
    <w:name w:val="Heading 1 Char2"/>
    <w:aliases w:val="h1 Char2,clause Char2,H1 Char2,ü1 Char2,ü1 Char Char"/>
    <w:uiPriority w:val="99"/>
    <w:rsid w:val="008E49D7"/>
    <w:rPr>
      <w:rFonts w:ascii="Arial" w:hAnsi="Arial"/>
      <w:b/>
      <w:kern w:val="32"/>
      <w:sz w:val="32"/>
      <w:lang w:val="en-GB" w:eastAsia="it-IT"/>
    </w:rPr>
  </w:style>
  <w:style w:type="character" w:customStyle="1" w:styleId="TableHeading">
    <w:name w:val="Table Heading"/>
    <w:uiPriority w:val="99"/>
    <w:rsid w:val="008E49D7"/>
    <w:rPr>
      <w:rFonts w:ascii="Times New Roman" w:hAnsi="Times New Roman"/>
      <w:b/>
      <w:color w:val="000000"/>
      <w:sz w:val="22"/>
    </w:rPr>
  </w:style>
  <w:style w:type="paragraph" w:styleId="ListBullet3">
    <w:name w:val="List Bullet 3"/>
    <w:basedOn w:val="Normal"/>
    <w:rsid w:val="00E271FE"/>
    <w:pPr>
      <w:numPr>
        <w:numId w:val="1"/>
      </w:numPr>
    </w:pPr>
  </w:style>
  <w:style w:type="table" w:styleId="TableGrid">
    <w:name w:val="Table Grid"/>
    <w:basedOn w:val="TableNormal"/>
    <w:rsid w:val="00230B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
    <w:name w:val="Style"/>
    <w:uiPriority w:val="99"/>
    <w:rsid w:val="007C2148"/>
    <w:pPr>
      <w:widowControl w:val="0"/>
      <w:autoSpaceDE w:val="0"/>
      <w:autoSpaceDN w:val="0"/>
      <w:adjustRightInd w:val="0"/>
    </w:pPr>
    <w:rPr>
      <w:rFonts w:ascii="Arial" w:hAnsi="Arial"/>
      <w:sz w:val="24"/>
      <w:szCs w:val="24"/>
      <w:u w:color="000000"/>
    </w:rPr>
  </w:style>
  <w:style w:type="paragraph" w:customStyle="1" w:styleId="Style3">
    <w:name w:val="Style3"/>
    <w:uiPriority w:val="99"/>
    <w:rsid w:val="007C2148"/>
    <w:pPr>
      <w:widowControl w:val="0"/>
      <w:autoSpaceDE w:val="0"/>
      <w:autoSpaceDN w:val="0"/>
      <w:adjustRightInd w:val="0"/>
    </w:pPr>
    <w:rPr>
      <w:rFonts w:ascii="Arial" w:hAnsi="Arial" w:cs="Arial"/>
      <w:sz w:val="24"/>
      <w:szCs w:val="24"/>
    </w:rPr>
  </w:style>
  <w:style w:type="paragraph" w:customStyle="1" w:styleId="Style2">
    <w:name w:val="Style2"/>
    <w:uiPriority w:val="99"/>
    <w:rsid w:val="007C2148"/>
    <w:pPr>
      <w:widowControl w:val="0"/>
      <w:autoSpaceDE w:val="0"/>
      <w:autoSpaceDN w:val="0"/>
      <w:adjustRightInd w:val="0"/>
    </w:pPr>
    <w:rPr>
      <w:rFonts w:ascii="Arial" w:hAnsi="Arial" w:cs="Arial"/>
      <w:sz w:val="24"/>
      <w:szCs w:val="24"/>
      <w:u w:color="000000"/>
    </w:rPr>
  </w:style>
  <w:style w:type="paragraph" w:customStyle="1" w:styleId="Style1">
    <w:name w:val="Style1"/>
    <w:uiPriority w:val="99"/>
    <w:rsid w:val="007C2148"/>
    <w:pPr>
      <w:widowControl w:val="0"/>
      <w:autoSpaceDE w:val="0"/>
      <w:autoSpaceDN w:val="0"/>
      <w:adjustRightInd w:val="0"/>
    </w:pPr>
    <w:rPr>
      <w:rFonts w:ascii="Arial" w:hAnsi="Arial" w:cs="Arial"/>
      <w:sz w:val="24"/>
      <w:szCs w:val="24"/>
    </w:rPr>
  </w:style>
  <w:style w:type="paragraph" w:styleId="ListBullet2">
    <w:name w:val="List Bullet 2"/>
    <w:basedOn w:val="Normal"/>
    <w:rsid w:val="00E271FE"/>
    <w:pPr>
      <w:numPr>
        <w:numId w:val="10"/>
      </w:numPr>
      <w:tabs>
        <w:tab w:val="clear" w:pos="567"/>
        <w:tab w:val="clear" w:pos="927"/>
      </w:tabs>
      <w:spacing w:before="60"/>
      <w:ind w:left="0" w:firstLine="0"/>
    </w:pPr>
  </w:style>
  <w:style w:type="character" w:customStyle="1" w:styleId="Autor">
    <w:name w:val="Autor"/>
    <w:uiPriority w:val="99"/>
    <w:rsid w:val="007C2148"/>
    <w:rPr>
      <w:rFonts w:ascii="Times New Roman" w:hAnsi="Times New Roman"/>
      <w:smallCaps/>
    </w:rPr>
  </w:style>
  <w:style w:type="paragraph" w:customStyle="1" w:styleId="Tabellenkopf">
    <w:name w:val="Tabellenkopf"/>
    <w:basedOn w:val="Normal"/>
    <w:rsid w:val="00F63B56"/>
    <w:pPr>
      <w:spacing w:after="60"/>
    </w:pPr>
    <w:rPr>
      <w:i/>
    </w:rPr>
  </w:style>
  <w:style w:type="paragraph" w:customStyle="1" w:styleId="Tabellentext">
    <w:name w:val="Tabellentext"/>
    <w:uiPriority w:val="99"/>
    <w:rsid w:val="007C2148"/>
    <w:pPr>
      <w:widowControl w:val="0"/>
      <w:tabs>
        <w:tab w:val="left" w:pos="284"/>
        <w:tab w:val="left" w:pos="567"/>
        <w:tab w:val="left" w:pos="851"/>
        <w:tab w:val="left" w:pos="1134"/>
      </w:tabs>
      <w:autoSpaceDE w:val="0"/>
      <w:autoSpaceDN w:val="0"/>
      <w:adjustRightInd w:val="0"/>
      <w:spacing w:before="60"/>
      <w:jc w:val="both"/>
    </w:pPr>
  </w:style>
  <w:style w:type="paragraph" w:customStyle="1" w:styleId="Tabellenbeschriftung">
    <w:name w:val="Tabellenbeschriftung"/>
    <w:basedOn w:val="Caption"/>
    <w:rsid w:val="00F63B56"/>
    <w:pPr>
      <w:spacing w:before="240"/>
    </w:pPr>
  </w:style>
  <w:style w:type="paragraph" w:customStyle="1" w:styleId="Abbildungsbeschriftung">
    <w:name w:val="Abbildungsbeschriftung"/>
    <w:uiPriority w:val="99"/>
    <w:rsid w:val="007C2148"/>
    <w:pPr>
      <w:widowControl w:val="0"/>
      <w:autoSpaceDE w:val="0"/>
      <w:autoSpaceDN w:val="0"/>
      <w:adjustRightInd w:val="0"/>
      <w:spacing w:before="120" w:after="240"/>
      <w:jc w:val="both"/>
    </w:pPr>
    <w:rPr>
      <w:b/>
      <w:bCs/>
    </w:rPr>
  </w:style>
  <w:style w:type="paragraph" w:customStyle="1" w:styleId="Blockzitat">
    <w:name w:val="Blockzitat"/>
    <w:basedOn w:val="Normal"/>
    <w:next w:val="Normal"/>
    <w:rsid w:val="00F63B56"/>
    <w:pPr>
      <w:ind w:left="851"/>
    </w:pPr>
  </w:style>
  <w:style w:type="paragraph" w:styleId="TableofFigures">
    <w:name w:val="table of figures"/>
    <w:basedOn w:val="Normal"/>
    <w:next w:val="Normal"/>
    <w:semiHidden/>
    <w:rsid w:val="00E271FE"/>
    <w:pPr>
      <w:tabs>
        <w:tab w:val="clear" w:pos="284"/>
        <w:tab w:val="clear" w:pos="567"/>
        <w:tab w:val="clear" w:pos="851"/>
        <w:tab w:val="clear" w:pos="1134"/>
        <w:tab w:val="left" w:pos="1418"/>
        <w:tab w:val="right" w:leader="dot" w:pos="9344"/>
      </w:tabs>
      <w:ind w:left="1418" w:hanging="1418"/>
    </w:pPr>
    <w:rPr>
      <w:noProof/>
    </w:rPr>
  </w:style>
  <w:style w:type="character" w:customStyle="1" w:styleId="Funktion">
    <w:name w:val="Funktion"/>
    <w:rsid w:val="00F63B56"/>
    <w:rPr>
      <w:rFonts w:ascii="Courier New" w:hAnsi="Courier New"/>
    </w:rPr>
  </w:style>
  <w:style w:type="character" w:customStyle="1" w:styleId="Objekt">
    <w:name w:val="Objekt"/>
    <w:rsid w:val="00F63B56"/>
    <w:rPr>
      <w:smallCaps/>
    </w:rPr>
  </w:style>
  <w:style w:type="paragraph" w:customStyle="1" w:styleId="Code">
    <w:name w:val="Code"/>
    <w:basedOn w:val="Normal"/>
    <w:rsid w:val="00F63B56"/>
    <w:rPr>
      <w:rFonts w:ascii="Courier New" w:hAnsi="Courier New"/>
      <w:sz w:val="18"/>
    </w:rPr>
  </w:style>
  <w:style w:type="paragraph" w:customStyle="1" w:styleId="Constraint">
    <w:name w:val="Constraint"/>
    <w:basedOn w:val="Normal"/>
    <w:rsid w:val="00F63B56"/>
  </w:style>
  <w:style w:type="paragraph" w:customStyle="1" w:styleId="Abbildunglinks">
    <w:name w:val="Abbildung links"/>
    <w:uiPriority w:val="99"/>
    <w:rsid w:val="007C2148"/>
    <w:pPr>
      <w:widowControl w:val="0"/>
      <w:tabs>
        <w:tab w:val="left" w:pos="284"/>
        <w:tab w:val="left" w:pos="567"/>
        <w:tab w:val="left" w:pos="851"/>
        <w:tab w:val="left" w:pos="1134"/>
      </w:tabs>
      <w:autoSpaceDE w:val="0"/>
      <w:autoSpaceDN w:val="0"/>
      <w:adjustRightInd w:val="0"/>
      <w:spacing w:before="240"/>
      <w:ind w:right="170"/>
    </w:pPr>
    <w:rPr>
      <w:sz w:val="22"/>
      <w:szCs w:val="22"/>
    </w:rPr>
  </w:style>
  <w:style w:type="paragraph" w:customStyle="1" w:styleId="Abbildungrechts">
    <w:name w:val="Abbildung rechts"/>
    <w:uiPriority w:val="99"/>
    <w:rsid w:val="007C2148"/>
    <w:pPr>
      <w:widowControl w:val="0"/>
      <w:tabs>
        <w:tab w:val="left" w:pos="284"/>
        <w:tab w:val="left" w:pos="567"/>
        <w:tab w:val="left" w:pos="851"/>
        <w:tab w:val="left" w:pos="1134"/>
      </w:tabs>
      <w:autoSpaceDE w:val="0"/>
      <w:autoSpaceDN w:val="0"/>
      <w:adjustRightInd w:val="0"/>
      <w:spacing w:before="240"/>
      <w:ind w:right="170"/>
      <w:jc w:val="right"/>
    </w:pPr>
    <w:rPr>
      <w:sz w:val="22"/>
      <w:szCs w:val="22"/>
    </w:rPr>
  </w:style>
  <w:style w:type="paragraph" w:customStyle="1" w:styleId="Nummerierung2">
    <w:name w:val="Nummerierung 2"/>
    <w:basedOn w:val="Nummerierung"/>
    <w:rsid w:val="00F63B56"/>
  </w:style>
  <w:style w:type="paragraph" w:customStyle="1" w:styleId="Dokumentberschrift">
    <w:name w:val="Dokumentüberschrift"/>
    <w:uiPriority w:val="99"/>
    <w:rsid w:val="007C2148"/>
    <w:pPr>
      <w:widowControl w:val="0"/>
      <w:tabs>
        <w:tab w:val="left" w:pos="284"/>
        <w:tab w:val="left" w:pos="567"/>
        <w:tab w:val="left" w:pos="851"/>
        <w:tab w:val="left" w:pos="1134"/>
      </w:tabs>
      <w:autoSpaceDE w:val="0"/>
      <w:autoSpaceDN w:val="0"/>
      <w:adjustRightInd w:val="0"/>
      <w:spacing w:after="120"/>
    </w:pPr>
    <w:rPr>
      <w:b/>
      <w:bCs/>
      <w:sz w:val="32"/>
      <w:szCs w:val="32"/>
    </w:rPr>
  </w:style>
  <w:style w:type="paragraph" w:customStyle="1" w:styleId="Nummerierung">
    <w:name w:val="Nummerierung"/>
    <w:basedOn w:val="ListBullet"/>
    <w:rsid w:val="00F63B56"/>
    <w:pPr>
      <w:numPr>
        <w:numId w:val="0"/>
      </w:numPr>
      <w:tabs>
        <w:tab w:val="num" w:pos="360"/>
      </w:tabs>
      <w:ind w:left="284" w:hanging="284"/>
    </w:pPr>
  </w:style>
  <w:style w:type="paragraph" w:customStyle="1" w:styleId="Abbildung">
    <w:name w:val="Abbildung"/>
    <w:uiPriority w:val="99"/>
    <w:rsid w:val="007C2148"/>
    <w:pPr>
      <w:widowControl w:val="0"/>
      <w:tabs>
        <w:tab w:val="left" w:pos="284"/>
        <w:tab w:val="left" w:pos="567"/>
        <w:tab w:val="left" w:pos="851"/>
        <w:tab w:val="left" w:pos="1134"/>
      </w:tabs>
      <w:autoSpaceDE w:val="0"/>
      <w:autoSpaceDN w:val="0"/>
      <w:adjustRightInd w:val="0"/>
      <w:spacing w:before="360"/>
      <w:jc w:val="center"/>
    </w:pPr>
    <w:rPr>
      <w:sz w:val="22"/>
      <w:szCs w:val="22"/>
    </w:rPr>
  </w:style>
  <w:style w:type="character" w:customStyle="1" w:styleId="SSBookmark">
    <w:name w:val="SSBookmark"/>
    <w:uiPriority w:val="99"/>
    <w:rsid w:val="007C2148"/>
    <w:rPr>
      <w:rFonts w:ascii="Lucida Sans" w:hAnsi="Lucida Sans"/>
      <w:b/>
      <w:i/>
      <w:sz w:val="16"/>
    </w:rPr>
  </w:style>
  <w:style w:type="paragraph" w:customStyle="1" w:styleId="Style5">
    <w:name w:val="Style5"/>
    <w:uiPriority w:val="99"/>
    <w:rsid w:val="00A4751F"/>
    <w:pPr>
      <w:widowControl w:val="0"/>
      <w:autoSpaceDE w:val="0"/>
      <w:autoSpaceDN w:val="0"/>
      <w:adjustRightInd w:val="0"/>
    </w:pPr>
    <w:rPr>
      <w:rFonts w:ascii="Arial" w:hAnsi="Arial" w:cs="Arial"/>
      <w:sz w:val="24"/>
      <w:szCs w:val="24"/>
    </w:rPr>
  </w:style>
  <w:style w:type="paragraph" w:customStyle="1" w:styleId="Style4">
    <w:name w:val="Style4"/>
    <w:uiPriority w:val="99"/>
    <w:rsid w:val="00A4751F"/>
    <w:pPr>
      <w:widowControl w:val="0"/>
      <w:autoSpaceDE w:val="0"/>
      <w:autoSpaceDN w:val="0"/>
      <w:adjustRightInd w:val="0"/>
    </w:pPr>
    <w:rPr>
      <w:rFonts w:ascii="Arial" w:hAnsi="Arial" w:cs="Arial"/>
      <w:sz w:val="24"/>
      <w:szCs w:val="24"/>
      <w:u w:color="000000"/>
    </w:rPr>
  </w:style>
  <w:style w:type="paragraph" w:customStyle="1" w:styleId="head1">
    <w:name w:val="head1"/>
    <w:basedOn w:val="Heading1"/>
    <w:uiPriority w:val="99"/>
    <w:rsid w:val="008159F1"/>
  </w:style>
  <w:style w:type="paragraph" w:customStyle="1" w:styleId="head2">
    <w:name w:val="head2"/>
    <w:basedOn w:val="Heading2"/>
    <w:next w:val="Normal"/>
    <w:uiPriority w:val="99"/>
    <w:rsid w:val="008159F1"/>
  </w:style>
  <w:style w:type="paragraph" w:customStyle="1" w:styleId="head3">
    <w:name w:val="head3"/>
    <w:basedOn w:val="Heading3"/>
    <w:next w:val="Normal"/>
    <w:uiPriority w:val="99"/>
    <w:rsid w:val="008159F1"/>
  </w:style>
  <w:style w:type="paragraph" w:customStyle="1" w:styleId="head4">
    <w:name w:val="head4"/>
    <w:basedOn w:val="Heading4"/>
    <w:next w:val="Normal"/>
    <w:uiPriority w:val="99"/>
    <w:rsid w:val="008159F1"/>
    <w:rPr>
      <w:lang w:val="en-IE"/>
    </w:rPr>
  </w:style>
  <w:style w:type="paragraph" w:customStyle="1" w:styleId="head5">
    <w:name w:val="head5"/>
    <w:basedOn w:val="Heading5"/>
    <w:next w:val="Normal"/>
    <w:uiPriority w:val="99"/>
    <w:rsid w:val="008159F1"/>
    <w:rPr>
      <w:u w:color="000000"/>
    </w:rPr>
  </w:style>
  <w:style w:type="paragraph" w:customStyle="1" w:styleId="Stil">
    <w:name w:val="Stil"/>
    <w:uiPriority w:val="99"/>
    <w:rsid w:val="00CD1103"/>
    <w:pPr>
      <w:widowControl w:val="0"/>
      <w:autoSpaceDE w:val="0"/>
      <w:autoSpaceDN w:val="0"/>
      <w:adjustRightInd w:val="0"/>
    </w:pPr>
    <w:rPr>
      <w:rFonts w:ascii="Arial" w:eastAsia="MS Mincho" w:hAnsi="Arial"/>
      <w:sz w:val="24"/>
      <w:szCs w:val="24"/>
      <w:u w:color="000000"/>
      <w:lang w:eastAsia="ja-JP"/>
    </w:rPr>
  </w:style>
  <w:style w:type="character" w:customStyle="1" w:styleId="moz-txt-tag">
    <w:name w:val="moz-txt-tag"/>
    <w:uiPriority w:val="99"/>
    <w:rsid w:val="00B63A3D"/>
    <w:rPr>
      <w:rFonts w:cs="Times New Roman"/>
    </w:rPr>
  </w:style>
  <w:style w:type="character" w:customStyle="1" w:styleId="Instruction">
    <w:name w:val="Instruction"/>
    <w:rsid w:val="003F5C2E"/>
    <w:rPr>
      <w:i/>
      <w:color w:val="008000"/>
    </w:rPr>
  </w:style>
  <w:style w:type="character" w:customStyle="1" w:styleId="il">
    <w:name w:val="il"/>
    <w:uiPriority w:val="99"/>
    <w:rsid w:val="00056321"/>
    <w:rPr>
      <w:rFonts w:cs="Times New Roman"/>
    </w:rPr>
  </w:style>
  <w:style w:type="paragraph" w:customStyle="1" w:styleId="Dash">
    <w:name w:val="Dash"/>
    <w:basedOn w:val="Normal"/>
    <w:rsid w:val="009F4BFE"/>
    <w:pPr>
      <w:tabs>
        <w:tab w:val="num" w:pos="567"/>
      </w:tabs>
      <w:autoSpaceDE w:val="0"/>
      <w:autoSpaceDN w:val="0"/>
      <w:adjustRightInd w:val="0"/>
      <w:ind w:left="567" w:hanging="283"/>
    </w:pPr>
    <w:rPr>
      <w:rFonts w:eastAsia="Arial Unicode MS" w:cs="Arial"/>
    </w:rPr>
  </w:style>
  <w:style w:type="paragraph" w:customStyle="1" w:styleId="Requirementfurtherparagraph">
    <w:name w:val="Requirement further paragraph"/>
    <w:basedOn w:val="Requirement"/>
    <w:uiPriority w:val="99"/>
    <w:rsid w:val="00AA02FC"/>
    <w:pPr>
      <w:numPr>
        <w:numId w:val="0"/>
      </w:numPr>
      <w:ind w:left="1922" w:hanging="1809"/>
    </w:pPr>
  </w:style>
  <w:style w:type="character" w:customStyle="1" w:styleId="StyleRequirementRed">
    <w:name w:val="Style Requirement + Red"/>
    <w:uiPriority w:val="99"/>
    <w:rsid w:val="008A3436"/>
    <w:rPr>
      <w:color w:val="FF0000"/>
    </w:rPr>
  </w:style>
  <w:style w:type="paragraph" w:customStyle="1" w:styleId="Recommendationfurtherparagraph">
    <w:name w:val="Recommendation further paragraph"/>
    <w:basedOn w:val="Recommendation"/>
    <w:link w:val="RecommendationfurtherparagraphChar"/>
    <w:rsid w:val="00525B70"/>
    <w:pPr>
      <w:numPr>
        <w:numId w:val="0"/>
      </w:numPr>
      <w:ind w:left="2041" w:hanging="1928"/>
    </w:pPr>
    <w:rPr>
      <w:rFonts w:cs="Arial"/>
      <w:lang w:val="en-GB"/>
    </w:rPr>
  </w:style>
  <w:style w:type="character" w:customStyle="1" w:styleId="RecommendationfurtherparagraphChar">
    <w:name w:val="Recommendation further paragraph Char"/>
    <w:link w:val="Recommendationfurtherparagraph"/>
    <w:locked/>
    <w:rsid w:val="00525B70"/>
    <w:rPr>
      <w:rFonts w:ascii="Arial" w:eastAsia="Times New Roman" w:hAnsi="Arial"/>
      <w:lang w:val="en-GB" w:eastAsia="it-IT"/>
    </w:rPr>
  </w:style>
  <w:style w:type="character" w:customStyle="1" w:styleId="StyleRecommendationItalic">
    <w:name w:val="Style Recommendation + Italic"/>
    <w:uiPriority w:val="99"/>
    <w:rsid w:val="007142D4"/>
    <w:rPr>
      <w:i/>
    </w:rPr>
  </w:style>
  <w:style w:type="character" w:customStyle="1" w:styleId="StyleRecommendationRed">
    <w:name w:val="Style Recommendation + Red"/>
    <w:uiPriority w:val="99"/>
    <w:rsid w:val="007142D4"/>
    <w:rPr>
      <w:color w:val="FF0000"/>
    </w:rPr>
  </w:style>
  <w:style w:type="character" w:customStyle="1" w:styleId="StyleHeading1h1clauseH11ItalicGreen">
    <w:name w:val="Style Heading 1h1clauseH1ü1 + Italic Green"/>
    <w:uiPriority w:val="99"/>
    <w:rsid w:val="00DD47E6"/>
    <w:rPr>
      <w:color w:val="FF0000"/>
    </w:rPr>
  </w:style>
  <w:style w:type="character" w:customStyle="1" w:styleId="StyleHeading1h1clauseH11ItalicGreen1">
    <w:name w:val="Style Heading 1h1clauseH1ü1 + Italic Green1"/>
    <w:uiPriority w:val="99"/>
    <w:rsid w:val="00DD47E6"/>
    <w:rPr>
      <w:color w:val="FF0000"/>
    </w:rPr>
  </w:style>
  <w:style w:type="paragraph" w:customStyle="1" w:styleId="Heading1-nonumbering">
    <w:name w:val="Heading 1 - no numbering"/>
    <w:basedOn w:val="Heading1"/>
    <w:uiPriority w:val="99"/>
    <w:rsid w:val="00DD47E6"/>
    <w:pPr>
      <w:numPr>
        <w:numId w:val="0"/>
      </w:numPr>
    </w:pPr>
    <w:rPr>
      <w:bCs w:val="0"/>
    </w:rPr>
  </w:style>
  <w:style w:type="character" w:customStyle="1" w:styleId="StyleHeading2chapterHeading2h2sub-clause2H22H21l2Headi">
    <w:name w:val="Style Heading 2chapterHeading 2h2sub-clause 2H2ü2H21l2Headi..."/>
    <w:uiPriority w:val="99"/>
    <w:rsid w:val="00DD47E6"/>
    <w:rPr>
      <w:rFonts w:cs="Times New Roman"/>
    </w:rPr>
  </w:style>
  <w:style w:type="character" w:customStyle="1" w:styleId="StyleHeading3H3Subparagraafh3sub-clause3hd33Red">
    <w:name w:val="Style Heading 3H3Subparagraafh3sub-clause 3hd3ü3 + Red"/>
    <w:rsid w:val="00DD47E6"/>
    <w:rPr>
      <w:lang w:eastAsia="fr-FR"/>
    </w:rPr>
  </w:style>
  <w:style w:type="character" w:customStyle="1" w:styleId="StyleHeading4h4sub-clause4H4heading4Blocklevel4GS4ASS">
    <w:name w:val="Style Heading 4h4sub-clause 4H4heading 4Blocklevel 4GS_4ASS..."/>
    <w:uiPriority w:val="99"/>
    <w:rsid w:val="00DD47E6"/>
    <w:rPr>
      <w:lang w:eastAsia="fr-FR"/>
    </w:rPr>
  </w:style>
  <w:style w:type="character" w:customStyle="1" w:styleId="StyleHeading4h4sub-clause4H4heading4Blocklevel4GS4ASS1">
    <w:name w:val="Style Heading 4h4sub-clause 4H4heading 4Blocklevel 4GS_4ASS...1"/>
    <w:uiPriority w:val="99"/>
    <w:rsid w:val="00DD47E6"/>
    <w:rPr>
      <w:rFonts w:cs="Times New Roman"/>
    </w:rPr>
  </w:style>
  <w:style w:type="character" w:customStyle="1" w:styleId="StyleHeading5H5Red">
    <w:name w:val="Style Heading 5H5 + Red"/>
    <w:uiPriority w:val="99"/>
    <w:rsid w:val="00DD47E6"/>
    <w:rPr>
      <w:rFonts w:cs="Times New Roman"/>
    </w:rPr>
  </w:style>
  <w:style w:type="character" w:customStyle="1" w:styleId="StyleHeading5H5Red1">
    <w:name w:val="Style Heading 5H5 + Red1"/>
    <w:uiPriority w:val="99"/>
    <w:rsid w:val="00DD47E6"/>
    <w:rPr>
      <w:rFonts w:cs="Times New Roman"/>
    </w:rPr>
  </w:style>
  <w:style w:type="character" w:customStyle="1" w:styleId="RequirementCarcter">
    <w:name w:val="Requirement Carácter"/>
    <w:uiPriority w:val="99"/>
    <w:rsid w:val="00D729F5"/>
    <w:rPr>
      <w:rFonts w:ascii="Arial" w:hAnsi="Arial"/>
      <w:lang w:val="en-GB" w:eastAsia="it-IT"/>
    </w:rPr>
  </w:style>
  <w:style w:type="paragraph" w:customStyle="1" w:styleId="RequirementChar">
    <w:name w:val="Requirement Char"/>
    <w:basedOn w:val="Normal"/>
    <w:link w:val="RequirementCharChar"/>
    <w:uiPriority w:val="99"/>
    <w:rsid w:val="00685E35"/>
    <w:pPr>
      <w:keepNext/>
      <w:pBdr>
        <w:top w:val="thinThickLargeGap" w:sz="8" w:space="1" w:color="auto" w:shadow="1"/>
        <w:left w:val="thinThickLargeGap" w:sz="8" w:space="4" w:color="auto" w:shadow="1"/>
        <w:bottom w:val="thinThickLargeGap" w:sz="8" w:space="1" w:color="auto" w:shadow="1"/>
        <w:right w:val="thinThickLargeGap" w:sz="8" w:space="4" w:color="auto" w:shadow="1"/>
      </w:pBdr>
      <w:tabs>
        <w:tab w:val="left" w:pos="1810"/>
        <w:tab w:val="num" w:pos="2520"/>
      </w:tabs>
      <w:ind w:left="1814" w:hanging="1814"/>
    </w:pPr>
    <w:rPr>
      <w:lang w:eastAsia="it-IT"/>
    </w:rPr>
  </w:style>
  <w:style w:type="character" w:customStyle="1" w:styleId="RequirementCharChar">
    <w:name w:val="Requirement Char Char"/>
    <w:link w:val="RequirementChar"/>
    <w:uiPriority w:val="99"/>
    <w:locked/>
    <w:rsid w:val="00685E35"/>
    <w:rPr>
      <w:rFonts w:ascii="Arial" w:hAnsi="Arial"/>
      <w:lang w:val="en-GB" w:eastAsia="it-IT"/>
    </w:rPr>
  </w:style>
  <w:style w:type="paragraph" w:customStyle="1" w:styleId="DSRequirement">
    <w:name w:val="DS Requirement"/>
    <w:basedOn w:val="Normal"/>
    <w:link w:val="DSRequirementChar"/>
    <w:rsid w:val="00E271FE"/>
    <w:pPr>
      <w:numPr>
        <w:numId w:val="9"/>
      </w:numPr>
      <w:pBdr>
        <w:top w:val="outset" w:sz="6" w:space="1" w:color="auto" w:shadow="1"/>
        <w:left w:val="outset" w:sz="6" w:space="4" w:color="auto" w:shadow="1"/>
        <w:bottom w:val="outset" w:sz="6" w:space="1" w:color="auto" w:shadow="1"/>
        <w:right w:val="outset" w:sz="6" w:space="4" w:color="auto" w:shadow="1"/>
      </w:pBdr>
      <w:tabs>
        <w:tab w:val="clear" w:pos="284"/>
        <w:tab w:val="clear" w:pos="567"/>
        <w:tab w:val="clear" w:pos="851"/>
        <w:tab w:val="clear" w:pos="1134"/>
        <w:tab w:val="left" w:pos="2041"/>
      </w:tabs>
      <w:ind w:right="113"/>
    </w:pPr>
    <w:rPr>
      <w:rFonts w:eastAsia="Times New Roman"/>
      <w:lang w:val="en-US" w:eastAsia="it-IT"/>
    </w:rPr>
  </w:style>
  <w:style w:type="character" w:customStyle="1" w:styleId="DSRequirementChar">
    <w:name w:val="DS Requirement Char"/>
    <w:link w:val="DSRequirement"/>
    <w:locked/>
    <w:rsid w:val="00E271FE"/>
    <w:rPr>
      <w:rFonts w:ascii="Arial" w:hAnsi="Arial"/>
      <w:lang w:eastAsia="it-IT"/>
    </w:rPr>
  </w:style>
  <w:style w:type="paragraph" w:customStyle="1" w:styleId="StyleStyleRequirementPatternClearGray-15PatternClea">
    <w:name w:val="Style Style Requirement + Pattern: Clear (Gray-15%) + Pattern: Clea..."/>
    <w:basedOn w:val="Normal"/>
    <w:uiPriority w:val="99"/>
    <w:rsid w:val="00B805A0"/>
    <w:pPr>
      <w:keepNext/>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tabs>
        <w:tab w:val="num" w:pos="705"/>
        <w:tab w:val="left" w:pos="1701"/>
      </w:tabs>
      <w:ind w:left="1701" w:right="113" w:hanging="1588"/>
    </w:pPr>
  </w:style>
  <w:style w:type="character" w:customStyle="1" w:styleId="RequirementZnak">
    <w:name w:val="Requirement Znak"/>
    <w:uiPriority w:val="99"/>
    <w:rsid w:val="004A3B99"/>
    <w:rPr>
      <w:rFonts w:ascii="Arial" w:hAnsi="Arial"/>
      <w:lang w:val="en-GB" w:eastAsia="it-IT"/>
    </w:rPr>
  </w:style>
  <w:style w:type="paragraph" w:customStyle="1" w:styleId="StyleRequirementPatternClearGray-10">
    <w:name w:val="Style Requirement + Pattern: Clear (Gray-10%)"/>
    <w:basedOn w:val="Requirement"/>
    <w:uiPriority w:val="99"/>
    <w:rsid w:val="004A3B99"/>
    <w:pPr>
      <w:numPr>
        <w:numId w:val="0"/>
      </w:numPr>
      <w:shd w:val="clear" w:color="auto" w:fill="E6E6E6"/>
      <w:tabs>
        <w:tab w:val="clear" w:pos="2041"/>
        <w:tab w:val="num" w:pos="705"/>
        <w:tab w:val="left" w:pos="1810"/>
      </w:tabs>
      <w:ind w:left="705" w:hanging="1701"/>
    </w:pPr>
  </w:style>
  <w:style w:type="paragraph" w:customStyle="1" w:styleId="StyleRequirementfurtherparagraphPatternClearGray-10">
    <w:name w:val="Style Requirement further paragraph + Pattern: Clear (Gray-10%)"/>
    <w:basedOn w:val="Requirementfurtherparagraph"/>
    <w:uiPriority w:val="99"/>
    <w:rsid w:val="004A3B99"/>
    <w:pPr>
      <w:shd w:val="clear" w:color="auto" w:fill="E6E6E6"/>
      <w:tabs>
        <w:tab w:val="clear" w:pos="2041"/>
        <w:tab w:val="left" w:pos="1810"/>
      </w:tabs>
      <w:ind w:left="1814" w:hanging="1701"/>
    </w:pPr>
  </w:style>
  <w:style w:type="character" w:customStyle="1" w:styleId="Heading3Char1">
    <w:name w:val="Heading 3 Char1"/>
    <w:aliases w:val="H3 Char1,Subparagraaf Char1,h3 Char1,sub-clause 3 Char1,hd3 Char1,Título 3 Car Char1,Heading 3 Char11,ü3 Char11,Título 3 Car Char11"/>
    <w:uiPriority w:val="99"/>
    <w:rsid w:val="004A3B99"/>
    <w:rPr>
      <w:rFonts w:ascii="Arial" w:eastAsia="SimSun" w:hAnsi="Arial"/>
      <w:i/>
      <w:sz w:val="22"/>
      <w:lang w:val="en-GB" w:eastAsia="zh-CN"/>
    </w:rPr>
  </w:style>
  <w:style w:type="paragraph" w:customStyle="1" w:styleId="DSRequirement2ndpara">
    <w:name w:val="DS Requirement 2nd para"/>
    <w:basedOn w:val="DSRequirement"/>
    <w:uiPriority w:val="99"/>
    <w:rsid w:val="00A62E6D"/>
    <w:pPr>
      <w:numPr>
        <w:numId w:val="0"/>
      </w:numPr>
      <w:ind w:left="2041" w:hanging="2041"/>
    </w:pPr>
  </w:style>
  <w:style w:type="paragraph" w:customStyle="1" w:styleId="StyleDSRequirementPatternClearGray-10">
    <w:name w:val="Style DS Requirement + Pattern: Clear (Gray-10%)"/>
    <w:basedOn w:val="DSRequirement"/>
    <w:uiPriority w:val="99"/>
    <w:rsid w:val="00525B70"/>
    <w:pPr>
      <w:shd w:val="clear" w:color="auto" w:fill="E6E6E6"/>
    </w:pPr>
  </w:style>
  <w:style w:type="paragraph" w:customStyle="1" w:styleId="StyleDSRequirement2ndparaPatternClearGray-10">
    <w:name w:val="Style DS Requirement 2nd para + Pattern: Clear (Gray-10%)"/>
    <w:basedOn w:val="DSRequirement2ndpara"/>
    <w:uiPriority w:val="99"/>
    <w:rsid w:val="00525B70"/>
    <w:pPr>
      <w:shd w:val="clear" w:color="auto" w:fill="E6E6E6"/>
      <w:ind w:hanging="1928"/>
    </w:pPr>
  </w:style>
  <w:style w:type="paragraph" w:styleId="HTMLPreformatted">
    <w:name w:val="HTML Preformatted"/>
    <w:aliases w:val="vooraf opgemaakt"/>
    <w:basedOn w:val="Normal"/>
    <w:link w:val="HTMLPreformattedChar1"/>
    <w:rsid w:val="00645B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rPr>
  </w:style>
  <w:style w:type="character" w:customStyle="1" w:styleId="HTMLPreformattedChar">
    <w:name w:val="HTML Preformatted Char"/>
    <w:aliases w:val="vooraf opgemaakt Char"/>
    <w:uiPriority w:val="99"/>
    <w:locked/>
    <w:rsid w:val="00FF37FE"/>
    <w:rPr>
      <w:rFonts w:ascii="Courier New" w:eastAsia="SimSun" w:hAnsi="Courier New" w:cs="Courier New"/>
      <w:lang w:val="en-US" w:eastAsia="zh-CN"/>
    </w:rPr>
  </w:style>
  <w:style w:type="paragraph" w:customStyle="1" w:styleId="StyleBoldLeftBefore3ptAfter3ptLinespacingAtle">
    <w:name w:val="Style Bold Left Before:  3 pt After:  3 pt Line spacing:  At le..."/>
    <w:basedOn w:val="Normal"/>
    <w:uiPriority w:val="99"/>
    <w:rsid w:val="00932C0C"/>
    <w:pPr>
      <w:spacing w:before="60" w:after="60" w:line="360" w:lineRule="atLeast"/>
    </w:pPr>
    <w:rPr>
      <w:b/>
      <w:bCs/>
    </w:rPr>
  </w:style>
  <w:style w:type="paragraph" w:customStyle="1" w:styleId="StyleCourierNew8ptLeftBefore12pt">
    <w:name w:val="Style Courier New 8 pt Left Before:  12 pt"/>
    <w:basedOn w:val="Normal"/>
    <w:uiPriority w:val="99"/>
    <w:rsid w:val="00932C0C"/>
    <w:rPr>
      <w:rFonts w:ascii="Courier New" w:hAnsi="Courier New"/>
      <w:sz w:val="16"/>
    </w:rPr>
  </w:style>
  <w:style w:type="paragraph" w:customStyle="1" w:styleId="DocumentTitle">
    <w:name w:val="Document Title"/>
    <w:basedOn w:val="Normal"/>
    <w:next w:val="Normal"/>
    <w:rsid w:val="00F63B56"/>
    <w:pPr>
      <w:suppressAutoHyphens/>
      <w:spacing w:after="120"/>
    </w:pPr>
    <w:rPr>
      <w:b/>
      <w:sz w:val="32"/>
    </w:rPr>
  </w:style>
  <w:style w:type="paragraph" w:customStyle="1" w:styleId="Figure">
    <w:name w:val="Figure"/>
    <w:basedOn w:val="Normal"/>
    <w:next w:val="Normal"/>
    <w:rsid w:val="00F63B56"/>
    <w:pPr>
      <w:spacing w:before="360"/>
      <w:jc w:val="center"/>
    </w:pPr>
  </w:style>
  <w:style w:type="paragraph" w:customStyle="1" w:styleId="Figureleft">
    <w:name w:val="Figure left"/>
    <w:basedOn w:val="Normal"/>
    <w:rsid w:val="00F63B56"/>
    <w:pPr>
      <w:framePr w:w="9710" w:h="4146" w:hSpace="180" w:wrap="around" w:vAnchor="text" w:hAnchor="page" w:x="1166" w:y="1870"/>
      <w:spacing w:before="240"/>
      <w:ind w:right="170"/>
    </w:pPr>
  </w:style>
  <w:style w:type="paragraph" w:customStyle="1" w:styleId="Figureright">
    <w:name w:val="Figure right"/>
    <w:basedOn w:val="Normal"/>
    <w:rsid w:val="00F63B56"/>
    <w:pPr>
      <w:framePr w:w="9710" w:h="4146" w:hSpace="180" w:wrap="around" w:vAnchor="text" w:hAnchor="page" w:x="1166" w:y="1870"/>
      <w:spacing w:before="240"/>
      <w:ind w:right="170"/>
      <w:jc w:val="right"/>
    </w:pPr>
  </w:style>
  <w:style w:type="paragraph" w:customStyle="1" w:styleId="Figurecaption">
    <w:name w:val="Figure caption"/>
    <w:basedOn w:val="Caption"/>
    <w:rsid w:val="00F63B56"/>
    <w:pPr>
      <w:spacing w:after="240"/>
    </w:pPr>
  </w:style>
  <w:style w:type="paragraph" w:customStyle="1" w:styleId="Tablecaption">
    <w:name w:val="Table caption"/>
    <w:basedOn w:val="Caption"/>
    <w:rsid w:val="00F63B56"/>
    <w:pPr>
      <w:spacing w:before="240"/>
    </w:pPr>
  </w:style>
  <w:style w:type="paragraph" w:customStyle="1" w:styleId="Tabletext">
    <w:name w:val="Table text"/>
    <w:basedOn w:val="Normal"/>
    <w:rsid w:val="00F63B56"/>
    <w:pPr>
      <w:spacing w:before="60"/>
    </w:pPr>
  </w:style>
  <w:style w:type="paragraph" w:styleId="ListParagraph">
    <w:name w:val="List Paragraph"/>
    <w:basedOn w:val="Normal"/>
    <w:uiPriority w:val="99"/>
    <w:qFormat/>
    <w:rsid w:val="006C5575"/>
    <w:pPr>
      <w:ind w:left="720"/>
    </w:pPr>
    <w:rPr>
      <w:lang w:eastAsia="en-GB"/>
    </w:rPr>
  </w:style>
  <w:style w:type="character" w:customStyle="1" w:styleId="Heading5Char1">
    <w:name w:val="Heading 5 Char1"/>
    <w:aliases w:val="H5 Char1"/>
    <w:link w:val="Heading5"/>
    <w:locked/>
    <w:rsid w:val="006C5575"/>
    <w:rPr>
      <w:rFonts w:ascii="Arial" w:eastAsia="SimSun" w:hAnsi="Arial"/>
      <w:i/>
      <w:lang w:val="en-GB" w:eastAsia="zh-CN"/>
    </w:rPr>
  </w:style>
  <w:style w:type="paragraph" w:customStyle="1" w:styleId="BodyBullit">
    <w:name w:val="Body Bullit"/>
    <w:basedOn w:val="Normal"/>
    <w:uiPriority w:val="99"/>
    <w:rsid w:val="006C5575"/>
    <w:pPr>
      <w:tabs>
        <w:tab w:val="num" w:pos="360"/>
      </w:tabs>
      <w:ind w:left="360" w:hanging="360"/>
    </w:pPr>
    <w:rPr>
      <w:lang w:eastAsia="it-IT"/>
    </w:rPr>
  </w:style>
  <w:style w:type="character" w:customStyle="1" w:styleId="CommentSubjectChar2">
    <w:name w:val="Comment Subject Char2"/>
    <w:aliases w:val="Car Char1"/>
    <w:link w:val="CommentSubject"/>
    <w:uiPriority w:val="99"/>
    <w:locked/>
    <w:rsid w:val="00211980"/>
    <w:rPr>
      <w:rFonts w:ascii="Arial" w:eastAsia="SimSun" w:hAnsi="Arial"/>
      <w:b/>
      <w:lang w:val="en-GB" w:eastAsia="zh-CN"/>
    </w:rPr>
  </w:style>
  <w:style w:type="paragraph" w:customStyle="1" w:styleId="ListDash">
    <w:name w:val="List Dash"/>
    <w:basedOn w:val="Normal"/>
    <w:uiPriority w:val="99"/>
    <w:rsid w:val="001862F7"/>
    <w:pPr>
      <w:tabs>
        <w:tab w:val="clear" w:pos="284"/>
        <w:tab w:val="num" w:pos="283"/>
      </w:tabs>
      <w:snapToGrid w:val="0"/>
      <w:spacing w:before="120" w:after="120"/>
      <w:ind w:left="283" w:hanging="283"/>
    </w:pPr>
    <w:rPr>
      <w:rFonts w:ascii="Times New Roman" w:hAnsi="Times New Roman"/>
      <w:szCs w:val="24"/>
      <w:lang w:eastAsia="de-DE"/>
    </w:rPr>
  </w:style>
  <w:style w:type="character" w:customStyle="1" w:styleId="Heading6Char1">
    <w:name w:val="Heading 6 Char1"/>
    <w:aliases w:val="H6 Char1"/>
    <w:link w:val="Heading6"/>
    <w:uiPriority w:val="99"/>
    <w:locked/>
    <w:rsid w:val="001862F7"/>
    <w:rPr>
      <w:rFonts w:ascii="Arial" w:hAnsi="Arial"/>
      <w:i/>
      <w:lang w:val="en-GB" w:eastAsia="it-IT"/>
    </w:rPr>
  </w:style>
  <w:style w:type="character" w:customStyle="1" w:styleId="FooterChar1">
    <w:name w:val="Footer Char1"/>
    <w:link w:val="Footer"/>
    <w:uiPriority w:val="99"/>
    <w:locked/>
    <w:rsid w:val="001862F7"/>
    <w:rPr>
      <w:rFonts w:ascii="Arial" w:eastAsia="SimSun" w:hAnsi="Arial"/>
      <w:lang w:val="en-GB" w:eastAsia="zh-CN"/>
    </w:rPr>
  </w:style>
  <w:style w:type="character" w:customStyle="1" w:styleId="BalloonTextChar1">
    <w:name w:val="Balloon Text Char1"/>
    <w:link w:val="BalloonText"/>
    <w:uiPriority w:val="99"/>
    <w:locked/>
    <w:rsid w:val="001862F7"/>
    <w:rPr>
      <w:rFonts w:ascii="Tahoma" w:eastAsia="SimSun" w:hAnsi="Tahoma"/>
      <w:sz w:val="16"/>
      <w:lang w:val="en-GB" w:eastAsia="zh-CN"/>
    </w:rPr>
  </w:style>
  <w:style w:type="character" w:customStyle="1" w:styleId="CommentTextChar">
    <w:name w:val="Comment Text Char"/>
    <w:aliases w:val="Char Char, Char Char"/>
    <w:link w:val="CommentText"/>
    <w:locked/>
    <w:rsid w:val="001862F7"/>
    <w:rPr>
      <w:rFonts w:ascii="Arial" w:eastAsia="SimSun" w:hAnsi="Arial"/>
      <w:lang w:val="en-GB" w:eastAsia="zh-CN"/>
    </w:rPr>
  </w:style>
  <w:style w:type="paragraph" w:customStyle="1" w:styleId="Ballontekst1">
    <w:name w:val="Ballontekst1"/>
    <w:basedOn w:val="Normal"/>
    <w:uiPriority w:val="99"/>
    <w:semiHidden/>
    <w:rsid w:val="001862F7"/>
    <w:rPr>
      <w:rFonts w:ascii="Tahoma" w:hAnsi="Tahoma" w:cs="Tahoma"/>
      <w:sz w:val="16"/>
      <w:szCs w:val="16"/>
      <w:lang w:eastAsia="it-IT"/>
    </w:rPr>
  </w:style>
  <w:style w:type="paragraph" w:customStyle="1" w:styleId="Textedebulles1">
    <w:name w:val="Texte de bulles1"/>
    <w:basedOn w:val="Normal"/>
    <w:uiPriority w:val="99"/>
    <w:semiHidden/>
    <w:rsid w:val="001862F7"/>
    <w:rPr>
      <w:rFonts w:ascii="Tahoma" w:hAnsi="Tahoma" w:cs="Tahoma"/>
      <w:sz w:val="16"/>
      <w:szCs w:val="16"/>
      <w:lang w:eastAsia="de-DE"/>
    </w:rPr>
  </w:style>
  <w:style w:type="paragraph" w:customStyle="1" w:styleId="CommentSubject2">
    <w:name w:val="Comment Subject2"/>
    <w:basedOn w:val="CommentText"/>
    <w:next w:val="CommentText"/>
    <w:uiPriority w:val="99"/>
    <w:semiHidden/>
    <w:rsid w:val="001862F7"/>
    <w:rPr>
      <w:rFonts w:eastAsia="Times New Roman"/>
      <w:b/>
      <w:bCs/>
      <w:lang w:eastAsia="it-IT"/>
    </w:rPr>
  </w:style>
  <w:style w:type="paragraph" w:customStyle="1" w:styleId="Listenabsatz">
    <w:name w:val="Listenabsatz"/>
    <w:basedOn w:val="Normal"/>
    <w:uiPriority w:val="99"/>
    <w:rsid w:val="001862F7"/>
    <w:pPr>
      <w:ind w:left="720"/>
    </w:pPr>
    <w:rPr>
      <w:lang w:eastAsia="en-GB"/>
    </w:rPr>
  </w:style>
  <w:style w:type="paragraph" w:customStyle="1" w:styleId="Prrafodelista">
    <w:name w:val="Párrafo de lista"/>
    <w:basedOn w:val="Normal"/>
    <w:uiPriority w:val="99"/>
    <w:rsid w:val="001862F7"/>
    <w:pPr>
      <w:ind w:left="720"/>
      <w:contextualSpacing/>
    </w:pPr>
  </w:style>
  <w:style w:type="paragraph" w:customStyle="1" w:styleId="Inhaltsverzeichnisberschrift">
    <w:name w:val="Inhaltsverzeichnisüberschrift"/>
    <w:basedOn w:val="Heading1"/>
    <w:next w:val="Normal"/>
    <w:uiPriority w:val="99"/>
    <w:rsid w:val="001862F7"/>
    <w:pPr>
      <w:keepLines/>
      <w:numPr>
        <w:numId w:val="0"/>
      </w:numPr>
      <w:outlineLvl w:val="9"/>
    </w:pPr>
    <w:rPr>
      <w:rFonts w:ascii="Cambria" w:eastAsia="Times New Roman" w:hAnsi="Cambria"/>
      <w:color w:val="365F91"/>
      <w:kern w:val="0"/>
      <w:sz w:val="28"/>
      <w:lang w:val="en-US"/>
    </w:rPr>
  </w:style>
  <w:style w:type="paragraph" w:customStyle="1" w:styleId="Ballontekst2">
    <w:name w:val="Ballontekst2"/>
    <w:basedOn w:val="Normal"/>
    <w:uiPriority w:val="99"/>
    <w:semiHidden/>
    <w:rsid w:val="001862F7"/>
    <w:rPr>
      <w:rFonts w:ascii="Tahoma" w:hAnsi="Tahoma" w:cs="Tahoma"/>
      <w:sz w:val="16"/>
      <w:szCs w:val="16"/>
      <w:lang w:eastAsia="it-IT"/>
    </w:rPr>
  </w:style>
  <w:style w:type="paragraph" w:customStyle="1" w:styleId="ListParagraph1">
    <w:name w:val="List Paragraph1"/>
    <w:basedOn w:val="Normal"/>
    <w:uiPriority w:val="99"/>
    <w:rsid w:val="001862F7"/>
    <w:pPr>
      <w:ind w:left="720"/>
    </w:pPr>
    <w:rPr>
      <w:lang w:eastAsia="en-GB"/>
    </w:rPr>
  </w:style>
  <w:style w:type="paragraph" w:customStyle="1" w:styleId="Prliminairetitre">
    <w:name w:val="Préliminaire titre"/>
    <w:basedOn w:val="Normal"/>
    <w:next w:val="Normal"/>
    <w:uiPriority w:val="99"/>
    <w:rsid w:val="001862F7"/>
    <w:pPr>
      <w:spacing w:before="360" w:after="360"/>
      <w:jc w:val="center"/>
    </w:pPr>
    <w:rPr>
      <w:rFonts w:ascii="Times New Roman" w:hAnsi="Times New Roman"/>
      <w:b/>
      <w:szCs w:val="24"/>
      <w:lang w:eastAsia="de-DE"/>
    </w:rPr>
  </w:style>
  <w:style w:type="character" w:customStyle="1" w:styleId="Heading2Char2">
    <w:name w:val="Heading 2 Char2"/>
    <w:aliases w:val="chapterHeading 2 Char1,h2 Char1,sub-clause 2 Char1,H2 Char1,ü2 Char1,H21 Char1,l2 Char1,Heading 2 Char Char1"/>
    <w:link w:val="Heading2"/>
    <w:locked/>
    <w:rsid w:val="008714AE"/>
    <w:rPr>
      <w:rFonts w:ascii="Arial" w:eastAsia="SimSun" w:hAnsi="Arial"/>
      <w:b/>
      <w:sz w:val="28"/>
      <w:szCs w:val="24"/>
      <w:lang w:val="en-GB" w:eastAsia="zh-CN"/>
    </w:rPr>
  </w:style>
  <w:style w:type="paragraph" w:customStyle="1" w:styleId="Openissuefollowingparagraph">
    <w:name w:val="Open issue (following paragraph)"/>
    <w:basedOn w:val="Normal"/>
    <w:link w:val="OpenissuefollowingparagraphChar"/>
    <w:uiPriority w:val="99"/>
    <w:rsid w:val="00E271FE"/>
    <w:pPr>
      <w:pBdr>
        <w:top w:val="single" w:sz="4" w:space="1" w:color="auto"/>
        <w:left w:val="single" w:sz="4" w:space="4" w:color="auto"/>
        <w:bottom w:val="single" w:sz="4" w:space="1" w:color="auto"/>
        <w:right w:val="single" w:sz="4" w:space="4" w:color="auto"/>
      </w:pBdr>
      <w:shd w:val="clear" w:color="auto" w:fill="FFCCCC"/>
      <w:tabs>
        <w:tab w:val="clear" w:pos="284"/>
        <w:tab w:val="clear" w:pos="567"/>
        <w:tab w:val="clear" w:pos="851"/>
        <w:tab w:val="clear" w:pos="1134"/>
        <w:tab w:val="left" w:pos="1418"/>
      </w:tabs>
    </w:pPr>
    <w:rPr>
      <w:lang w:val="en-US"/>
    </w:rPr>
  </w:style>
  <w:style w:type="character" w:customStyle="1" w:styleId="OpenissuefollowingparagraphChar">
    <w:name w:val="Open issue (following paragraph) Char"/>
    <w:link w:val="Openissuefollowingparagraph"/>
    <w:uiPriority w:val="99"/>
    <w:locked/>
    <w:rsid w:val="00E271FE"/>
    <w:rPr>
      <w:rFonts w:ascii="Arial" w:eastAsia="SimSun" w:hAnsi="Arial"/>
      <w:lang w:val="en-US" w:eastAsia="zh-CN"/>
    </w:rPr>
  </w:style>
  <w:style w:type="paragraph" w:customStyle="1" w:styleId="Openissue">
    <w:name w:val="Open issue"/>
    <w:basedOn w:val="Normal"/>
    <w:link w:val="OpenissueChar"/>
    <w:qFormat/>
    <w:rsid w:val="00E271FE"/>
    <w:pPr>
      <w:numPr>
        <w:numId w:val="14"/>
      </w:numPr>
      <w:pBdr>
        <w:top w:val="single" w:sz="4" w:space="1" w:color="auto"/>
        <w:left w:val="single" w:sz="4" w:space="4" w:color="auto"/>
        <w:bottom w:val="single" w:sz="4" w:space="1" w:color="auto"/>
        <w:right w:val="single" w:sz="4" w:space="4" w:color="auto"/>
      </w:pBdr>
      <w:shd w:val="clear" w:color="auto" w:fill="FFCCCC"/>
      <w:tabs>
        <w:tab w:val="clear" w:pos="284"/>
        <w:tab w:val="clear" w:pos="567"/>
        <w:tab w:val="clear" w:pos="851"/>
        <w:tab w:val="clear" w:pos="1134"/>
        <w:tab w:val="left" w:pos="1418"/>
      </w:tabs>
    </w:pPr>
    <w:rPr>
      <w:lang w:val="en-US"/>
    </w:rPr>
  </w:style>
  <w:style w:type="character" w:customStyle="1" w:styleId="OpenissueChar">
    <w:name w:val="Open issue Char"/>
    <w:link w:val="Openissue"/>
    <w:locked/>
    <w:rsid w:val="00E271FE"/>
    <w:rPr>
      <w:rFonts w:ascii="Arial" w:eastAsia="SimSun" w:hAnsi="Arial"/>
      <w:shd w:val="clear" w:color="auto" w:fill="FFCCCC"/>
      <w:lang w:eastAsia="zh-CN"/>
    </w:rPr>
  </w:style>
  <w:style w:type="character" w:customStyle="1" w:styleId="BodyTextIndentChar1">
    <w:name w:val="Body Text Indent Char1"/>
    <w:uiPriority w:val="99"/>
    <w:locked/>
    <w:rsid w:val="00AE464A"/>
    <w:rPr>
      <w:rFonts w:ascii="Arial" w:eastAsia="SimSun" w:hAnsi="Arial"/>
      <w:lang w:eastAsia="zh-CN"/>
    </w:rPr>
  </w:style>
  <w:style w:type="paragraph" w:customStyle="1" w:styleId="Recommendationgrey">
    <w:name w:val="Recommendation grey"/>
    <w:basedOn w:val="Recommendation"/>
    <w:link w:val="RecommendationgreyChar"/>
    <w:qFormat/>
    <w:rsid w:val="00E271FE"/>
    <w:pPr>
      <w:shd w:val="clear" w:color="auto" w:fill="E6E6E6"/>
    </w:pPr>
  </w:style>
  <w:style w:type="character" w:customStyle="1" w:styleId="RecommendationgreyChar">
    <w:name w:val="Recommendation grey Char"/>
    <w:link w:val="Recommendationgrey"/>
    <w:locked/>
    <w:rsid w:val="00E271FE"/>
    <w:rPr>
      <w:rFonts w:ascii="Arial" w:hAnsi="Arial"/>
      <w:shd w:val="clear" w:color="auto" w:fill="E6E6E6"/>
      <w:lang w:eastAsia="it-IT"/>
    </w:rPr>
  </w:style>
  <w:style w:type="paragraph" w:customStyle="1" w:styleId="Requirementgrey">
    <w:name w:val="Requirement grey"/>
    <w:basedOn w:val="Requirement"/>
    <w:link w:val="RequirementgreyChar"/>
    <w:qFormat/>
    <w:rsid w:val="00E271FE"/>
    <w:pPr>
      <w:numPr>
        <w:numId w:val="21"/>
      </w:numPr>
      <w:shd w:val="clear" w:color="auto" w:fill="E6E6E6"/>
      <w:ind w:left="2041" w:hanging="1928"/>
    </w:pPr>
  </w:style>
  <w:style w:type="paragraph" w:customStyle="1" w:styleId="TGRequirement">
    <w:name w:val="TG Requirement"/>
    <w:basedOn w:val="DSRequirement"/>
    <w:link w:val="TGRequirementChar"/>
    <w:uiPriority w:val="99"/>
    <w:rsid w:val="00E271FE"/>
  </w:style>
  <w:style w:type="character" w:customStyle="1" w:styleId="RequirementgreyChar">
    <w:name w:val="Requirement grey Char"/>
    <w:link w:val="Requirementgrey"/>
    <w:locked/>
    <w:rsid w:val="00234A44"/>
    <w:rPr>
      <w:rFonts w:ascii="Arial" w:hAnsi="Arial"/>
      <w:shd w:val="clear" w:color="auto" w:fill="E6E6E6"/>
      <w:lang w:eastAsia="it-IT"/>
    </w:rPr>
  </w:style>
  <w:style w:type="paragraph" w:customStyle="1" w:styleId="TGrequirement0">
    <w:name w:val="TG requirement"/>
    <w:basedOn w:val="DSRequirement"/>
    <w:link w:val="TGrequirementChar0"/>
    <w:uiPriority w:val="99"/>
    <w:rsid w:val="00234A44"/>
  </w:style>
  <w:style w:type="character" w:customStyle="1" w:styleId="TGRequirementChar">
    <w:name w:val="TG Requirement Char"/>
    <w:link w:val="TGRequirement"/>
    <w:uiPriority w:val="99"/>
    <w:locked/>
    <w:rsid w:val="00E271FE"/>
    <w:rPr>
      <w:rFonts w:ascii="Arial" w:hAnsi="Arial"/>
      <w:lang w:eastAsia="it-IT"/>
    </w:rPr>
  </w:style>
  <w:style w:type="character" w:customStyle="1" w:styleId="TGrequirementChar0">
    <w:name w:val="TG requirement Char"/>
    <w:link w:val="TGrequirement0"/>
    <w:uiPriority w:val="99"/>
    <w:locked/>
    <w:rsid w:val="00234A44"/>
    <w:rPr>
      <w:rFonts w:ascii="Arial" w:hAnsi="Arial"/>
      <w:lang w:eastAsia="it-IT"/>
    </w:rPr>
  </w:style>
  <w:style w:type="paragraph" w:customStyle="1" w:styleId="TGRequirementgrey">
    <w:name w:val="TG Requirement grey"/>
    <w:basedOn w:val="DSRequirement"/>
    <w:qFormat/>
    <w:rsid w:val="00E271FE"/>
    <w:pPr>
      <w:shd w:val="clear" w:color="auto" w:fill="E6E6E6"/>
    </w:pPr>
  </w:style>
  <w:style w:type="paragraph" w:customStyle="1" w:styleId="TestNumberingStyle">
    <w:name w:val="TestNumberingStyle"/>
    <w:basedOn w:val="Normal"/>
    <w:link w:val="TestNumberingStyleChar"/>
    <w:uiPriority w:val="99"/>
    <w:rsid w:val="002B4F2A"/>
    <w:pPr>
      <w:ind w:left="360" w:hanging="360"/>
    </w:pPr>
  </w:style>
  <w:style w:type="character" w:customStyle="1" w:styleId="TestNumberingStyleChar">
    <w:name w:val="TestNumberingStyle Char"/>
    <w:link w:val="TestNumberingStyle"/>
    <w:uiPriority w:val="99"/>
    <w:locked/>
    <w:rsid w:val="002B4F2A"/>
    <w:rPr>
      <w:rFonts w:ascii="Arial" w:eastAsia="SimSun" w:hAnsi="Arial"/>
      <w:sz w:val="20"/>
      <w:szCs w:val="20"/>
      <w:lang w:val="en-GB"/>
    </w:rPr>
  </w:style>
  <w:style w:type="character" w:customStyle="1" w:styleId="m1">
    <w:name w:val="m1"/>
    <w:uiPriority w:val="99"/>
    <w:rsid w:val="00785E57"/>
    <w:rPr>
      <w:color w:val="0000FF"/>
    </w:rPr>
  </w:style>
  <w:style w:type="character" w:customStyle="1" w:styleId="pi1">
    <w:name w:val="pi1"/>
    <w:uiPriority w:val="99"/>
    <w:rsid w:val="00785E57"/>
    <w:rPr>
      <w:color w:val="0000FF"/>
    </w:rPr>
  </w:style>
  <w:style w:type="character" w:customStyle="1" w:styleId="t1">
    <w:name w:val="t1"/>
    <w:uiPriority w:val="99"/>
    <w:rsid w:val="00785E57"/>
    <w:rPr>
      <w:color w:val="990000"/>
    </w:rPr>
  </w:style>
  <w:style w:type="character" w:customStyle="1" w:styleId="ns1">
    <w:name w:val="ns1"/>
    <w:uiPriority w:val="99"/>
    <w:rsid w:val="00785E57"/>
    <w:rPr>
      <w:color w:val="FF0000"/>
    </w:rPr>
  </w:style>
  <w:style w:type="character" w:customStyle="1" w:styleId="tx1">
    <w:name w:val="tx1"/>
    <w:uiPriority w:val="99"/>
    <w:rsid w:val="00785E57"/>
    <w:rPr>
      <w:b/>
    </w:rPr>
  </w:style>
  <w:style w:type="character" w:customStyle="1" w:styleId="Codefragment">
    <w:name w:val="Codefragment"/>
    <w:uiPriority w:val="99"/>
    <w:rsid w:val="00785E57"/>
    <w:rPr>
      <w:rFonts w:ascii="Courier New" w:hAnsi="Courier New"/>
      <w:noProof/>
      <w:sz w:val="22"/>
      <w:lang w:val="en-US"/>
    </w:rPr>
  </w:style>
  <w:style w:type="paragraph" w:customStyle="1" w:styleId="NumPar1">
    <w:name w:val="NumPar 1"/>
    <w:basedOn w:val="Normal"/>
    <w:next w:val="Normal"/>
    <w:uiPriority w:val="99"/>
    <w:rsid w:val="00AD38D7"/>
    <w:pPr>
      <w:numPr>
        <w:numId w:val="22"/>
      </w:numPr>
      <w:spacing w:before="120" w:after="120"/>
    </w:pPr>
    <w:rPr>
      <w:rFonts w:ascii="Times New Roman" w:hAnsi="Times New Roman"/>
      <w:sz w:val="24"/>
      <w:szCs w:val="24"/>
      <w:lang w:eastAsia="de-DE"/>
    </w:rPr>
  </w:style>
  <w:style w:type="character" w:customStyle="1" w:styleId="Heading4Char1">
    <w:name w:val="Heading 4 Char1"/>
    <w:aliases w:val="h4 Char1,sub-clause 4 Char1,H4 Char1,Block Char1,level 4 Char1,GS_4 Char1,ASSET_heading4 Char1,EIVIS Title 4 Char1,DesignT4 Char2,DesignT4 Char Char1,heading 4 Char1"/>
    <w:link w:val="Heading4"/>
    <w:locked/>
    <w:rsid w:val="00041BDE"/>
    <w:rPr>
      <w:rFonts w:ascii="Arial" w:eastAsia="SimSun" w:hAnsi="Arial"/>
      <w:b/>
      <w:lang w:val="en-GB" w:eastAsia="zh-CN"/>
    </w:rPr>
  </w:style>
  <w:style w:type="character" w:customStyle="1" w:styleId="FootnoteTextChar1">
    <w:name w:val="Footnote Text Char1"/>
    <w:aliases w:val="Voetnoot tekst Char1"/>
    <w:link w:val="FootnoteText"/>
    <w:uiPriority w:val="99"/>
    <w:semiHidden/>
    <w:locked/>
    <w:rsid w:val="0063247E"/>
    <w:rPr>
      <w:rFonts w:ascii="Arial" w:eastAsia="SimSun" w:hAnsi="Arial"/>
      <w:lang w:val="en-GB" w:eastAsia="zh-CN"/>
    </w:rPr>
  </w:style>
  <w:style w:type="paragraph" w:customStyle="1" w:styleId="IRrequirementgrey">
    <w:name w:val="IR requirement grey"/>
    <w:basedOn w:val="Requirementgrey"/>
    <w:link w:val="IRrequirementgreyChar"/>
    <w:qFormat/>
    <w:rsid w:val="00E271FE"/>
    <w:pPr>
      <w:numPr>
        <w:numId w:val="0"/>
      </w:numPr>
      <w:tabs>
        <w:tab w:val="clear" w:pos="2041"/>
      </w:tabs>
      <w:ind w:left="113"/>
    </w:pPr>
  </w:style>
  <w:style w:type="character" w:customStyle="1" w:styleId="IRrequirementgreyChar">
    <w:name w:val="IR requirement grey Char"/>
    <w:link w:val="IRrequirementgrey"/>
    <w:locked/>
    <w:rsid w:val="00E271FE"/>
    <w:rPr>
      <w:rFonts w:ascii="Arial" w:hAnsi="Arial"/>
      <w:lang w:val="en-US" w:eastAsia="it-IT"/>
    </w:rPr>
  </w:style>
  <w:style w:type="paragraph" w:customStyle="1" w:styleId="IRrequirement">
    <w:name w:val="IR requirement"/>
    <w:basedOn w:val="Requirement"/>
    <w:link w:val="IRrequirementChar"/>
    <w:qFormat/>
    <w:rsid w:val="00E271FE"/>
    <w:pPr>
      <w:numPr>
        <w:numId w:val="0"/>
      </w:numPr>
      <w:tabs>
        <w:tab w:val="clear" w:pos="2041"/>
      </w:tabs>
      <w:ind w:left="113"/>
    </w:pPr>
  </w:style>
  <w:style w:type="character" w:customStyle="1" w:styleId="IRrequirementChar">
    <w:name w:val="IR requirement Char"/>
    <w:link w:val="IRrequirement"/>
    <w:locked/>
    <w:rsid w:val="00E271FE"/>
    <w:rPr>
      <w:rFonts w:ascii="Arial" w:hAnsi="Arial"/>
      <w:lang w:val="en-US" w:eastAsia="it-IT"/>
    </w:rPr>
  </w:style>
  <w:style w:type="paragraph" w:customStyle="1" w:styleId="CM4">
    <w:name w:val="CM4"/>
    <w:basedOn w:val="Normal"/>
    <w:next w:val="Normal"/>
    <w:uiPriority w:val="99"/>
    <w:rsid w:val="00657B47"/>
    <w:pPr>
      <w:autoSpaceDE w:val="0"/>
      <w:autoSpaceDN w:val="0"/>
      <w:adjustRightInd w:val="0"/>
      <w:spacing w:before="60" w:after="60"/>
    </w:pPr>
    <w:rPr>
      <w:sz w:val="24"/>
      <w:szCs w:val="24"/>
      <w:lang w:val="en-US"/>
    </w:rPr>
  </w:style>
  <w:style w:type="character" w:customStyle="1" w:styleId="Heading7Char1">
    <w:name w:val="Heading 7 Char1"/>
    <w:link w:val="Heading7"/>
    <w:uiPriority w:val="99"/>
    <w:locked/>
    <w:rsid w:val="007D7225"/>
    <w:rPr>
      <w:sz w:val="24"/>
      <w:lang w:val="en-GB" w:eastAsia="it-IT"/>
    </w:rPr>
  </w:style>
  <w:style w:type="character" w:customStyle="1" w:styleId="Heading8Char1">
    <w:name w:val="Heading 8 Char1"/>
    <w:link w:val="Heading8"/>
    <w:uiPriority w:val="99"/>
    <w:locked/>
    <w:rsid w:val="007D7225"/>
    <w:rPr>
      <w:i/>
      <w:sz w:val="24"/>
      <w:lang w:val="en-GB" w:eastAsia="it-IT"/>
    </w:rPr>
  </w:style>
  <w:style w:type="character" w:customStyle="1" w:styleId="Heading9Char1">
    <w:name w:val="Heading 9 Char1"/>
    <w:link w:val="Heading9"/>
    <w:uiPriority w:val="99"/>
    <w:locked/>
    <w:rsid w:val="007D7225"/>
    <w:rPr>
      <w:rFonts w:ascii="Arial" w:hAnsi="Arial"/>
      <w:sz w:val="22"/>
      <w:lang w:val="en-GB" w:eastAsia="it-IT"/>
    </w:rPr>
  </w:style>
  <w:style w:type="paragraph" w:customStyle="1" w:styleId="TOCHeading1">
    <w:name w:val="TOC Heading1"/>
    <w:basedOn w:val="Heading1"/>
    <w:next w:val="Normal"/>
    <w:uiPriority w:val="99"/>
    <w:rsid w:val="00E15E93"/>
    <w:pPr>
      <w:keepLines/>
      <w:numPr>
        <w:numId w:val="0"/>
      </w:numPr>
      <w:outlineLvl w:val="9"/>
    </w:pPr>
    <w:rPr>
      <w:rFonts w:ascii="Cambria" w:eastAsia="MS Gothic" w:hAnsi="Cambria"/>
      <w:color w:val="365F91"/>
      <w:kern w:val="0"/>
      <w:lang w:val="en-US" w:eastAsia="ja-JP"/>
    </w:rPr>
  </w:style>
  <w:style w:type="paragraph" w:customStyle="1" w:styleId="NoSpacing1">
    <w:name w:val="No Spacing1"/>
    <w:uiPriority w:val="99"/>
    <w:rsid w:val="00E15E93"/>
    <w:rPr>
      <w:rFonts w:ascii="Calibri" w:hAnsi="Calibri"/>
      <w:sz w:val="22"/>
      <w:szCs w:val="22"/>
    </w:rPr>
  </w:style>
  <w:style w:type="paragraph" w:customStyle="1" w:styleId="Revision1">
    <w:name w:val="Revision1"/>
    <w:hidden/>
    <w:uiPriority w:val="99"/>
    <w:semiHidden/>
    <w:rsid w:val="00E15E93"/>
    <w:rPr>
      <w:rFonts w:ascii="Arial" w:eastAsia="SimSun" w:hAnsi="Arial"/>
      <w:lang w:val="en-GB" w:eastAsia="zh-CN"/>
    </w:rPr>
  </w:style>
  <w:style w:type="paragraph" w:styleId="IntenseQuote">
    <w:name w:val="Intense Quote"/>
    <w:basedOn w:val="Normal"/>
    <w:next w:val="Normal"/>
    <w:link w:val="IntenseQuoteChar"/>
    <w:uiPriority w:val="99"/>
    <w:qFormat/>
    <w:rsid w:val="00E15E93"/>
    <w:pPr>
      <w:pBdr>
        <w:bottom w:val="single" w:sz="4" w:space="4" w:color="4F81BD"/>
      </w:pBdr>
      <w:spacing w:before="200" w:after="280"/>
      <w:ind w:left="936" w:right="936"/>
    </w:pPr>
    <w:rPr>
      <w:b/>
      <w:bCs/>
      <w:i/>
      <w:iCs/>
      <w:color w:val="4F81BD"/>
      <w:lang w:val="en-US"/>
    </w:rPr>
  </w:style>
  <w:style w:type="character" w:customStyle="1" w:styleId="IntenseQuoteChar">
    <w:name w:val="Intense Quote Char"/>
    <w:link w:val="IntenseQuote"/>
    <w:uiPriority w:val="99"/>
    <w:locked/>
    <w:rsid w:val="00E15E93"/>
    <w:rPr>
      <w:rFonts w:ascii="Arial" w:eastAsia="SimSun" w:hAnsi="Arial"/>
      <w:b/>
      <w:i/>
      <w:color w:val="4F81BD"/>
      <w:lang w:eastAsia="zh-CN"/>
    </w:rPr>
  </w:style>
  <w:style w:type="character" w:customStyle="1" w:styleId="SubtitleChar">
    <w:name w:val="Subtitle Char"/>
    <w:link w:val="Subtitle"/>
    <w:uiPriority w:val="99"/>
    <w:locked/>
    <w:rsid w:val="00B547BF"/>
    <w:rPr>
      <w:sz w:val="24"/>
      <w:lang w:eastAsia="it-IT"/>
    </w:rPr>
  </w:style>
  <w:style w:type="character" w:customStyle="1" w:styleId="CharChar8">
    <w:name w:val="Char Char8"/>
    <w:uiPriority w:val="99"/>
    <w:locked/>
    <w:rsid w:val="00B547BF"/>
    <w:rPr>
      <w:i/>
      <w:sz w:val="24"/>
      <w:lang w:eastAsia="it-IT"/>
    </w:rPr>
  </w:style>
  <w:style w:type="paragraph" w:customStyle="1" w:styleId="Style10ptLinespacing15lines">
    <w:name w:val="Style 10 pt Line spacing:  1.5 lines"/>
    <w:basedOn w:val="Normal"/>
    <w:uiPriority w:val="99"/>
    <w:rsid w:val="00B547BF"/>
    <w:pPr>
      <w:suppressAutoHyphens/>
    </w:pPr>
    <w:rPr>
      <w:lang w:eastAsia="ar-SA"/>
    </w:rPr>
  </w:style>
  <w:style w:type="paragraph" w:customStyle="1" w:styleId="Pargrafdellista">
    <w:name w:val="Paràgraf de llista"/>
    <w:basedOn w:val="Normal"/>
    <w:uiPriority w:val="99"/>
    <w:rsid w:val="00B547BF"/>
    <w:pPr>
      <w:ind w:left="720"/>
      <w:contextualSpacing/>
    </w:pPr>
    <w:rPr>
      <w:lang w:val="en-US"/>
    </w:rPr>
  </w:style>
  <w:style w:type="paragraph" w:customStyle="1" w:styleId="Stylea2PatternClearGray-10">
    <w:name w:val="Style a2 + Pattern: Clear (Gray-10%)"/>
    <w:basedOn w:val="a2"/>
    <w:autoRedefine/>
    <w:uiPriority w:val="99"/>
    <w:rsid w:val="00B547BF"/>
    <w:pPr>
      <w:numPr>
        <w:numId w:val="4"/>
      </w:numPr>
      <w:shd w:val="clear" w:color="auto" w:fill="E6E6E6"/>
      <w:tabs>
        <w:tab w:val="num" w:pos="567"/>
      </w:tabs>
    </w:pPr>
    <w:rPr>
      <w:rFonts w:eastAsia="Times New Roman"/>
      <w:bCs/>
    </w:rPr>
  </w:style>
  <w:style w:type="paragraph" w:customStyle="1" w:styleId="Stylea2PatternClearGray-101">
    <w:name w:val="Style a2 + Pattern: Clear (Gray-10%)1"/>
    <w:basedOn w:val="a2"/>
    <w:autoRedefine/>
    <w:uiPriority w:val="99"/>
    <w:rsid w:val="00B547BF"/>
    <w:pPr>
      <w:numPr>
        <w:ilvl w:val="0"/>
        <w:numId w:val="0"/>
      </w:numPr>
      <w:shd w:val="clear" w:color="auto" w:fill="E6E6E6"/>
      <w:tabs>
        <w:tab w:val="num" w:pos="284"/>
        <w:tab w:val="num" w:pos="567"/>
      </w:tabs>
      <w:ind w:left="284" w:hanging="284"/>
    </w:pPr>
    <w:rPr>
      <w:rFonts w:eastAsia="Times New Roman"/>
      <w:bCs/>
    </w:rPr>
  </w:style>
  <w:style w:type="paragraph" w:customStyle="1" w:styleId="Stylea2Left049Firstline0">
    <w:name w:val="Style a2 + Left:  0.49&quot; First line:  0&quot;"/>
    <w:basedOn w:val="a2"/>
    <w:uiPriority w:val="99"/>
    <w:rsid w:val="00B547BF"/>
    <w:pPr>
      <w:numPr>
        <w:ilvl w:val="0"/>
        <w:numId w:val="0"/>
      </w:numPr>
      <w:tabs>
        <w:tab w:val="num" w:pos="284"/>
        <w:tab w:val="num" w:pos="567"/>
      </w:tabs>
      <w:ind w:left="284" w:hanging="284"/>
    </w:pPr>
    <w:rPr>
      <w:rFonts w:eastAsia="Times New Roman"/>
      <w:bCs/>
    </w:rPr>
  </w:style>
  <w:style w:type="paragraph" w:customStyle="1" w:styleId="Stylea3PatternClearGray-10">
    <w:name w:val="Style a3 + Pattern: Clear (Gray-10%)"/>
    <w:basedOn w:val="a2"/>
    <w:uiPriority w:val="99"/>
    <w:rsid w:val="00B547BF"/>
    <w:pPr>
      <w:numPr>
        <w:ilvl w:val="0"/>
        <w:numId w:val="0"/>
      </w:numPr>
      <w:shd w:val="clear" w:color="auto" w:fill="E6E6E6"/>
      <w:tabs>
        <w:tab w:val="num" w:pos="284"/>
        <w:tab w:val="num" w:pos="567"/>
        <w:tab w:val="num" w:pos="1440"/>
      </w:tabs>
      <w:ind w:left="1440" w:hanging="360"/>
    </w:pPr>
    <w:rPr>
      <w:rFonts w:eastAsia="Times New Roman"/>
      <w:bCs/>
    </w:rPr>
  </w:style>
  <w:style w:type="character" w:customStyle="1" w:styleId="StyleOutlinenumbered14ptBold">
    <w:name w:val="Style Outline numbered 14 pt Bold"/>
    <w:uiPriority w:val="99"/>
    <w:rsid w:val="00B547BF"/>
  </w:style>
  <w:style w:type="character" w:customStyle="1" w:styleId="CharChar2">
    <w:name w:val="Char Char2"/>
    <w:uiPriority w:val="99"/>
    <w:rsid w:val="00B547BF"/>
    <w:rPr>
      <w:rFonts w:ascii="Arial" w:hAnsi="Arial"/>
      <w:lang w:eastAsia="zh-CN"/>
    </w:rPr>
  </w:style>
  <w:style w:type="character" w:customStyle="1" w:styleId="CharChar3">
    <w:name w:val="Char Char3"/>
    <w:aliases w:val="Comment Text Char1,Char Char1, Char Char3"/>
    <w:rsid w:val="00B547BF"/>
    <w:rPr>
      <w:rFonts w:ascii="Arial" w:hAnsi="Arial"/>
      <w:lang w:eastAsia="zh-CN"/>
    </w:rPr>
  </w:style>
  <w:style w:type="character" w:customStyle="1" w:styleId="CharChar4">
    <w:name w:val="Char Char4"/>
    <w:uiPriority w:val="99"/>
    <w:semiHidden/>
    <w:locked/>
    <w:rsid w:val="00B547BF"/>
    <w:rPr>
      <w:rFonts w:ascii="Arial" w:hAnsi="Arial"/>
      <w:lang w:eastAsia="it-IT"/>
    </w:rPr>
  </w:style>
  <w:style w:type="character" w:customStyle="1" w:styleId="CommentTextChar3">
    <w:name w:val="Comment Text Char3"/>
    <w:aliases w:val="Char Char6"/>
    <w:uiPriority w:val="99"/>
    <w:locked/>
    <w:rsid w:val="00D44CD7"/>
    <w:rPr>
      <w:rFonts w:ascii="Arial" w:eastAsia="SimSun" w:hAnsi="Arial"/>
      <w:lang w:val="en-GB" w:eastAsia="zh-CN"/>
    </w:rPr>
  </w:style>
  <w:style w:type="character" w:customStyle="1" w:styleId="st1">
    <w:name w:val="st1"/>
    <w:uiPriority w:val="99"/>
    <w:rsid w:val="00942D63"/>
    <w:rPr>
      <w:rFonts w:cs="Times New Roman"/>
    </w:rPr>
  </w:style>
  <w:style w:type="character" w:customStyle="1" w:styleId="CharChar14">
    <w:name w:val="Char Char14"/>
    <w:uiPriority w:val="99"/>
    <w:rsid w:val="00942D63"/>
    <w:rPr>
      <w:rFonts w:ascii="Arial" w:eastAsia="SimSun" w:hAnsi="Arial"/>
      <w:lang w:val="en-GB" w:eastAsia="zh-CN"/>
    </w:rPr>
  </w:style>
  <w:style w:type="paragraph" w:customStyle="1" w:styleId="Textedebulles3">
    <w:name w:val="Texte de bulles3"/>
    <w:basedOn w:val="Normal"/>
    <w:uiPriority w:val="99"/>
    <w:semiHidden/>
    <w:rsid w:val="00942D63"/>
    <w:rPr>
      <w:rFonts w:ascii="Tahoma" w:hAnsi="Tahoma" w:cs="Tahoma"/>
      <w:sz w:val="16"/>
      <w:szCs w:val="16"/>
      <w:lang w:eastAsia="de-DE"/>
    </w:rPr>
  </w:style>
  <w:style w:type="character" w:customStyle="1" w:styleId="WW8Num1z3">
    <w:name w:val="WW8Num1z3"/>
    <w:uiPriority w:val="99"/>
    <w:rsid w:val="00942D63"/>
    <w:rPr>
      <w:sz w:val="20"/>
    </w:rPr>
  </w:style>
  <w:style w:type="character" w:customStyle="1" w:styleId="WW8Num2z3">
    <w:name w:val="WW8Num2z3"/>
    <w:uiPriority w:val="99"/>
    <w:rsid w:val="00942D63"/>
    <w:rPr>
      <w:sz w:val="20"/>
    </w:rPr>
  </w:style>
  <w:style w:type="character" w:customStyle="1" w:styleId="WW8Num4z2">
    <w:name w:val="WW8Num4z2"/>
    <w:uiPriority w:val="99"/>
    <w:rsid w:val="00942D63"/>
    <w:rPr>
      <w:rFonts w:ascii="Symbol" w:hAnsi="Symbol"/>
    </w:rPr>
  </w:style>
  <w:style w:type="character" w:customStyle="1" w:styleId="WW8Num4z4">
    <w:name w:val="WW8Num4z4"/>
    <w:uiPriority w:val="99"/>
    <w:rsid w:val="00942D63"/>
    <w:rPr>
      <w:rFonts w:ascii="Courier New" w:hAnsi="Courier New"/>
    </w:rPr>
  </w:style>
  <w:style w:type="character" w:customStyle="1" w:styleId="WW8Num4z5">
    <w:name w:val="WW8Num4z5"/>
    <w:uiPriority w:val="99"/>
    <w:rsid w:val="00942D63"/>
    <w:rPr>
      <w:rFonts w:ascii="Wingdings" w:hAnsi="Wingdings"/>
    </w:rPr>
  </w:style>
  <w:style w:type="character" w:customStyle="1" w:styleId="WW8Num6z0">
    <w:name w:val="WW8Num6z0"/>
    <w:uiPriority w:val="99"/>
    <w:rsid w:val="00942D63"/>
    <w:rPr>
      <w:rFonts w:ascii="Symbol" w:hAnsi="Symbol"/>
    </w:rPr>
  </w:style>
  <w:style w:type="character" w:customStyle="1" w:styleId="WW8Num7z0">
    <w:name w:val="WW8Num7z0"/>
    <w:uiPriority w:val="99"/>
    <w:rsid w:val="00942D63"/>
    <w:rPr>
      <w:rFonts w:ascii="Symbol" w:hAnsi="Symbol"/>
    </w:rPr>
  </w:style>
  <w:style w:type="character" w:customStyle="1" w:styleId="WW8Num9z0">
    <w:name w:val="WW8Num9z0"/>
    <w:uiPriority w:val="99"/>
    <w:rsid w:val="00942D63"/>
    <w:rPr>
      <w:rFonts w:ascii="Symbol" w:hAnsi="Symbol"/>
      <w:b/>
      <w:sz w:val="28"/>
    </w:rPr>
  </w:style>
  <w:style w:type="character" w:customStyle="1" w:styleId="WW8Num10z1">
    <w:name w:val="WW8Num10z1"/>
    <w:uiPriority w:val="99"/>
    <w:rsid w:val="00942D63"/>
    <w:rPr>
      <w:b/>
    </w:rPr>
  </w:style>
  <w:style w:type="character" w:customStyle="1" w:styleId="WW8Num11z0">
    <w:name w:val="WW8Num11z0"/>
    <w:uiPriority w:val="99"/>
    <w:rsid w:val="00942D63"/>
    <w:rPr>
      <w:rFonts w:ascii="Symbol" w:hAnsi="Symbol"/>
    </w:rPr>
  </w:style>
  <w:style w:type="character" w:customStyle="1" w:styleId="WW8Num12z0">
    <w:name w:val="WW8Num12z0"/>
    <w:uiPriority w:val="99"/>
    <w:rsid w:val="00942D63"/>
    <w:rPr>
      <w:rFonts w:ascii="Symbol" w:hAnsi="Symbol"/>
    </w:rPr>
  </w:style>
  <w:style w:type="character" w:customStyle="1" w:styleId="WW8Num14z0">
    <w:name w:val="WW8Num14z0"/>
    <w:uiPriority w:val="99"/>
    <w:rsid w:val="00942D63"/>
    <w:rPr>
      <w:rFonts w:ascii="Symbol" w:hAnsi="Symbol"/>
    </w:rPr>
  </w:style>
  <w:style w:type="character" w:customStyle="1" w:styleId="WW8Num14z2">
    <w:name w:val="WW8Num14z2"/>
    <w:uiPriority w:val="99"/>
    <w:rsid w:val="00942D63"/>
    <w:rPr>
      <w:rFonts w:ascii="Wingdings" w:hAnsi="Wingdings"/>
    </w:rPr>
  </w:style>
  <w:style w:type="character" w:customStyle="1" w:styleId="WW8Num14z4">
    <w:name w:val="WW8Num14z4"/>
    <w:uiPriority w:val="99"/>
    <w:rsid w:val="00942D63"/>
    <w:rPr>
      <w:rFonts w:ascii="Courier New" w:hAnsi="Courier New"/>
    </w:rPr>
  </w:style>
  <w:style w:type="character" w:customStyle="1" w:styleId="WW8Num16z0">
    <w:name w:val="WW8Num16z0"/>
    <w:uiPriority w:val="99"/>
    <w:rsid w:val="00942D63"/>
    <w:rPr>
      <w:rFonts w:ascii="Symbol" w:hAnsi="Symbol"/>
    </w:rPr>
  </w:style>
  <w:style w:type="character" w:customStyle="1" w:styleId="WW8Num16z2">
    <w:name w:val="WW8Num16z2"/>
    <w:uiPriority w:val="99"/>
    <w:rsid w:val="00942D63"/>
    <w:rPr>
      <w:rFonts w:ascii="Wingdings" w:hAnsi="Wingdings"/>
    </w:rPr>
  </w:style>
  <w:style w:type="character" w:customStyle="1" w:styleId="WW8Num16z4">
    <w:name w:val="WW8Num16z4"/>
    <w:uiPriority w:val="99"/>
    <w:rsid w:val="00942D63"/>
    <w:rPr>
      <w:rFonts w:ascii="Courier New" w:hAnsi="Courier New"/>
    </w:rPr>
  </w:style>
  <w:style w:type="character" w:customStyle="1" w:styleId="WW8Num18z0">
    <w:name w:val="WW8Num18z0"/>
    <w:uiPriority w:val="99"/>
    <w:rsid w:val="00942D63"/>
    <w:rPr>
      <w:rFonts w:ascii="Arial Black" w:hAnsi="Arial Black"/>
    </w:rPr>
  </w:style>
  <w:style w:type="character" w:customStyle="1" w:styleId="WW8Num19z0">
    <w:name w:val="WW8Num19z0"/>
    <w:uiPriority w:val="99"/>
    <w:rsid w:val="00942D63"/>
    <w:rPr>
      <w:rFonts w:ascii="Wingdings" w:hAnsi="Wingdings"/>
    </w:rPr>
  </w:style>
  <w:style w:type="character" w:customStyle="1" w:styleId="WW8Num20z0">
    <w:name w:val="WW8Num20z0"/>
    <w:uiPriority w:val="99"/>
    <w:rsid w:val="00942D63"/>
    <w:rPr>
      <w:rFonts w:ascii="Symbol" w:hAnsi="Symbol"/>
    </w:rPr>
  </w:style>
  <w:style w:type="character" w:customStyle="1" w:styleId="WW8Num22z0">
    <w:name w:val="WW8Num22z0"/>
    <w:uiPriority w:val="99"/>
    <w:rsid w:val="00942D63"/>
    <w:rPr>
      <w:rFonts w:ascii="Symbol" w:hAnsi="Symbol"/>
    </w:rPr>
  </w:style>
  <w:style w:type="character" w:customStyle="1" w:styleId="WW8Num23z0">
    <w:name w:val="WW8Num23z0"/>
    <w:uiPriority w:val="99"/>
    <w:rsid w:val="00942D63"/>
    <w:rPr>
      <w:rFonts w:ascii="Symbol" w:hAnsi="Symbol"/>
    </w:rPr>
  </w:style>
  <w:style w:type="character" w:customStyle="1" w:styleId="WW8Num27z0">
    <w:name w:val="WW8Num27z0"/>
    <w:uiPriority w:val="99"/>
    <w:rsid w:val="00942D63"/>
    <w:rPr>
      <w:rFonts w:ascii="Symbol" w:hAnsi="Symbol"/>
    </w:rPr>
  </w:style>
  <w:style w:type="character" w:customStyle="1" w:styleId="WW8Num29z0">
    <w:name w:val="WW8Num29z0"/>
    <w:uiPriority w:val="99"/>
    <w:rsid w:val="00942D63"/>
    <w:rPr>
      <w:rFonts w:ascii="Symbol" w:hAnsi="Symbol"/>
    </w:rPr>
  </w:style>
  <w:style w:type="character" w:customStyle="1" w:styleId="WW8Num29z2">
    <w:name w:val="WW8Num29z2"/>
    <w:uiPriority w:val="99"/>
    <w:rsid w:val="00942D63"/>
    <w:rPr>
      <w:rFonts w:ascii="Wingdings" w:hAnsi="Wingdings"/>
    </w:rPr>
  </w:style>
  <w:style w:type="character" w:customStyle="1" w:styleId="WW8Num29z4">
    <w:name w:val="WW8Num29z4"/>
    <w:uiPriority w:val="99"/>
    <w:rsid w:val="00942D63"/>
    <w:rPr>
      <w:rFonts w:ascii="Courier New" w:hAnsi="Courier New"/>
    </w:rPr>
  </w:style>
  <w:style w:type="character" w:customStyle="1" w:styleId="WW8Num30z0">
    <w:name w:val="WW8Num30z0"/>
    <w:uiPriority w:val="99"/>
    <w:rsid w:val="00942D63"/>
    <w:rPr>
      <w:rFonts w:ascii="Wingdings" w:hAnsi="Wingdings"/>
    </w:rPr>
  </w:style>
  <w:style w:type="character" w:customStyle="1" w:styleId="WW8Num34z0">
    <w:name w:val="WW8Num34z0"/>
    <w:uiPriority w:val="99"/>
    <w:rsid w:val="00942D63"/>
    <w:rPr>
      <w:rFonts w:ascii="Symbol" w:hAnsi="Symbol"/>
    </w:rPr>
  </w:style>
  <w:style w:type="character" w:customStyle="1" w:styleId="WW8Num34z1">
    <w:name w:val="WW8Num34z1"/>
    <w:uiPriority w:val="99"/>
    <w:rsid w:val="00942D63"/>
    <w:rPr>
      <w:rFonts w:ascii="Courier New" w:hAnsi="Courier New"/>
    </w:rPr>
  </w:style>
  <w:style w:type="character" w:customStyle="1" w:styleId="WW8Num34z2">
    <w:name w:val="WW8Num34z2"/>
    <w:uiPriority w:val="99"/>
    <w:rsid w:val="00942D63"/>
    <w:rPr>
      <w:rFonts w:ascii="Wingdings" w:hAnsi="Wingdings"/>
    </w:rPr>
  </w:style>
  <w:style w:type="character" w:customStyle="1" w:styleId="WW8Num34z3">
    <w:name w:val="WW8Num34z3"/>
    <w:uiPriority w:val="99"/>
    <w:rsid w:val="00942D63"/>
    <w:rPr>
      <w:rFonts w:ascii="Symbol" w:hAnsi="Symbol"/>
    </w:rPr>
  </w:style>
  <w:style w:type="character" w:customStyle="1" w:styleId="WW8Num35z0">
    <w:name w:val="WW8Num35z0"/>
    <w:uiPriority w:val="99"/>
    <w:rsid w:val="00942D63"/>
    <w:rPr>
      <w:rFonts w:ascii="Symbol" w:hAnsi="Symbol"/>
    </w:rPr>
  </w:style>
  <w:style w:type="character" w:customStyle="1" w:styleId="WW8Num39z0">
    <w:name w:val="WW8Num39z0"/>
    <w:uiPriority w:val="99"/>
    <w:rsid w:val="00942D63"/>
    <w:rPr>
      <w:rFonts w:ascii="Symbol" w:hAnsi="Symbol"/>
    </w:rPr>
  </w:style>
  <w:style w:type="character" w:customStyle="1" w:styleId="WW8Num40z0">
    <w:name w:val="WW8Num40z0"/>
    <w:uiPriority w:val="99"/>
    <w:rsid w:val="00942D63"/>
    <w:rPr>
      <w:rFonts w:ascii="Symbol" w:hAnsi="Symbol"/>
    </w:rPr>
  </w:style>
  <w:style w:type="character" w:customStyle="1" w:styleId="WW8Num42z0">
    <w:name w:val="WW8Num42z0"/>
    <w:uiPriority w:val="99"/>
    <w:rsid w:val="00942D63"/>
    <w:rPr>
      <w:b/>
    </w:rPr>
  </w:style>
  <w:style w:type="character" w:customStyle="1" w:styleId="WW8Num42z1">
    <w:name w:val="WW8Num42z1"/>
    <w:uiPriority w:val="99"/>
    <w:rsid w:val="00942D63"/>
    <w:rPr>
      <w:rFonts w:ascii="Courier New" w:hAnsi="Courier New"/>
    </w:rPr>
  </w:style>
  <w:style w:type="character" w:customStyle="1" w:styleId="WW8Num42z2">
    <w:name w:val="WW8Num42z2"/>
    <w:uiPriority w:val="99"/>
    <w:rsid w:val="00942D63"/>
    <w:rPr>
      <w:rFonts w:ascii="Wingdings" w:hAnsi="Wingdings"/>
    </w:rPr>
  </w:style>
  <w:style w:type="character" w:customStyle="1" w:styleId="WW8Num43z0">
    <w:name w:val="WW8Num43z0"/>
    <w:uiPriority w:val="99"/>
    <w:rsid w:val="00942D63"/>
    <w:rPr>
      <w:rFonts w:ascii="Symbol" w:hAnsi="Symbol"/>
    </w:rPr>
  </w:style>
  <w:style w:type="character" w:customStyle="1" w:styleId="WW8Num44z0">
    <w:name w:val="WW8Num44z0"/>
    <w:uiPriority w:val="99"/>
    <w:rsid w:val="00942D63"/>
    <w:rPr>
      <w:rFonts w:ascii="Symbol" w:hAnsi="Symbol"/>
    </w:rPr>
  </w:style>
  <w:style w:type="character" w:customStyle="1" w:styleId="WW8Num46z0">
    <w:name w:val="WW8Num46z0"/>
    <w:uiPriority w:val="99"/>
    <w:rsid w:val="00942D63"/>
    <w:rPr>
      <w:rFonts w:ascii="Symbol" w:hAnsi="Symbol"/>
    </w:rPr>
  </w:style>
  <w:style w:type="character" w:customStyle="1" w:styleId="WW8Num46z1">
    <w:name w:val="WW8Num46z1"/>
    <w:uiPriority w:val="99"/>
    <w:rsid w:val="00942D63"/>
    <w:rPr>
      <w:rFonts w:ascii="Courier New" w:hAnsi="Courier New"/>
    </w:rPr>
  </w:style>
  <w:style w:type="character" w:customStyle="1" w:styleId="WW8Num46z2">
    <w:name w:val="WW8Num46z2"/>
    <w:uiPriority w:val="99"/>
    <w:rsid w:val="00942D63"/>
    <w:rPr>
      <w:rFonts w:ascii="Wingdings" w:hAnsi="Wingdings"/>
    </w:rPr>
  </w:style>
  <w:style w:type="character" w:customStyle="1" w:styleId="WW8Num47z0">
    <w:name w:val="WW8Num47z0"/>
    <w:uiPriority w:val="99"/>
    <w:rsid w:val="00942D63"/>
    <w:rPr>
      <w:rFonts w:ascii="Symbol" w:hAnsi="Symbol"/>
    </w:rPr>
  </w:style>
  <w:style w:type="character" w:customStyle="1" w:styleId="WW8Num47z1">
    <w:name w:val="WW8Num47z1"/>
    <w:uiPriority w:val="99"/>
    <w:rsid w:val="00942D63"/>
    <w:rPr>
      <w:rFonts w:ascii="Courier New" w:hAnsi="Courier New"/>
    </w:rPr>
  </w:style>
  <w:style w:type="character" w:customStyle="1" w:styleId="WW8Num47z2">
    <w:name w:val="WW8Num47z2"/>
    <w:uiPriority w:val="99"/>
    <w:rsid w:val="00942D63"/>
    <w:rPr>
      <w:rFonts w:ascii="Wingdings" w:hAnsi="Wingdings"/>
    </w:rPr>
  </w:style>
  <w:style w:type="character" w:customStyle="1" w:styleId="WW8Num48z0">
    <w:name w:val="WW8Num48z0"/>
    <w:uiPriority w:val="99"/>
    <w:rsid w:val="00942D63"/>
    <w:rPr>
      <w:rFonts w:ascii="StarSymbol" w:hAnsi="StarSymbol"/>
    </w:rPr>
  </w:style>
  <w:style w:type="character" w:customStyle="1" w:styleId="WW8Num48z1">
    <w:name w:val="WW8Num48z1"/>
    <w:uiPriority w:val="99"/>
    <w:rsid w:val="00942D63"/>
    <w:rPr>
      <w:rFonts w:ascii="Wingdings 2" w:hAnsi="Wingdings 2"/>
    </w:rPr>
  </w:style>
  <w:style w:type="character" w:customStyle="1" w:styleId="WW8Num48z2">
    <w:name w:val="WW8Num48z2"/>
    <w:uiPriority w:val="99"/>
    <w:rsid w:val="00942D63"/>
    <w:rPr>
      <w:rFonts w:ascii="StarSymbol" w:hAnsi="StarSymbol"/>
    </w:rPr>
  </w:style>
  <w:style w:type="character" w:customStyle="1" w:styleId="WW8Num49z0">
    <w:name w:val="WW8Num49z0"/>
    <w:uiPriority w:val="99"/>
    <w:rsid w:val="00942D63"/>
    <w:rPr>
      <w:rFonts w:ascii="StarSymbol" w:hAnsi="StarSymbol"/>
      <w:sz w:val="18"/>
    </w:rPr>
  </w:style>
  <w:style w:type="character" w:customStyle="1" w:styleId="WW8Num49z1">
    <w:name w:val="WW8Num49z1"/>
    <w:uiPriority w:val="99"/>
    <w:rsid w:val="00942D63"/>
    <w:rPr>
      <w:rFonts w:ascii="Wingdings 2" w:hAnsi="Wingdings 2"/>
      <w:sz w:val="18"/>
    </w:rPr>
  </w:style>
  <w:style w:type="character" w:customStyle="1" w:styleId="WW8Num49z2">
    <w:name w:val="WW8Num49z2"/>
    <w:uiPriority w:val="99"/>
    <w:rsid w:val="00942D63"/>
    <w:rPr>
      <w:rFonts w:ascii="StarSymbol" w:hAnsi="StarSymbol"/>
      <w:sz w:val="18"/>
    </w:rPr>
  </w:style>
  <w:style w:type="character" w:customStyle="1" w:styleId="WW8Num51z0">
    <w:name w:val="WW8Num51z0"/>
    <w:uiPriority w:val="99"/>
    <w:rsid w:val="00942D63"/>
    <w:rPr>
      <w:rFonts w:ascii="Arial" w:hAnsi="Arial"/>
    </w:rPr>
  </w:style>
  <w:style w:type="character" w:customStyle="1" w:styleId="WW8Num52z0">
    <w:name w:val="WW8Num52z0"/>
    <w:uiPriority w:val="99"/>
    <w:rsid w:val="00942D63"/>
    <w:rPr>
      <w:rFonts w:ascii="Symbol" w:hAnsi="Symbol"/>
    </w:rPr>
  </w:style>
  <w:style w:type="character" w:customStyle="1" w:styleId="WW8Num53z0">
    <w:name w:val="WW8Num53z0"/>
    <w:uiPriority w:val="99"/>
    <w:rsid w:val="00942D63"/>
    <w:rPr>
      <w:rFonts w:ascii="Symbol" w:hAnsi="Symbol"/>
      <w:sz w:val="18"/>
    </w:rPr>
  </w:style>
  <w:style w:type="character" w:customStyle="1" w:styleId="WW8Num54z0">
    <w:name w:val="WW8Num54z0"/>
    <w:uiPriority w:val="99"/>
    <w:rsid w:val="00942D63"/>
    <w:rPr>
      <w:rFonts w:ascii="Wingdings" w:hAnsi="Wingdings"/>
      <w:sz w:val="18"/>
    </w:rPr>
  </w:style>
  <w:style w:type="character" w:customStyle="1" w:styleId="WW8Num54z1">
    <w:name w:val="WW8Num54z1"/>
    <w:uiPriority w:val="99"/>
    <w:rsid w:val="00942D63"/>
    <w:rPr>
      <w:rFonts w:ascii="Wingdings 2" w:hAnsi="Wingdings 2"/>
      <w:sz w:val="18"/>
    </w:rPr>
  </w:style>
  <w:style w:type="character" w:customStyle="1" w:styleId="WW8Num54z2">
    <w:name w:val="WW8Num54z2"/>
    <w:uiPriority w:val="99"/>
    <w:rsid w:val="00942D63"/>
    <w:rPr>
      <w:rFonts w:ascii="StarSymbol" w:hAnsi="StarSymbol"/>
      <w:sz w:val="18"/>
    </w:rPr>
  </w:style>
  <w:style w:type="character" w:customStyle="1" w:styleId="WW8Num55z0">
    <w:name w:val="WW8Num55z0"/>
    <w:uiPriority w:val="99"/>
    <w:rsid w:val="00942D63"/>
    <w:rPr>
      <w:rFonts w:ascii="Arial" w:hAnsi="Arial"/>
    </w:rPr>
  </w:style>
  <w:style w:type="character" w:customStyle="1" w:styleId="WW8Num55z1">
    <w:name w:val="WW8Num55z1"/>
    <w:uiPriority w:val="99"/>
    <w:rsid w:val="00942D63"/>
    <w:rPr>
      <w:rFonts w:ascii="Courier New" w:hAnsi="Courier New"/>
    </w:rPr>
  </w:style>
  <w:style w:type="character" w:customStyle="1" w:styleId="WW8Num55z2">
    <w:name w:val="WW8Num55z2"/>
    <w:uiPriority w:val="99"/>
    <w:rsid w:val="00942D63"/>
    <w:rPr>
      <w:rFonts w:ascii="Wingdings" w:hAnsi="Wingdings"/>
    </w:rPr>
  </w:style>
  <w:style w:type="character" w:customStyle="1" w:styleId="WW8Num56z0">
    <w:name w:val="WW8Num56z0"/>
    <w:uiPriority w:val="99"/>
    <w:rsid w:val="00942D63"/>
    <w:rPr>
      <w:rFonts w:ascii="Symbol" w:hAnsi="Symbol"/>
      <w:sz w:val="18"/>
    </w:rPr>
  </w:style>
  <w:style w:type="character" w:customStyle="1" w:styleId="WW8Num56z1">
    <w:name w:val="WW8Num56z1"/>
    <w:uiPriority w:val="99"/>
    <w:rsid w:val="00942D63"/>
    <w:rPr>
      <w:rFonts w:ascii="Courier New" w:hAnsi="Courier New"/>
    </w:rPr>
  </w:style>
  <w:style w:type="character" w:customStyle="1" w:styleId="WW8Num56z2">
    <w:name w:val="WW8Num56z2"/>
    <w:uiPriority w:val="99"/>
    <w:rsid w:val="00942D63"/>
    <w:rPr>
      <w:rFonts w:ascii="Wingdings" w:hAnsi="Wingdings"/>
    </w:rPr>
  </w:style>
  <w:style w:type="character" w:customStyle="1" w:styleId="Absatz-Standardschriftart2">
    <w:name w:val="Absatz-Standardschriftart2"/>
    <w:uiPriority w:val="99"/>
    <w:rsid w:val="00942D63"/>
  </w:style>
  <w:style w:type="character" w:customStyle="1" w:styleId="WW-Absatz-Standardschriftart">
    <w:name w:val="WW-Absatz-Standardschriftart"/>
    <w:uiPriority w:val="99"/>
    <w:rsid w:val="00942D63"/>
  </w:style>
  <w:style w:type="character" w:customStyle="1" w:styleId="WW-Absatz-Standardschriftart1">
    <w:name w:val="WW-Absatz-Standardschriftart1"/>
    <w:uiPriority w:val="99"/>
    <w:rsid w:val="00942D63"/>
  </w:style>
  <w:style w:type="character" w:customStyle="1" w:styleId="WW8Num53z1">
    <w:name w:val="WW8Num53z1"/>
    <w:uiPriority w:val="99"/>
    <w:rsid w:val="00942D63"/>
    <w:rPr>
      <w:rFonts w:ascii="Courier New" w:hAnsi="Courier New"/>
    </w:rPr>
  </w:style>
  <w:style w:type="character" w:customStyle="1" w:styleId="WW8Num53z2">
    <w:name w:val="WW8Num53z2"/>
    <w:uiPriority w:val="99"/>
    <w:rsid w:val="00942D63"/>
    <w:rPr>
      <w:rFonts w:ascii="Wingdings" w:hAnsi="Wingdings"/>
    </w:rPr>
  </w:style>
  <w:style w:type="character" w:customStyle="1" w:styleId="DefaultParagraphFont1">
    <w:name w:val="Default Paragraph Font1"/>
    <w:uiPriority w:val="99"/>
    <w:rsid w:val="00942D63"/>
  </w:style>
  <w:style w:type="character" w:customStyle="1" w:styleId="WW-Absatz-Standardschriftart11">
    <w:name w:val="WW-Absatz-Standardschriftart11"/>
    <w:uiPriority w:val="99"/>
    <w:rsid w:val="00942D63"/>
  </w:style>
  <w:style w:type="character" w:customStyle="1" w:styleId="WW-Absatz-Standardschriftart111">
    <w:name w:val="WW-Absatz-Standardschriftart111"/>
    <w:uiPriority w:val="99"/>
    <w:rsid w:val="00942D63"/>
  </w:style>
  <w:style w:type="character" w:customStyle="1" w:styleId="WW8Num13z0">
    <w:name w:val="WW8Num13z0"/>
    <w:uiPriority w:val="99"/>
    <w:rsid w:val="00942D63"/>
    <w:rPr>
      <w:rFonts w:ascii="Symbol" w:hAnsi="Symbol"/>
    </w:rPr>
  </w:style>
  <w:style w:type="character" w:customStyle="1" w:styleId="WW8Num15z0">
    <w:name w:val="WW8Num15z0"/>
    <w:uiPriority w:val="99"/>
    <w:rsid w:val="00942D63"/>
    <w:rPr>
      <w:rFonts w:ascii="Symbol" w:hAnsi="Symbol"/>
    </w:rPr>
  </w:style>
  <w:style w:type="character" w:customStyle="1" w:styleId="WW8Num15z2">
    <w:name w:val="WW8Num15z2"/>
    <w:uiPriority w:val="99"/>
    <w:rsid w:val="00942D63"/>
    <w:rPr>
      <w:rFonts w:ascii="Wingdings" w:hAnsi="Wingdings"/>
    </w:rPr>
  </w:style>
  <w:style w:type="character" w:customStyle="1" w:styleId="WW8Num15z4">
    <w:name w:val="WW8Num15z4"/>
    <w:uiPriority w:val="99"/>
    <w:rsid w:val="00942D63"/>
    <w:rPr>
      <w:rFonts w:ascii="Courier New" w:hAnsi="Courier New"/>
    </w:rPr>
  </w:style>
  <w:style w:type="character" w:customStyle="1" w:styleId="WW8Num17z0">
    <w:name w:val="WW8Num17z0"/>
    <w:uiPriority w:val="99"/>
    <w:rsid w:val="00942D63"/>
    <w:rPr>
      <w:rFonts w:ascii="Symbol" w:hAnsi="Symbol"/>
    </w:rPr>
  </w:style>
  <w:style w:type="character" w:customStyle="1" w:styleId="WW8Num17z2">
    <w:name w:val="WW8Num17z2"/>
    <w:uiPriority w:val="99"/>
    <w:rsid w:val="00942D63"/>
    <w:rPr>
      <w:rFonts w:ascii="Wingdings" w:hAnsi="Wingdings"/>
    </w:rPr>
  </w:style>
  <w:style w:type="character" w:customStyle="1" w:styleId="WW8Num17z4">
    <w:name w:val="WW8Num17z4"/>
    <w:uiPriority w:val="99"/>
    <w:rsid w:val="00942D63"/>
    <w:rPr>
      <w:rFonts w:ascii="Courier New" w:hAnsi="Courier New"/>
    </w:rPr>
  </w:style>
  <w:style w:type="character" w:customStyle="1" w:styleId="WW8Num21z0">
    <w:name w:val="WW8Num21z0"/>
    <w:uiPriority w:val="99"/>
    <w:rsid w:val="00942D63"/>
    <w:rPr>
      <w:rFonts w:ascii="Symbol" w:hAnsi="Symbol"/>
    </w:rPr>
  </w:style>
  <w:style w:type="character" w:customStyle="1" w:styleId="WW8Num24z0">
    <w:name w:val="WW8Num24z0"/>
    <w:uiPriority w:val="99"/>
    <w:rsid w:val="00942D63"/>
    <w:rPr>
      <w:rFonts w:ascii="Symbol" w:hAnsi="Symbol"/>
    </w:rPr>
  </w:style>
  <w:style w:type="character" w:customStyle="1" w:styleId="WW8Num25z0">
    <w:name w:val="WW8Num25z0"/>
    <w:uiPriority w:val="99"/>
    <w:rsid w:val="00942D63"/>
    <w:rPr>
      <w:rFonts w:ascii="Symbol" w:hAnsi="Symbol"/>
    </w:rPr>
  </w:style>
  <w:style w:type="character" w:customStyle="1" w:styleId="WW8Num26z0">
    <w:name w:val="WW8Num26z0"/>
    <w:uiPriority w:val="99"/>
    <w:rsid w:val="00942D63"/>
    <w:rPr>
      <w:b/>
    </w:rPr>
  </w:style>
  <w:style w:type="character" w:customStyle="1" w:styleId="WW8Num32z0">
    <w:name w:val="WW8Num32z0"/>
    <w:uiPriority w:val="99"/>
    <w:rsid w:val="00942D63"/>
    <w:rPr>
      <w:rFonts w:ascii="Arial" w:hAnsi="Arial"/>
    </w:rPr>
  </w:style>
  <w:style w:type="character" w:customStyle="1" w:styleId="WW8Num32z2">
    <w:name w:val="WW8Num32z2"/>
    <w:uiPriority w:val="99"/>
    <w:rsid w:val="00942D63"/>
    <w:rPr>
      <w:rFonts w:ascii="Wingdings" w:hAnsi="Wingdings"/>
    </w:rPr>
  </w:style>
  <w:style w:type="character" w:customStyle="1" w:styleId="WW8Num32z4">
    <w:name w:val="WW8Num32z4"/>
    <w:uiPriority w:val="99"/>
    <w:rsid w:val="00942D63"/>
    <w:rPr>
      <w:rFonts w:ascii="Courier New" w:hAnsi="Courier New"/>
    </w:rPr>
  </w:style>
  <w:style w:type="character" w:customStyle="1" w:styleId="WW8Num33z0">
    <w:name w:val="WW8Num33z0"/>
    <w:uiPriority w:val="99"/>
    <w:rsid w:val="00942D63"/>
    <w:rPr>
      <w:rFonts w:ascii="Symbol" w:hAnsi="Symbol"/>
    </w:rPr>
  </w:style>
  <w:style w:type="character" w:customStyle="1" w:styleId="WW8Num37z0">
    <w:name w:val="WW8Num37z0"/>
    <w:uiPriority w:val="99"/>
    <w:rsid w:val="00942D63"/>
    <w:rPr>
      <w:rFonts w:ascii="Symbol" w:hAnsi="Symbol"/>
    </w:rPr>
  </w:style>
  <w:style w:type="character" w:customStyle="1" w:styleId="WW8Num37z1">
    <w:name w:val="WW8Num37z1"/>
    <w:uiPriority w:val="99"/>
    <w:rsid w:val="00942D63"/>
    <w:rPr>
      <w:rFonts w:ascii="Courier New" w:hAnsi="Courier New"/>
    </w:rPr>
  </w:style>
  <w:style w:type="character" w:customStyle="1" w:styleId="WW8Num37z2">
    <w:name w:val="WW8Num37z2"/>
    <w:uiPriority w:val="99"/>
    <w:rsid w:val="00942D63"/>
    <w:rPr>
      <w:rFonts w:ascii="Wingdings" w:hAnsi="Wingdings"/>
    </w:rPr>
  </w:style>
  <w:style w:type="character" w:customStyle="1" w:styleId="WW8Num37z3">
    <w:name w:val="WW8Num37z3"/>
    <w:uiPriority w:val="99"/>
    <w:rsid w:val="00942D63"/>
    <w:rPr>
      <w:rFonts w:ascii="Symbol" w:hAnsi="Symbol"/>
    </w:rPr>
  </w:style>
  <w:style w:type="character" w:customStyle="1" w:styleId="WW8Num38z0">
    <w:name w:val="WW8Num38z0"/>
    <w:uiPriority w:val="99"/>
    <w:rsid w:val="00942D63"/>
    <w:rPr>
      <w:rFonts w:ascii="Symbol" w:hAnsi="Symbol"/>
    </w:rPr>
  </w:style>
  <w:style w:type="character" w:customStyle="1" w:styleId="WW8Num45z0">
    <w:name w:val="WW8Num45z0"/>
    <w:uiPriority w:val="99"/>
    <w:rsid w:val="00942D63"/>
    <w:rPr>
      <w:rFonts w:ascii="Symbol" w:hAnsi="Symbol"/>
    </w:rPr>
  </w:style>
  <w:style w:type="character" w:customStyle="1" w:styleId="WW8Num45z1">
    <w:name w:val="WW8Num45z1"/>
    <w:uiPriority w:val="99"/>
    <w:rsid w:val="00942D63"/>
    <w:rPr>
      <w:rFonts w:ascii="Courier New" w:hAnsi="Courier New"/>
    </w:rPr>
  </w:style>
  <w:style w:type="character" w:customStyle="1" w:styleId="WW8Num45z2">
    <w:name w:val="WW8Num45z2"/>
    <w:uiPriority w:val="99"/>
    <w:rsid w:val="00942D63"/>
    <w:rPr>
      <w:rFonts w:ascii="Wingdings" w:hAnsi="Wingdings"/>
    </w:rPr>
  </w:style>
  <w:style w:type="character" w:customStyle="1" w:styleId="WW8Num50z0">
    <w:name w:val="WW8Num50z0"/>
    <w:uiPriority w:val="99"/>
    <w:rsid w:val="00942D63"/>
    <w:rPr>
      <w:rFonts w:ascii="StarSymbol" w:hAnsi="StarSymbol"/>
      <w:sz w:val="18"/>
    </w:rPr>
  </w:style>
  <w:style w:type="character" w:customStyle="1" w:styleId="WW8Num50z1">
    <w:name w:val="WW8Num50z1"/>
    <w:uiPriority w:val="99"/>
    <w:rsid w:val="00942D63"/>
    <w:rPr>
      <w:rFonts w:ascii="Wingdings 2" w:hAnsi="Wingdings 2"/>
      <w:sz w:val="18"/>
    </w:rPr>
  </w:style>
  <w:style w:type="character" w:customStyle="1" w:styleId="WW8Num51z1">
    <w:name w:val="WW8Num51z1"/>
    <w:uiPriority w:val="99"/>
    <w:rsid w:val="00942D63"/>
    <w:rPr>
      <w:rFonts w:ascii="Courier New" w:hAnsi="Courier New"/>
    </w:rPr>
  </w:style>
  <w:style w:type="character" w:customStyle="1" w:styleId="WW8Num52z1">
    <w:name w:val="WW8Num52z1"/>
    <w:uiPriority w:val="99"/>
    <w:rsid w:val="00942D63"/>
    <w:rPr>
      <w:rFonts w:ascii="Courier New" w:hAnsi="Courier New"/>
    </w:rPr>
  </w:style>
  <w:style w:type="character" w:customStyle="1" w:styleId="WW8Num55z3">
    <w:name w:val="WW8Num55z3"/>
    <w:uiPriority w:val="99"/>
    <w:rsid w:val="00942D63"/>
    <w:rPr>
      <w:rFonts w:ascii="Symbol" w:hAnsi="Symbol"/>
    </w:rPr>
  </w:style>
  <w:style w:type="character" w:customStyle="1" w:styleId="Policepardfaut2">
    <w:name w:val="Police par défaut2"/>
    <w:uiPriority w:val="99"/>
    <w:rsid w:val="00942D63"/>
  </w:style>
  <w:style w:type="character" w:customStyle="1" w:styleId="Absatz-Standardschriftart1">
    <w:name w:val="Absatz-Standardschriftart1"/>
    <w:uiPriority w:val="99"/>
    <w:rsid w:val="00942D63"/>
  </w:style>
  <w:style w:type="character" w:customStyle="1" w:styleId="WW-Absatz-Standardschriftart1111">
    <w:name w:val="WW-Absatz-Standardschriftart1111"/>
    <w:uiPriority w:val="99"/>
    <w:rsid w:val="00942D63"/>
  </w:style>
  <w:style w:type="character" w:customStyle="1" w:styleId="WW8Num5z2">
    <w:name w:val="WW8Num5z2"/>
    <w:uiPriority w:val="99"/>
    <w:rsid w:val="00942D63"/>
    <w:rPr>
      <w:rFonts w:ascii="Symbol" w:hAnsi="Symbol"/>
    </w:rPr>
  </w:style>
  <w:style w:type="character" w:customStyle="1" w:styleId="WW8Num5z4">
    <w:name w:val="WW8Num5z4"/>
    <w:uiPriority w:val="99"/>
    <w:rsid w:val="00942D63"/>
    <w:rPr>
      <w:rFonts w:ascii="Courier New" w:hAnsi="Courier New"/>
    </w:rPr>
  </w:style>
  <w:style w:type="character" w:customStyle="1" w:styleId="WW8Num5z5">
    <w:name w:val="WW8Num5z5"/>
    <w:uiPriority w:val="99"/>
    <w:rsid w:val="00942D63"/>
    <w:rPr>
      <w:rFonts w:ascii="Wingdings" w:hAnsi="Wingdings"/>
    </w:rPr>
  </w:style>
  <w:style w:type="character" w:customStyle="1" w:styleId="WW8Num8z0">
    <w:name w:val="WW8Num8z0"/>
    <w:uiPriority w:val="99"/>
    <w:rsid w:val="00942D63"/>
    <w:rPr>
      <w:rFonts w:ascii="Symbol" w:hAnsi="Symbol"/>
    </w:rPr>
  </w:style>
  <w:style w:type="character" w:customStyle="1" w:styleId="WW8Num10z0">
    <w:name w:val="WW8Num10z0"/>
    <w:uiPriority w:val="99"/>
    <w:rsid w:val="00942D63"/>
    <w:rPr>
      <w:rFonts w:ascii="Arial" w:hAnsi="Arial"/>
      <w:b/>
      <w:sz w:val="28"/>
    </w:rPr>
  </w:style>
  <w:style w:type="character" w:customStyle="1" w:styleId="WW8Num11z1">
    <w:name w:val="WW8Num11z1"/>
    <w:uiPriority w:val="99"/>
    <w:rsid w:val="00942D63"/>
    <w:rPr>
      <w:rFonts w:ascii="Symbol" w:hAnsi="Symbol"/>
    </w:rPr>
  </w:style>
  <w:style w:type="character" w:customStyle="1" w:styleId="WW8Num18z2">
    <w:name w:val="WW8Num18z2"/>
    <w:uiPriority w:val="99"/>
    <w:rsid w:val="00942D63"/>
    <w:rPr>
      <w:rFonts w:ascii="Wingdings" w:hAnsi="Wingdings"/>
    </w:rPr>
  </w:style>
  <w:style w:type="character" w:customStyle="1" w:styleId="WW8Num18z4">
    <w:name w:val="WW8Num18z4"/>
    <w:uiPriority w:val="99"/>
    <w:rsid w:val="00942D63"/>
    <w:rPr>
      <w:rFonts w:ascii="Courier New" w:hAnsi="Courier New"/>
    </w:rPr>
  </w:style>
  <w:style w:type="character" w:customStyle="1" w:styleId="WW8Num31z0">
    <w:name w:val="WW8Num31z0"/>
    <w:uiPriority w:val="99"/>
    <w:rsid w:val="00942D63"/>
    <w:rPr>
      <w:rFonts w:ascii="Symbol" w:hAnsi="Symbol"/>
    </w:rPr>
  </w:style>
  <w:style w:type="character" w:customStyle="1" w:styleId="WW8Num33z2">
    <w:name w:val="WW8Num33z2"/>
    <w:uiPriority w:val="99"/>
    <w:rsid w:val="00942D63"/>
    <w:rPr>
      <w:rFonts w:ascii="Wingdings" w:hAnsi="Wingdings"/>
    </w:rPr>
  </w:style>
  <w:style w:type="character" w:customStyle="1" w:styleId="WW8Num33z4">
    <w:name w:val="WW8Num33z4"/>
    <w:uiPriority w:val="99"/>
    <w:rsid w:val="00942D63"/>
    <w:rPr>
      <w:rFonts w:ascii="Courier New" w:hAnsi="Courier New"/>
    </w:rPr>
  </w:style>
  <w:style w:type="character" w:customStyle="1" w:styleId="WW8Num38z1">
    <w:name w:val="WW8Num38z1"/>
    <w:uiPriority w:val="99"/>
    <w:rsid w:val="00942D63"/>
    <w:rPr>
      <w:rFonts w:ascii="Courier New" w:hAnsi="Courier New"/>
    </w:rPr>
  </w:style>
  <w:style w:type="character" w:customStyle="1" w:styleId="WW8Num38z2">
    <w:name w:val="WW8Num38z2"/>
    <w:uiPriority w:val="99"/>
    <w:rsid w:val="00942D63"/>
    <w:rPr>
      <w:rFonts w:ascii="Wingdings" w:hAnsi="Wingdings"/>
    </w:rPr>
  </w:style>
  <w:style w:type="character" w:customStyle="1" w:styleId="WW8Num38z3">
    <w:name w:val="WW8Num38z3"/>
    <w:uiPriority w:val="99"/>
    <w:rsid w:val="00942D63"/>
    <w:rPr>
      <w:rFonts w:ascii="Symbol" w:hAnsi="Symbol"/>
    </w:rPr>
  </w:style>
  <w:style w:type="character" w:customStyle="1" w:styleId="WW-Absatz-Standardschriftart11111">
    <w:name w:val="WW-Absatz-Standardschriftart11111"/>
    <w:uiPriority w:val="99"/>
    <w:rsid w:val="00942D63"/>
  </w:style>
  <w:style w:type="character" w:customStyle="1" w:styleId="WW-Absatz-Standardschriftart111111">
    <w:name w:val="WW-Absatz-Standardschriftart111111"/>
    <w:uiPriority w:val="99"/>
    <w:rsid w:val="00942D63"/>
  </w:style>
  <w:style w:type="character" w:customStyle="1" w:styleId="WW-Absatz-Standardschriftart1111111">
    <w:name w:val="WW-Absatz-Standardschriftart1111111"/>
    <w:uiPriority w:val="99"/>
    <w:rsid w:val="00942D63"/>
  </w:style>
  <w:style w:type="character" w:customStyle="1" w:styleId="WW8Num46z3">
    <w:name w:val="WW8Num46z3"/>
    <w:uiPriority w:val="99"/>
    <w:rsid w:val="00942D63"/>
    <w:rPr>
      <w:rFonts w:ascii="Symbol" w:hAnsi="Symbol"/>
    </w:rPr>
  </w:style>
  <w:style w:type="character" w:customStyle="1" w:styleId="WW-Absatz-Standardschriftart11111111">
    <w:name w:val="WW-Absatz-Standardschriftart11111111"/>
    <w:uiPriority w:val="99"/>
    <w:rsid w:val="00942D63"/>
  </w:style>
  <w:style w:type="character" w:customStyle="1" w:styleId="WW8Num2z0">
    <w:name w:val="WW8Num2z0"/>
    <w:uiPriority w:val="99"/>
    <w:rsid w:val="00942D63"/>
    <w:rPr>
      <w:rFonts w:ascii="Symbol" w:hAnsi="Symbol"/>
    </w:rPr>
  </w:style>
  <w:style w:type="character" w:customStyle="1" w:styleId="WW8Num3z0">
    <w:name w:val="WW8Num3z0"/>
    <w:uiPriority w:val="99"/>
    <w:rsid w:val="00942D63"/>
    <w:rPr>
      <w:rFonts w:ascii="Symbol" w:hAnsi="Symbol"/>
    </w:rPr>
  </w:style>
  <w:style w:type="character" w:customStyle="1" w:styleId="WW8Num4z0">
    <w:name w:val="WW8Num4z0"/>
    <w:uiPriority w:val="99"/>
    <w:rsid w:val="00942D63"/>
    <w:rPr>
      <w:rFonts w:ascii="Symbol" w:hAnsi="Symbol"/>
    </w:rPr>
  </w:style>
  <w:style w:type="character" w:customStyle="1" w:styleId="WW8Num5z0">
    <w:name w:val="WW8Num5z0"/>
    <w:uiPriority w:val="99"/>
    <w:rsid w:val="00942D63"/>
    <w:rPr>
      <w:rFonts w:ascii="Symbol" w:hAnsi="Symbol"/>
    </w:rPr>
  </w:style>
  <w:style w:type="character" w:customStyle="1" w:styleId="WW8Num12z2">
    <w:name w:val="WW8Num12z2"/>
    <w:uiPriority w:val="99"/>
    <w:rsid w:val="00942D63"/>
    <w:rPr>
      <w:rFonts w:ascii="Symbol" w:hAnsi="Symbol"/>
    </w:rPr>
  </w:style>
  <w:style w:type="character" w:customStyle="1" w:styleId="WW8Num12z4">
    <w:name w:val="WW8Num12z4"/>
    <w:uiPriority w:val="99"/>
    <w:rsid w:val="00942D63"/>
    <w:rPr>
      <w:rFonts w:ascii="Courier New" w:hAnsi="Courier New"/>
    </w:rPr>
  </w:style>
  <w:style w:type="character" w:customStyle="1" w:styleId="WW8Num12z5">
    <w:name w:val="WW8Num12z5"/>
    <w:uiPriority w:val="99"/>
    <w:rsid w:val="00942D63"/>
    <w:rPr>
      <w:rFonts w:ascii="Wingdings" w:hAnsi="Wingdings"/>
    </w:rPr>
  </w:style>
  <w:style w:type="character" w:customStyle="1" w:styleId="WW8Num14z1">
    <w:name w:val="WW8Num14z1"/>
    <w:uiPriority w:val="99"/>
    <w:rsid w:val="00942D63"/>
    <w:rPr>
      <w:rFonts w:ascii="Courier New" w:hAnsi="Courier New"/>
    </w:rPr>
  </w:style>
  <w:style w:type="character" w:customStyle="1" w:styleId="WW8Num16z1">
    <w:name w:val="WW8Num16z1"/>
    <w:uiPriority w:val="99"/>
    <w:rsid w:val="00942D63"/>
    <w:rPr>
      <w:rFonts w:ascii="Courier New" w:hAnsi="Courier New"/>
    </w:rPr>
  </w:style>
  <w:style w:type="character" w:customStyle="1" w:styleId="WW8Num16z3">
    <w:name w:val="WW8Num16z3"/>
    <w:uiPriority w:val="99"/>
    <w:rsid w:val="00942D63"/>
    <w:rPr>
      <w:rFonts w:ascii="Symbol" w:hAnsi="Symbol"/>
    </w:rPr>
  </w:style>
  <w:style w:type="character" w:customStyle="1" w:styleId="WW8Num17z1">
    <w:name w:val="WW8Num17z1"/>
    <w:uiPriority w:val="99"/>
    <w:rsid w:val="00942D63"/>
    <w:rPr>
      <w:rFonts w:ascii="Courier New" w:hAnsi="Courier New"/>
    </w:rPr>
  </w:style>
  <w:style w:type="character" w:customStyle="1" w:styleId="WW8Num18z1">
    <w:name w:val="WW8Num18z1"/>
    <w:uiPriority w:val="99"/>
    <w:rsid w:val="00942D63"/>
    <w:rPr>
      <w:rFonts w:ascii="Courier New" w:hAnsi="Courier New"/>
    </w:rPr>
  </w:style>
  <w:style w:type="character" w:customStyle="1" w:styleId="WW8Num18z3">
    <w:name w:val="WW8Num18z3"/>
    <w:uiPriority w:val="99"/>
    <w:rsid w:val="00942D63"/>
    <w:rPr>
      <w:rFonts w:ascii="Symbol" w:hAnsi="Symbol"/>
    </w:rPr>
  </w:style>
  <w:style w:type="character" w:customStyle="1" w:styleId="WW8Num19z1">
    <w:name w:val="WW8Num19z1"/>
    <w:uiPriority w:val="99"/>
    <w:rsid w:val="00942D63"/>
    <w:rPr>
      <w:rFonts w:ascii="Symbol" w:hAnsi="Symbol"/>
    </w:rPr>
  </w:style>
  <w:style w:type="character" w:customStyle="1" w:styleId="WW8Num20z1">
    <w:name w:val="WW8Num20z1"/>
    <w:uiPriority w:val="99"/>
    <w:rsid w:val="00942D63"/>
    <w:rPr>
      <w:rFonts w:ascii="Courier New" w:hAnsi="Courier New"/>
    </w:rPr>
  </w:style>
  <w:style w:type="character" w:customStyle="1" w:styleId="WW8Num20z2">
    <w:name w:val="WW8Num20z2"/>
    <w:uiPriority w:val="99"/>
    <w:rsid w:val="00942D63"/>
    <w:rPr>
      <w:rFonts w:ascii="Wingdings" w:hAnsi="Wingdings"/>
    </w:rPr>
  </w:style>
  <w:style w:type="character" w:customStyle="1" w:styleId="WW8Num21z1">
    <w:name w:val="WW8Num21z1"/>
    <w:uiPriority w:val="99"/>
    <w:rsid w:val="00942D63"/>
    <w:rPr>
      <w:rFonts w:ascii="Courier New" w:hAnsi="Courier New"/>
    </w:rPr>
  </w:style>
  <w:style w:type="character" w:customStyle="1" w:styleId="WW8Num21z2">
    <w:name w:val="WW8Num21z2"/>
    <w:uiPriority w:val="99"/>
    <w:rsid w:val="00942D63"/>
    <w:rPr>
      <w:rFonts w:ascii="Wingdings" w:hAnsi="Wingdings"/>
    </w:rPr>
  </w:style>
  <w:style w:type="character" w:customStyle="1" w:styleId="WW8Num22z1">
    <w:name w:val="WW8Num22z1"/>
    <w:uiPriority w:val="99"/>
    <w:rsid w:val="00942D63"/>
    <w:rPr>
      <w:rFonts w:ascii="Courier New" w:hAnsi="Courier New"/>
    </w:rPr>
  </w:style>
  <w:style w:type="character" w:customStyle="1" w:styleId="WW8Num22z2">
    <w:name w:val="WW8Num22z2"/>
    <w:uiPriority w:val="99"/>
    <w:rsid w:val="00942D63"/>
    <w:rPr>
      <w:rFonts w:ascii="Wingdings" w:hAnsi="Wingdings"/>
    </w:rPr>
  </w:style>
  <w:style w:type="character" w:customStyle="1" w:styleId="WW8Num23z3">
    <w:name w:val="WW8Num23z3"/>
    <w:uiPriority w:val="99"/>
    <w:rsid w:val="00942D63"/>
    <w:rPr>
      <w:sz w:val="20"/>
    </w:rPr>
  </w:style>
  <w:style w:type="character" w:customStyle="1" w:styleId="WW8Num25z2">
    <w:name w:val="WW8Num25z2"/>
    <w:uiPriority w:val="99"/>
    <w:rsid w:val="00942D63"/>
    <w:rPr>
      <w:rFonts w:ascii="Wingdings" w:hAnsi="Wingdings"/>
    </w:rPr>
  </w:style>
  <w:style w:type="character" w:customStyle="1" w:styleId="WW8Num25z4">
    <w:name w:val="WW8Num25z4"/>
    <w:uiPriority w:val="99"/>
    <w:rsid w:val="00942D63"/>
    <w:rPr>
      <w:rFonts w:ascii="Courier New" w:hAnsi="Courier New"/>
    </w:rPr>
  </w:style>
  <w:style w:type="character" w:customStyle="1" w:styleId="WW8Num30z1">
    <w:name w:val="WW8Num30z1"/>
    <w:uiPriority w:val="99"/>
    <w:rsid w:val="00942D63"/>
    <w:rPr>
      <w:rFonts w:ascii="Courier New" w:hAnsi="Courier New"/>
    </w:rPr>
  </w:style>
  <w:style w:type="character" w:customStyle="1" w:styleId="WW8Num30z3">
    <w:name w:val="WW8Num30z3"/>
    <w:uiPriority w:val="99"/>
    <w:rsid w:val="00942D63"/>
    <w:rPr>
      <w:rFonts w:ascii="Symbol" w:hAnsi="Symbol"/>
    </w:rPr>
  </w:style>
  <w:style w:type="character" w:customStyle="1" w:styleId="WW8Num32z1">
    <w:name w:val="WW8Num32z1"/>
    <w:uiPriority w:val="99"/>
    <w:rsid w:val="00942D63"/>
    <w:rPr>
      <w:rFonts w:ascii="Courier New" w:hAnsi="Courier New"/>
    </w:rPr>
  </w:style>
  <w:style w:type="character" w:customStyle="1" w:styleId="WW8Num32z3">
    <w:name w:val="WW8Num32z3"/>
    <w:uiPriority w:val="99"/>
    <w:rsid w:val="00942D63"/>
    <w:rPr>
      <w:rFonts w:ascii="Symbol" w:hAnsi="Symbol"/>
    </w:rPr>
  </w:style>
  <w:style w:type="character" w:customStyle="1" w:styleId="WW8Num33z1">
    <w:name w:val="WW8Num33z1"/>
    <w:uiPriority w:val="99"/>
    <w:rsid w:val="00942D63"/>
    <w:rPr>
      <w:rFonts w:ascii="Courier New" w:hAnsi="Courier New"/>
    </w:rPr>
  </w:style>
  <w:style w:type="character" w:customStyle="1" w:styleId="WW8Num39z1">
    <w:name w:val="WW8Num39z1"/>
    <w:uiPriority w:val="99"/>
    <w:rsid w:val="00942D63"/>
    <w:rPr>
      <w:rFonts w:ascii="Courier New" w:hAnsi="Courier New"/>
    </w:rPr>
  </w:style>
  <w:style w:type="character" w:customStyle="1" w:styleId="WW8Num39z2">
    <w:name w:val="WW8Num39z2"/>
    <w:uiPriority w:val="99"/>
    <w:rsid w:val="00942D63"/>
    <w:rPr>
      <w:rFonts w:ascii="Wingdings" w:hAnsi="Wingdings"/>
    </w:rPr>
  </w:style>
  <w:style w:type="character" w:customStyle="1" w:styleId="WW8Num44z4">
    <w:name w:val="WW8Num44z4"/>
    <w:uiPriority w:val="99"/>
    <w:rsid w:val="00942D63"/>
    <w:rPr>
      <w:rFonts w:ascii="Courier New" w:hAnsi="Courier New"/>
    </w:rPr>
  </w:style>
  <w:style w:type="character" w:customStyle="1" w:styleId="WW8Num44z5">
    <w:name w:val="WW8Num44z5"/>
    <w:uiPriority w:val="99"/>
    <w:rsid w:val="00942D63"/>
    <w:rPr>
      <w:rFonts w:ascii="Wingdings" w:hAnsi="Wingdings"/>
    </w:rPr>
  </w:style>
  <w:style w:type="character" w:customStyle="1" w:styleId="WW8Num46z4">
    <w:name w:val="WW8Num46z4"/>
    <w:uiPriority w:val="99"/>
    <w:rsid w:val="00942D63"/>
    <w:rPr>
      <w:rFonts w:ascii="Courier New" w:hAnsi="Courier New"/>
    </w:rPr>
  </w:style>
  <w:style w:type="character" w:customStyle="1" w:styleId="WW8Num51z2">
    <w:name w:val="WW8Num51z2"/>
    <w:uiPriority w:val="99"/>
    <w:rsid w:val="00942D63"/>
    <w:rPr>
      <w:rFonts w:ascii="Wingdings" w:hAnsi="Wingdings"/>
    </w:rPr>
  </w:style>
  <w:style w:type="character" w:customStyle="1" w:styleId="WW8Num51z3">
    <w:name w:val="WW8Num51z3"/>
    <w:uiPriority w:val="99"/>
    <w:rsid w:val="00942D63"/>
    <w:rPr>
      <w:rFonts w:ascii="Symbol" w:hAnsi="Symbol"/>
    </w:rPr>
  </w:style>
  <w:style w:type="character" w:customStyle="1" w:styleId="WW8Num52z2">
    <w:name w:val="WW8Num52z2"/>
    <w:uiPriority w:val="99"/>
    <w:rsid w:val="00942D63"/>
    <w:rPr>
      <w:rFonts w:ascii="Wingdings" w:hAnsi="Wingdings"/>
    </w:rPr>
  </w:style>
  <w:style w:type="character" w:customStyle="1" w:styleId="WW8Num56z3">
    <w:name w:val="WW8Num56z3"/>
    <w:uiPriority w:val="99"/>
    <w:rsid w:val="00942D63"/>
    <w:rPr>
      <w:rFonts w:ascii="Symbol" w:hAnsi="Symbol"/>
    </w:rPr>
  </w:style>
  <w:style w:type="character" w:customStyle="1" w:styleId="WW8Num58z0">
    <w:name w:val="WW8Num58z0"/>
    <w:uiPriority w:val="99"/>
    <w:rsid w:val="00942D63"/>
    <w:rPr>
      <w:rFonts w:ascii="Symbol" w:hAnsi="Symbol"/>
    </w:rPr>
  </w:style>
  <w:style w:type="character" w:customStyle="1" w:styleId="WW8Num58z1">
    <w:name w:val="WW8Num58z1"/>
    <w:uiPriority w:val="99"/>
    <w:rsid w:val="00942D63"/>
    <w:rPr>
      <w:rFonts w:ascii="Courier New" w:hAnsi="Courier New"/>
    </w:rPr>
  </w:style>
  <w:style w:type="character" w:customStyle="1" w:styleId="WW8Num58z2">
    <w:name w:val="WW8Num58z2"/>
    <w:uiPriority w:val="99"/>
    <w:rsid w:val="00942D63"/>
    <w:rPr>
      <w:rFonts w:ascii="Wingdings" w:hAnsi="Wingdings"/>
    </w:rPr>
  </w:style>
  <w:style w:type="character" w:customStyle="1" w:styleId="WW8Num59z0">
    <w:name w:val="WW8Num59z0"/>
    <w:uiPriority w:val="99"/>
    <w:rsid w:val="00942D63"/>
    <w:rPr>
      <w:rFonts w:ascii="Symbol" w:hAnsi="Symbol"/>
    </w:rPr>
  </w:style>
  <w:style w:type="character" w:customStyle="1" w:styleId="WW8Num59z1">
    <w:name w:val="WW8Num59z1"/>
    <w:uiPriority w:val="99"/>
    <w:rsid w:val="00942D63"/>
    <w:rPr>
      <w:rFonts w:ascii="Courier New" w:hAnsi="Courier New"/>
    </w:rPr>
  </w:style>
  <w:style w:type="character" w:customStyle="1" w:styleId="WW8Num59z2">
    <w:name w:val="WW8Num59z2"/>
    <w:uiPriority w:val="99"/>
    <w:rsid w:val="00942D63"/>
    <w:rPr>
      <w:rFonts w:ascii="Wingdings" w:hAnsi="Wingdings"/>
    </w:rPr>
  </w:style>
  <w:style w:type="character" w:customStyle="1" w:styleId="WW8Num61z0">
    <w:name w:val="WW8Num61z0"/>
    <w:uiPriority w:val="99"/>
    <w:rsid w:val="00942D63"/>
    <w:rPr>
      <w:rFonts w:ascii="Symbol" w:hAnsi="Symbol"/>
      <w:sz w:val="18"/>
    </w:rPr>
  </w:style>
  <w:style w:type="character" w:customStyle="1" w:styleId="WW8Num61z1">
    <w:name w:val="WW8Num61z1"/>
    <w:uiPriority w:val="99"/>
    <w:rsid w:val="00942D63"/>
    <w:rPr>
      <w:rFonts w:ascii="Courier New" w:hAnsi="Courier New"/>
    </w:rPr>
  </w:style>
  <w:style w:type="character" w:customStyle="1" w:styleId="WW8Num61z2">
    <w:name w:val="WW8Num61z2"/>
    <w:uiPriority w:val="99"/>
    <w:rsid w:val="00942D63"/>
    <w:rPr>
      <w:rFonts w:ascii="Wingdings" w:hAnsi="Wingdings"/>
    </w:rPr>
  </w:style>
  <w:style w:type="character" w:customStyle="1" w:styleId="WW8Num61z3">
    <w:name w:val="WW8Num61z3"/>
    <w:uiPriority w:val="99"/>
    <w:rsid w:val="00942D63"/>
    <w:rPr>
      <w:rFonts w:ascii="Symbol" w:hAnsi="Symbol"/>
    </w:rPr>
  </w:style>
  <w:style w:type="character" w:customStyle="1" w:styleId="WW8Num62z0">
    <w:name w:val="WW8Num62z0"/>
    <w:uiPriority w:val="99"/>
    <w:rsid w:val="00942D63"/>
    <w:rPr>
      <w:rFonts w:ascii="Arial" w:eastAsia="Times New Roman" w:hAnsi="Arial"/>
    </w:rPr>
  </w:style>
  <w:style w:type="character" w:customStyle="1" w:styleId="WW8Num62z1">
    <w:name w:val="WW8Num62z1"/>
    <w:uiPriority w:val="99"/>
    <w:rsid w:val="00942D63"/>
    <w:rPr>
      <w:rFonts w:ascii="Courier New" w:hAnsi="Courier New"/>
    </w:rPr>
  </w:style>
  <w:style w:type="character" w:customStyle="1" w:styleId="WW8Num62z2">
    <w:name w:val="WW8Num62z2"/>
    <w:uiPriority w:val="99"/>
    <w:rsid w:val="00942D63"/>
    <w:rPr>
      <w:rFonts w:ascii="Wingdings" w:hAnsi="Wingdings"/>
    </w:rPr>
  </w:style>
  <w:style w:type="character" w:customStyle="1" w:styleId="WW8Num62z3">
    <w:name w:val="WW8Num62z3"/>
    <w:uiPriority w:val="99"/>
    <w:rsid w:val="00942D63"/>
    <w:rPr>
      <w:rFonts w:ascii="Symbol" w:hAnsi="Symbol"/>
    </w:rPr>
  </w:style>
  <w:style w:type="character" w:customStyle="1" w:styleId="Policepardfaut1">
    <w:name w:val="Police par défaut1"/>
    <w:uiPriority w:val="99"/>
    <w:rsid w:val="00942D63"/>
  </w:style>
  <w:style w:type="character" w:customStyle="1" w:styleId="FootnoteCharacters">
    <w:name w:val="Footnote Characters"/>
    <w:uiPriority w:val="99"/>
    <w:rsid w:val="00942D63"/>
    <w:rPr>
      <w:vertAlign w:val="superscript"/>
    </w:rPr>
  </w:style>
  <w:style w:type="character" w:customStyle="1" w:styleId="Marquedecommentaire1">
    <w:name w:val="Marque de commentaire1"/>
    <w:uiPriority w:val="99"/>
    <w:rsid w:val="00942D63"/>
    <w:rPr>
      <w:sz w:val="16"/>
    </w:rPr>
  </w:style>
  <w:style w:type="character" w:customStyle="1" w:styleId="Text1Char1">
    <w:name w:val="Text 1 Char1"/>
    <w:uiPriority w:val="99"/>
    <w:rsid w:val="00942D63"/>
    <w:rPr>
      <w:rFonts w:ascii="Arial" w:hAnsi="Arial"/>
      <w:sz w:val="24"/>
      <w:lang w:val="en-GB" w:eastAsia="ar-SA" w:bidi="ar-SA"/>
    </w:rPr>
  </w:style>
  <w:style w:type="character" w:customStyle="1" w:styleId="Text1Char">
    <w:name w:val="Text 1 Char"/>
    <w:uiPriority w:val="99"/>
    <w:rsid w:val="00942D63"/>
    <w:rPr>
      <w:rFonts w:ascii="Arial" w:hAnsi="Arial"/>
      <w:sz w:val="24"/>
      <w:lang w:val="en-GB" w:eastAsia="ar-SA" w:bidi="ar-SA"/>
    </w:rPr>
  </w:style>
  <w:style w:type="character" w:customStyle="1" w:styleId="Defterms">
    <w:name w:val="Defterms"/>
    <w:uiPriority w:val="99"/>
    <w:rsid w:val="00942D63"/>
    <w:rPr>
      <w:color w:val="auto"/>
      <w:lang w:val="fr-FR"/>
    </w:rPr>
  </w:style>
  <w:style w:type="character" w:customStyle="1" w:styleId="ExtXref">
    <w:name w:val="ExtXref"/>
    <w:uiPriority w:val="99"/>
    <w:rsid w:val="00942D63"/>
    <w:rPr>
      <w:color w:val="auto"/>
      <w:lang w:val="fr-FR"/>
    </w:rPr>
  </w:style>
  <w:style w:type="character" w:styleId="LineNumber">
    <w:name w:val="line number"/>
    <w:rsid w:val="00942D63"/>
    <w:rPr>
      <w:rFonts w:cs="Times New Roman"/>
      <w:lang w:val="fr-FR"/>
    </w:rPr>
  </w:style>
  <w:style w:type="character" w:customStyle="1" w:styleId="TableFootNoteXref">
    <w:name w:val="TableFootNoteXref"/>
    <w:uiPriority w:val="99"/>
    <w:rsid w:val="00942D63"/>
    <w:rPr>
      <w:position w:val="1"/>
      <w:sz w:val="14"/>
      <w:lang w:val="fr-FR"/>
    </w:rPr>
  </w:style>
  <w:style w:type="character" w:customStyle="1" w:styleId="emailstyle15">
    <w:name w:val="emailstyle15"/>
    <w:uiPriority w:val="99"/>
    <w:rsid w:val="00942D63"/>
  </w:style>
  <w:style w:type="character" w:customStyle="1" w:styleId="Char1">
    <w:name w:val="Char1"/>
    <w:uiPriority w:val="99"/>
    <w:rsid w:val="00942D63"/>
    <w:rPr>
      <w:rFonts w:ascii="Arial" w:eastAsia="MS Mincho" w:hAnsi="Arial"/>
      <w:sz w:val="18"/>
      <w:lang w:val="en-GB" w:eastAsia="ar-SA" w:bidi="ar-SA"/>
    </w:rPr>
  </w:style>
  <w:style w:type="character" w:customStyle="1" w:styleId="PlattetekstChar">
    <w:name w:val="Platte tekst Char"/>
    <w:uiPriority w:val="99"/>
    <w:rsid w:val="00942D63"/>
    <w:rPr>
      <w:rFonts w:ascii="Arial" w:eastAsia="MS Mincho" w:hAnsi="Arial"/>
      <w:sz w:val="18"/>
      <w:lang w:val="en-GB" w:eastAsia="ar-SA" w:bidi="ar-SA"/>
    </w:rPr>
  </w:style>
  <w:style w:type="character" w:customStyle="1" w:styleId="w1">
    <w:name w:val="w1"/>
    <w:uiPriority w:val="99"/>
    <w:rsid w:val="00942D63"/>
    <w:rPr>
      <w:color w:val="0000CC"/>
    </w:rPr>
  </w:style>
  <w:style w:type="character" w:customStyle="1" w:styleId="SubtitleChar0">
    <w:name w:val="Sub title Char"/>
    <w:uiPriority w:val="99"/>
    <w:rsid w:val="00942D63"/>
    <w:rPr>
      <w:rFonts w:ascii="Trebuchet MS" w:hAnsi="Trebuchet MS"/>
      <w:lang w:val="en-US" w:eastAsia="ar-SA" w:bidi="ar-SA"/>
    </w:rPr>
  </w:style>
  <w:style w:type="character" w:customStyle="1" w:styleId="index-def">
    <w:name w:val="index-def"/>
    <w:uiPriority w:val="99"/>
    <w:rsid w:val="00942D63"/>
  </w:style>
  <w:style w:type="character" w:customStyle="1" w:styleId="berschrift1CharCharChar">
    <w:name w:val="Überschrift 1 Char Char Char"/>
    <w:uiPriority w:val="99"/>
    <w:rsid w:val="00942D63"/>
    <w:rPr>
      <w:rFonts w:ascii="Arial" w:hAnsi="Arial"/>
      <w:sz w:val="32"/>
      <w:lang w:val="de-DE"/>
    </w:rPr>
  </w:style>
  <w:style w:type="character" w:customStyle="1" w:styleId="Appelnotedebasdep1">
    <w:name w:val="Appel note de bas de p.1"/>
    <w:uiPriority w:val="99"/>
    <w:rsid w:val="00942D63"/>
    <w:rPr>
      <w:vertAlign w:val="superscript"/>
    </w:rPr>
  </w:style>
  <w:style w:type="character" w:customStyle="1" w:styleId="Appelnotedebasdep2">
    <w:name w:val="Appel note de bas de p.2"/>
    <w:uiPriority w:val="99"/>
    <w:rsid w:val="00942D63"/>
    <w:rPr>
      <w:vertAlign w:val="superscript"/>
    </w:rPr>
  </w:style>
  <w:style w:type="character" w:customStyle="1" w:styleId="EndnoteCharacters">
    <w:name w:val="Endnote Characters"/>
    <w:uiPriority w:val="99"/>
    <w:rsid w:val="00942D63"/>
    <w:rPr>
      <w:vertAlign w:val="superscript"/>
    </w:rPr>
  </w:style>
  <w:style w:type="character" w:customStyle="1" w:styleId="WW-EndnoteCharacters">
    <w:name w:val="WW-Endnote Characters"/>
    <w:uiPriority w:val="99"/>
    <w:rsid w:val="00942D63"/>
  </w:style>
  <w:style w:type="character" w:customStyle="1" w:styleId="Appeldenotedefin1">
    <w:name w:val="Appel de note de fin1"/>
    <w:uiPriority w:val="99"/>
    <w:rsid w:val="00942D63"/>
    <w:rPr>
      <w:vertAlign w:val="superscript"/>
    </w:rPr>
  </w:style>
  <w:style w:type="character" w:customStyle="1" w:styleId="Bullets">
    <w:name w:val="Bullets"/>
    <w:uiPriority w:val="99"/>
    <w:rsid w:val="00942D63"/>
    <w:rPr>
      <w:rFonts w:ascii="StarSymbol" w:eastAsia="Times New Roman" w:hAnsi="StarSymbol"/>
      <w:sz w:val="18"/>
    </w:rPr>
  </w:style>
  <w:style w:type="character" w:customStyle="1" w:styleId="NumberingSymbols">
    <w:name w:val="Numbering Symbols"/>
    <w:uiPriority w:val="99"/>
    <w:rsid w:val="00942D63"/>
  </w:style>
  <w:style w:type="character" w:customStyle="1" w:styleId="Marquedecommentaire2">
    <w:name w:val="Marque de commentaire2"/>
    <w:uiPriority w:val="99"/>
    <w:rsid w:val="00942D63"/>
    <w:rPr>
      <w:sz w:val="16"/>
    </w:rPr>
  </w:style>
  <w:style w:type="character" w:customStyle="1" w:styleId="FootnoteReference1">
    <w:name w:val="Footnote Reference1"/>
    <w:uiPriority w:val="99"/>
    <w:rsid w:val="00942D63"/>
    <w:rPr>
      <w:vertAlign w:val="superscript"/>
    </w:rPr>
  </w:style>
  <w:style w:type="character" w:customStyle="1" w:styleId="EndnoteReference1">
    <w:name w:val="Endnote Reference1"/>
    <w:uiPriority w:val="99"/>
    <w:rsid w:val="00942D63"/>
    <w:rPr>
      <w:vertAlign w:val="superscript"/>
    </w:rPr>
  </w:style>
  <w:style w:type="character" w:customStyle="1" w:styleId="CommentReference1">
    <w:name w:val="Comment Reference1"/>
    <w:uiPriority w:val="99"/>
    <w:rsid w:val="00942D63"/>
    <w:rPr>
      <w:sz w:val="16"/>
    </w:rPr>
  </w:style>
  <w:style w:type="character" w:styleId="EndnoteReference">
    <w:name w:val="endnote reference"/>
    <w:uiPriority w:val="99"/>
    <w:rsid w:val="00942D63"/>
    <w:rPr>
      <w:rFonts w:cs="Times New Roman"/>
      <w:vertAlign w:val="superscript"/>
    </w:rPr>
  </w:style>
  <w:style w:type="character" w:customStyle="1" w:styleId="Teletype">
    <w:name w:val="Teletype"/>
    <w:uiPriority w:val="99"/>
    <w:rsid w:val="00942D63"/>
    <w:rPr>
      <w:rFonts w:ascii="Luxi Mono" w:eastAsia="Times New Roman" w:hAnsi="Luxi Mono"/>
    </w:rPr>
  </w:style>
  <w:style w:type="paragraph" w:customStyle="1" w:styleId="Heading">
    <w:name w:val="Heading"/>
    <w:basedOn w:val="Normal"/>
    <w:next w:val="BodyText"/>
    <w:uiPriority w:val="99"/>
    <w:rsid w:val="00942D63"/>
    <w:pPr>
      <w:keepNext/>
      <w:suppressAutoHyphens/>
      <w:spacing w:before="240" w:after="120"/>
    </w:pPr>
    <w:rPr>
      <w:rFonts w:cs="Tahoma"/>
      <w:sz w:val="28"/>
      <w:szCs w:val="28"/>
      <w:lang w:eastAsia="ar-SA"/>
    </w:rPr>
  </w:style>
  <w:style w:type="paragraph" w:styleId="List">
    <w:name w:val="List"/>
    <w:basedOn w:val="Normal"/>
    <w:uiPriority w:val="99"/>
    <w:rsid w:val="00942D63"/>
    <w:pPr>
      <w:suppressAutoHyphens/>
      <w:spacing w:after="240" w:line="230" w:lineRule="atLeast"/>
      <w:ind w:left="283" w:hanging="283"/>
    </w:pPr>
    <w:rPr>
      <w:rFonts w:eastAsia="MS Mincho"/>
      <w:lang w:eastAsia="ar-SA"/>
    </w:rPr>
  </w:style>
  <w:style w:type="paragraph" w:customStyle="1" w:styleId="Caption1">
    <w:name w:val="Caption1"/>
    <w:basedOn w:val="Normal"/>
    <w:uiPriority w:val="99"/>
    <w:rsid w:val="00942D63"/>
    <w:pPr>
      <w:suppressLineNumbers/>
      <w:suppressAutoHyphens/>
      <w:spacing w:before="120" w:after="120"/>
    </w:pPr>
    <w:rPr>
      <w:rFonts w:cs="Tahoma"/>
      <w:i/>
      <w:iCs/>
      <w:sz w:val="24"/>
      <w:szCs w:val="24"/>
      <w:lang w:eastAsia="ar-SA"/>
    </w:rPr>
  </w:style>
  <w:style w:type="paragraph" w:customStyle="1" w:styleId="Index">
    <w:name w:val="Index"/>
    <w:basedOn w:val="Normal"/>
    <w:uiPriority w:val="99"/>
    <w:rsid w:val="00942D63"/>
    <w:pPr>
      <w:suppressLineNumbers/>
      <w:suppressAutoHyphens/>
    </w:pPr>
    <w:rPr>
      <w:rFonts w:cs="Tahoma"/>
      <w:lang w:eastAsia="ar-SA"/>
    </w:rPr>
  </w:style>
  <w:style w:type="paragraph" w:customStyle="1" w:styleId="Index41">
    <w:name w:val="Index 41"/>
    <w:basedOn w:val="Normal"/>
    <w:next w:val="Normal"/>
    <w:uiPriority w:val="99"/>
    <w:rsid w:val="00942D63"/>
    <w:pPr>
      <w:suppressAutoHyphens/>
      <w:ind w:left="800" w:hanging="200"/>
    </w:pPr>
    <w:rPr>
      <w:rFonts w:ascii="Times New Roman" w:hAnsi="Times New Roman"/>
      <w:szCs w:val="21"/>
      <w:lang w:eastAsia="ar-SA"/>
    </w:rPr>
  </w:style>
  <w:style w:type="paragraph" w:customStyle="1" w:styleId="Index51">
    <w:name w:val="Index 51"/>
    <w:basedOn w:val="Normal"/>
    <w:next w:val="Normal"/>
    <w:uiPriority w:val="99"/>
    <w:rsid w:val="00942D63"/>
    <w:pPr>
      <w:suppressAutoHyphens/>
      <w:ind w:left="1000" w:hanging="200"/>
    </w:pPr>
    <w:rPr>
      <w:rFonts w:ascii="Times New Roman" w:hAnsi="Times New Roman"/>
      <w:szCs w:val="21"/>
      <w:lang w:eastAsia="ar-SA"/>
    </w:rPr>
  </w:style>
  <w:style w:type="paragraph" w:customStyle="1" w:styleId="Index61">
    <w:name w:val="Index 61"/>
    <w:basedOn w:val="Normal"/>
    <w:next w:val="Normal"/>
    <w:uiPriority w:val="99"/>
    <w:rsid w:val="00942D63"/>
    <w:pPr>
      <w:suppressAutoHyphens/>
      <w:ind w:left="1200" w:hanging="200"/>
    </w:pPr>
    <w:rPr>
      <w:rFonts w:ascii="Times New Roman" w:hAnsi="Times New Roman"/>
      <w:szCs w:val="21"/>
      <w:lang w:eastAsia="ar-SA"/>
    </w:rPr>
  </w:style>
  <w:style w:type="paragraph" w:customStyle="1" w:styleId="Index71">
    <w:name w:val="Index 71"/>
    <w:basedOn w:val="Normal"/>
    <w:next w:val="Normal"/>
    <w:uiPriority w:val="99"/>
    <w:rsid w:val="00942D63"/>
    <w:pPr>
      <w:suppressAutoHyphens/>
      <w:ind w:left="1400" w:hanging="200"/>
    </w:pPr>
    <w:rPr>
      <w:rFonts w:ascii="Times New Roman" w:hAnsi="Times New Roman"/>
      <w:szCs w:val="21"/>
      <w:lang w:eastAsia="ar-SA"/>
    </w:rPr>
  </w:style>
  <w:style w:type="paragraph" w:customStyle="1" w:styleId="Index81">
    <w:name w:val="Index 81"/>
    <w:basedOn w:val="Normal"/>
    <w:next w:val="Normal"/>
    <w:uiPriority w:val="99"/>
    <w:rsid w:val="00942D63"/>
    <w:pPr>
      <w:suppressAutoHyphens/>
      <w:ind w:left="1600" w:hanging="200"/>
    </w:pPr>
    <w:rPr>
      <w:rFonts w:ascii="Times New Roman" w:hAnsi="Times New Roman"/>
      <w:szCs w:val="21"/>
      <w:lang w:eastAsia="ar-SA"/>
    </w:rPr>
  </w:style>
  <w:style w:type="paragraph" w:customStyle="1" w:styleId="Index91">
    <w:name w:val="Index 91"/>
    <w:basedOn w:val="Normal"/>
    <w:next w:val="Normal"/>
    <w:uiPriority w:val="99"/>
    <w:rsid w:val="00942D63"/>
    <w:pPr>
      <w:suppressAutoHyphens/>
      <w:ind w:left="1800" w:hanging="200"/>
    </w:pPr>
    <w:rPr>
      <w:rFonts w:ascii="Times New Roman" w:hAnsi="Times New Roman"/>
      <w:szCs w:val="21"/>
      <w:lang w:eastAsia="ar-SA"/>
    </w:rPr>
  </w:style>
  <w:style w:type="paragraph" w:customStyle="1" w:styleId="PrformatHTML1">
    <w:name w:val="Préformaté HTML1"/>
    <w:basedOn w:val="Normal"/>
    <w:uiPriority w:val="99"/>
    <w:rsid w:val="00942D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Times"/>
      <w:lang w:eastAsia="ar-SA"/>
    </w:rPr>
  </w:style>
  <w:style w:type="paragraph" w:customStyle="1" w:styleId="Retraitcorpsdetexte21">
    <w:name w:val="Retrait corps de texte 21"/>
    <w:basedOn w:val="Normal"/>
    <w:uiPriority w:val="99"/>
    <w:rsid w:val="00942D63"/>
    <w:pPr>
      <w:suppressAutoHyphens/>
      <w:ind w:left="284" w:hanging="284"/>
    </w:pPr>
    <w:rPr>
      <w:lang w:eastAsia="ar-SA"/>
    </w:rPr>
  </w:style>
  <w:style w:type="paragraph" w:customStyle="1" w:styleId="TableTitle0">
    <w:name w:val="Table Title"/>
    <w:basedOn w:val="Normal"/>
    <w:next w:val="Normal"/>
    <w:uiPriority w:val="99"/>
    <w:rsid w:val="00942D63"/>
    <w:pPr>
      <w:suppressAutoHyphens/>
      <w:spacing w:before="120" w:after="120"/>
      <w:jc w:val="center"/>
    </w:pPr>
    <w:rPr>
      <w:rFonts w:ascii="Times New Roman" w:hAnsi="Times New Roman"/>
      <w:b/>
      <w:sz w:val="24"/>
      <w:lang w:eastAsia="ar-SA"/>
    </w:rPr>
  </w:style>
  <w:style w:type="paragraph" w:customStyle="1" w:styleId="Commentaire1">
    <w:name w:val="Commentaire1"/>
    <w:basedOn w:val="Normal"/>
    <w:uiPriority w:val="99"/>
    <w:rsid w:val="00942D63"/>
    <w:pPr>
      <w:suppressAutoHyphens/>
    </w:pPr>
    <w:rPr>
      <w:lang w:eastAsia="ar-SA"/>
    </w:rPr>
  </w:style>
  <w:style w:type="paragraph" w:customStyle="1" w:styleId="Onderwerpvanopmerking1">
    <w:name w:val="Onderwerp van opmerking1"/>
    <w:basedOn w:val="Commentaire1"/>
    <w:next w:val="Commentaire1"/>
    <w:uiPriority w:val="99"/>
    <w:rsid w:val="00942D63"/>
    <w:rPr>
      <w:b/>
      <w:bCs/>
    </w:rPr>
  </w:style>
  <w:style w:type="paragraph" w:customStyle="1" w:styleId="Annexetitreacte">
    <w:name w:val="Annexe titre (acte)"/>
    <w:basedOn w:val="Normal"/>
    <w:next w:val="Normal"/>
    <w:uiPriority w:val="99"/>
    <w:rsid w:val="00942D63"/>
    <w:pPr>
      <w:suppressAutoHyphens/>
      <w:spacing w:before="120" w:after="120"/>
      <w:jc w:val="center"/>
    </w:pPr>
    <w:rPr>
      <w:rFonts w:ascii="Times New Roman" w:hAnsi="Times New Roman"/>
      <w:b/>
      <w:sz w:val="24"/>
      <w:u w:val="single"/>
      <w:lang w:eastAsia="ar-SA"/>
    </w:rPr>
  </w:style>
  <w:style w:type="paragraph" w:customStyle="1" w:styleId="ManualHeading1">
    <w:name w:val="Manual Heading 1"/>
    <w:basedOn w:val="Normal"/>
    <w:next w:val="Text1"/>
    <w:uiPriority w:val="99"/>
    <w:rsid w:val="00942D63"/>
    <w:pPr>
      <w:keepNext/>
      <w:tabs>
        <w:tab w:val="clear" w:pos="851"/>
        <w:tab w:val="left" w:pos="850"/>
      </w:tabs>
      <w:suppressAutoHyphens/>
      <w:spacing w:before="360" w:after="120"/>
      <w:ind w:left="850" w:hanging="850"/>
    </w:pPr>
    <w:rPr>
      <w:rFonts w:ascii="Times New Roman" w:hAnsi="Times New Roman"/>
      <w:b/>
      <w:smallCaps/>
      <w:sz w:val="24"/>
      <w:lang w:eastAsia="ar-SA"/>
    </w:rPr>
  </w:style>
  <w:style w:type="paragraph" w:customStyle="1" w:styleId="Text1">
    <w:name w:val="Text 1"/>
    <w:basedOn w:val="Normal"/>
    <w:uiPriority w:val="99"/>
    <w:rsid w:val="00942D63"/>
    <w:pPr>
      <w:suppressAutoHyphens/>
      <w:spacing w:before="120" w:after="120"/>
      <w:ind w:left="850"/>
    </w:pPr>
    <w:rPr>
      <w:sz w:val="24"/>
      <w:lang w:eastAsia="ar-SA"/>
    </w:rPr>
  </w:style>
  <w:style w:type="paragraph" w:customStyle="1" w:styleId="Point0">
    <w:name w:val="Point 0"/>
    <w:basedOn w:val="Normal"/>
    <w:uiPriority w:val="99"/>
    <w:rsid w:val="00942D63"/>
    <w:pPr>
      <w:suppressAutoHyphens/>
      <w:spacing w:before="120" w:after="120"/>
      <w:ind w:left="850" w:hanging="850"/>
    </w:pPr>
    <w:rPr>
      <w:rFonts w:ascii="Times New Roman" w:hAnsi="Times New Roman"/>
      <w:sz w:val="24"/>
      <w:lang w:eastAsia="ar-SA"/>
    </w:rPr>
  </w:style>
  <w:style w:type="paragraph" w:customStyle="1" w:styleId="Point1">
    <w:name w:val="Point 1"/>
    <w:basedOn w:val="Normal"/>
    <w:uiPriority w:val="99"/>
    <w:rsid w:val="00942D63"/>
    <w:pPr>
      <w:suppressAutoHyphens/>
      <w:spacing w:before="120" w:after="120"/>
      <w:ind w:left="1417" w:hanging="567"/>
    </w:pPr>
    <w:rPr>
      <w:rFonts w:ascii="Times New Roman" w:hAnsi="Times New Roman"/>
      <w:sz w:val="24"/>
      <w:lang w:eastAsia="ar-SA"/>
    </w:rPr>
  </w:style>
  <w:style w:type="paragraph" w:customStyle="1" w:styleId="ManualNumPar1">
    <w:name w:val="Manual NumPar 1"/>
    <w:basedOn w:val="Normal"/>
    <w:next w:val="Text1"/>
    <w:uiPriority w:val="99"/>
    <w:rsid w:val="00942D63"/>
    <w:pPr>
      <w:suppressAutoHyphens/>
      <w:spacing w:before="120" w:after="120"/>
      <w:ind w:left="850" w:hanging="850"/>
    </w:pPr>
    <w:rPr>
      <w:rFonts w:ascii="Times New Roman" w:hAnsi="Times New Roman"/>
      <w:sz w:val="24"/>
      <w:lang w:eastAsia="ar-SA"/>
    </w:rPr>
  </w:style>
  <w:style w:type="paragraph" w:customStyle="1" w:styleId="StyleHeading411pt">
    <w:name w:val="Style Heading 4 + 11 pt"/>
    <w:basedOn w:val="Heading4"/>
    <w:uiPriority w:val="99"/>
    <w:rsid w:val="00942D63"/>
    <w:pPr>
      <w:numPr>
        <w:ilvl w:val="0"/>
        <w:numId w:val="0"/>
      </w:numPr>
      <w:tabs>
        <w:tab w:val="clear" w:pos="992"/>
      </w:tabs>
      <w:suppressAutoHyphens/>
      <w:spacing w:after="100"/>
    </w:pPr>
    <w:rPr>
      <w:rFonts w:eastAsia="Times New Roman"/>
      <w:i/>
      <w:u w:val="single"/>
      <w:lang w:eastAsia="ar-SA"/>
    </w:rPr>
  </w:style>
  <w:style w:type="paragraph" w:customStyle="1" w:styleId="Titrearticle">
    <w:name w:val="Titre article"/>
    <w:basedOn w:val="Normal"/>
    <w:next w:val="Normal"/>
    <w:uiPriority w:val="99"/>
    <w:rsid w:val="00942D63"/>
    <w:pPr>
      <w:keepNext/>
      <w:suppressAutoHyphens/>
      <w:spacing w:before="360" w:after="120"/>
      <w:jc w:val="center"/>
    </w:pPr>
    <w:rPr>
      <w:rFonts w:ascii="Times New Roman" w:hAnsi="Times New Roman"/>
      <w:i/>
      <w:sz w:val="24"/>
      <w:lang w:eastAsia="ar-SA"/>
    </w:rPr>
  </w:style>
  <w:style w:type="paragraph" w:customStyle="1" w:styleId="WW-Default">
    <w:name w:val="WW-Default"/>
    <w:uiPriority w:val="99"/>
    <w:rsid w:val="00942D63"/>
    <w:pPr>
      <w:suppressAutoHyphens/>
      <w:autoSpaceDE w:val="0"/>
    </w:pPr>
    <w:rPr>
      <w:rFonts w:ascii="Arial" w:hAnsi="Arial" w:cs="Arial"/>
      <w:color w:val="000000"/>
      <w:sz w:val="24"/>
      <w:szCs w:val="24"/>
      <w:lang w:val="nl-NL" w:eastAsia="ar-SA"/>
    </w:rPr>
  </w:style>
  <w:style w:type="paragraph" w:customStyle="1" w:styleId="Listepuces1">
    <w:name w:val="Liste à puces1"/>
    <w:basedOn w:val="Normal"/>
    <w:uiPriority w:val="99"/>
    <w:rsid w:val="00942D63"/>
    <w:pPr>
      <w:suppressAutoHyphens/>
      <w:spacing w:after="240" w:line="230" w:lineRule="atLeast"/>
    </w:pPr>
    <w:rPr>
      <w:rFonts w:eastAsia="MS Mincho"/>
      <w:lang w:eastAsia="ar-SA"/>
    </w:rPr>
  </w:style>
  <w:style w:type="paragraph" w:customStyle="1" w:styleId="ANNEXN">
    <w:name w:val="ANNEXN"/>
    <w:basedOn w:val="ANNEX"/>
    <w:next w:val="Normal"/>
    <w:uiPriority w:val="99"/>
    <w:rsid w:val="00942D63"/>
    <w:pPr>
      <w:numPr>
        <w:numId w:val="0"/>
      </w:numPr>
      <w:suppressAutoHyphens/>
      <w:outlineLvl w:val="9"/>
    </w:pPr>
    <w:rPr>
      <w:lang w:eastAsia="ar-SA"/>
    </w:rPr>
  </w:style>
  <w:style w:type="paragraph" w:customStyle="1" w:styleId="ANNEXZ">
    <w:name w:val="ANNEXZ"/>
    <w:basedOn w:val="ANNEX"/>
    <w:next w:val="Normal"/>
    <w:uiPriority w:val="99"/>
    <w:rsid w:val="00942D63"/>
    <w:pPr>
      <w:numPr>
        <w:numId w:val="0"/>
      </w:numPr>
      <w:suppressAutoHyphens/>
      <w:outlineLvl w:val="9"/>
    </w:pPr>
    <w:rPr>
      <w:lang w:eastAsia="ar-SA"/>
    </w:rPr>
  </w:style>
  <w:style w:type="paragraph" w:customStyle="1" w:styleId="Bibliography1">
    <w:name w:val="Bibliography1"/>
    <w:basedOn w:val="Normal"/>
    <w:uiPriority w:val="99"/>
    <w:rsid w:val="00942D63"/>
    <w:pPr>
      <w:tabs>
        <w:tab w:val="left" w:pos="660"/>
      </w:tabs>
      <w:suppressAutoHyphens/>
      <w:spacing w:after="240" w:line="230" w:lineRule="atLeast"/>
    </w:pPr>
    <w:rPr>
      <w:rFonts w:eastAsia="MS Mincho"/>
      <w:lang w:eastAsia="ar-SA"/>
    </w:rPr>
  </w:style>
  <w:style w:type="paragraph" w:customStyle="1" w:styleId="Normalcentr1">
    <w:name w:val="Normal centré1"/>
    <w:basedOn w:val="Normal"/>
    <w:uiPriority w:val="99"/>
    <w:rsid w:val="00942D63"/>
    <w:pPr>
      <w:suppressAutoHyphens/>
      <w:spacing w:after="120" w:line="230" w:lineRule="atLeast"/>
      <w:ind w:left="1440" w:right="1440"/>
    </w:pPr>
    <w:rPr>
      <w:rFonts w:eastAsia="MS Mincho"/>
      <w:lang w:eastAsia="ar-SA"/>
    </w:rPr>
  </w:style>
  <w:style w:type="paragraph" w:customStyle="1" w:styleId="Corpsdetexte21">
    <w:name w:val="Corps de texte 21"/>
    <w:basedOn w:val="Normal"/>
    <w:uiPriority w:val="99"/>
    <w:rsid w:val="00942D63"/>
    <w:pPr>
      <w:suppressAutoHyphens/>
      <w:spacing w:before="60" w:after="60" w:line="190" w:lineRule="atLeast"/>
    </w:pPr>
    <w:rPr>
      <w:rFonts w:eastAsia="MS Mincho"/>
      <w:sz w:val="16"/>
      <w:lang w:eastAsia="ar-SA"/>
    </w:rPr>
  </w:style>
  <w:style w:type="paragraph" w:customStyle="1" w:styleId="Corpsdetexte31">
    <w:name w:val="Corps de texte 31"/>
    <w:basedOn w:val="Normal"/>
    <w:uiPriority w:val="99"/>
    <w:rsid w:val="00942D63"/>
    <w:pPr>
      <w:suppressAutoHyphens/>
      <w:spacing w:before="60" w:after="60" w:line="170" w:lineRule="atLeast"/>
    </w:pPr>
    <w:rPr>
      <w:rFonts w:eastAsia="MS Mincho"/>
      <w:sz w:val="14"/>
      <w:lang w:eastAsia="ar-SA"/>
    </w:rPr>
  </w:style>
  <w:style w:type="paragraph" w:customStyle="1" w:styleId="Retrait1religne1">
    <w:name w:val="Retrait 1re ligne1"/>
    <w:basedOn w:val="BodyText"/>
    <w:uiPriority w:val="99"/>
    <w:rsid w:val="00942D63"/>
    <w:pPr>
      <w:suppressAutoHyphens/>
      <w:autoSpaceDE/>
      <w:autoSpaceDN/>
      <w:adjustRightInd/>
      <w:spacing w:after="120" w:line="210" w:lineRule="atLeast"/>
      <w:ind w:firstLine="210"/>
    </w:pPr>
    <w:rPr>
      <w:rFonts w:eastAsia="MS Mincho"/>
      <w:i w:val="0"/>
      <w:iCs w:val="0"/>
      <w:color w:val="auto"/>
      <w:sz w:val="18"/>
      <w:lang w:eastAsia="ar-SA"/>
    </w:rPr>
  </w:style>
  <w:style w:type="paragraph" w:customStyle="1" w:styleId="Retraitcorpset1relig1">
    <w:name w:val="Retrait corps et 1re lig.1"/>
    <w:basedOn w:val="Normal"/>
    <w:uiPriority w:val="99"/>
    <w:rsid w:val="00942D63"/>
    <w:pPr>
      <w:suppressAutoHyphens/>
      <w:spacing w:after="240" w:line="230" w:lineRule="atLeast"/>
      <w:ind w:firstLine="210"/>
    </w:pPr>
    <w:rPr>
      <w:rFonts w:eastAsia="MS Mincho"/>
      <w:lang w:eastAsia="ar-SA"/>
    </w:rPr>
  </w:style>
  <w:style w:type="paragraph" w:customStyle="1" w:styleId="Retraitcorpsdetexte31">
    <w:name w:val="Retrait corps de texte 31"/>
    <w:basedOn w:val="Normal"/>
    <w:uiPriority w:val="99"/>
    <w:rsid w:val="00942D63"/>
    <w:pPr>
      <w:suppressAutoHyphens/>
      <w:spacing w:after="120" w:line="230" w:lineRule="atLeast"/>
      <w:ind w:left="283"/>
    </w:pPr>
    <w:rPr>
      <w:rFonts w:eastAsia="MS Mincho"/>
      <w:sz w:val="16"/>
      <w:lang w:eastAsia="ar-SA"/>
    </w:rPr>
  </w:style>
  <w:style w:type="paragraph" w:customStyle="1" w:styleId="Formuledepolitesse1">
    <w:name w:val="Formule de politesse1"/>
    <w:basedOn w:val="Normal"/>
    <w:uiPriority w:val="99"/>
    <w:rsid w:val="00942D63"/>
    <w:pPr>
      <w:suppressAutoHyphens/>
      <w:spacing w:after="240" w:line="230" w:lineRule="atLeast"/>
      <w:ind w:left="4252"/>
    </w:pPr>
    <w:rPr>
      <w:rFonts w:eastAsia="MS Mincho"/>
      <w:lang w:eastAsia="ar-SA"/>
    </w:rPr>
  </w:style>
  <w:style w:type="paragraph" w:customStyle="1" w:styleId="Date1">
    <w:name w:val="Date1"/>
    <w:basedOn w:val="Normal"/>
    <w:next w:val="Normal"/>
    <w:uiPriority w:val="99"/>
    <w:rsid w:val="00942D63"/>
    <w:pPr>
      <w:suppressAutoHyphens/>
      <w:spacing w:after="240" w:line="230" w:lineRule="atLeast"/>
    </w:pPr>
    <w:rPr>
      <w:rFonts w:eastAsia="MS Mincho"/>
      <w:lang w:eastAsia="ar-SA"/>
    </w:rPr>
  </w:style>
  <w:style w:type="paragraph" w:customStyle="1" w:styleId="dl">
    <w:name w:val="dl"/>
    <w:basedOn w:val="Normal"/>
    <w:uiPriority w:val="99"/>
    <w:rsid w:val="00942D63"/>
    <w:pPr>
      <w:suppressAutoHyphens/>
      <w:spacing w:after="240" w:line="230" w:lineRule="atLeast"/>
      <w:ind w:left="800" w:hanging="400"/>
    </w:pPr>
    <w:rPr>
      <w:rFonts w:eastAsia="MS Mincho"/>
      <w:lang w:eastAsia="ar-SA"/>
    </w:rPr>
  </w:style>
  <w:style w:type="paragraph" w:styleId="EnvelopeAddress">
    <w:name w:val="envelope address"/>
    <w:basedOn w:val="Normal"/>
    <w:uiPriority w:val="99"/>
    <w:rsid w:val="00942D63"/>
    <w:pPr>
      <w:suppressAutoHyphens/>
      <w:spacing w:after="240" w:line="230" w:lineRule="atLeast"/>
      <w:ind w:left="2835"/>
    </w:pPr>
    <w:rPr>
      <w:rFonts w:eastAsia="MS Mincho"/>
      <w:sz w:val="24"/>
      <w:lang w:eastAsia="ar-SA"/>
    </w:rPr>
  </w:style>
  <w:style w:type="paragraph" w:styleId="EnvelopeReturn">
    <w:name w:val="envelope return"/>
    <w:basedOn w:val="Normal"/>
    <w:uiPriority w:val="99"/>
    <w:rsid w:val="00942D63"/>
    <w:pPr>
      <w:suppressAutoHyphens/>
      <w:spacing w:after="240" w:line="230" w:lineRule="atLeast"/>
    </w:pPr>
    <w:rPr>
      <w:rFonts w:eastAsia="MS Mincho"/>
      <w:lang w:eastAsia="ar-SA"/>
    </w:rPr>
  </w:style>
  <w:style w:type="paragraph" w:customStyle="1" w:styleId="Example">
    <w:name w:val="Example"/>
    <w:basedOn w:val="Normal"/>
    <w:next w:val="Normal"/>
    <w:uiPriority w:val="99"/>
    <w:rsid w:val="00942D63"/>
    <w:pPr>
      <w:tabs>
        <w:tab w:val="left" w:pos="1360"/>
      </w:tabs>
      <w:suppressAutoHyphens/>
      <w:spacing w:after="240" w:line="210" w:lineRule="atLeast"/>
    </w:pPr>
    <w:rPr>
      <w:rFonts w:eastAsia="MS Mincho"/>
      <w:sz w:val="18"/>
      <w:lang w:eastAsia="ar-SA"/>
    </w:rPr>
  </w:style>
  <w:style w:type="paragraph" w:customStyle="1" w:styleId="Figurefootnote">
    <w:name w:val="Figure footnote"/>
    <w:basedOn w:val="Normal"/>
    <w:uiPriority w:val="99"/>
    <w:rsid w:val="00942D63"/>
    <w:pPr>
      <w:keepNext/>
      <w:tabs>
        <w:tab w:val="left" w:pos="340"/>
      </w:tabs>
      <w:suppressAutoHyphens/>
      <w:spacing w:after="60" w:line="210" w:lineRule="atLeast"/>
    </w:pPr>
    <w:rPr>
      <w:rFonts w:eastAsia="MS Mincho"/>
      <w:sz w:val="18"/>
      <w:lang w:eastAsia="ar-SA"/>
    </w:rPr>
  </w:style>
  <w:style w:type="paragraph" w:customStyle="1" w:styleId="Figuretitle">
    <w:name w:val="Figure title"/>
    <w:basedOn w:val="Normal"/>
    <w:next w:val="Normal"/>
    <w:uiPriority w:val="99"/>
    <w:rsid w:val="00942D63"/>
    <w:pPr>
      <w:suppressAutoHyphens/>
      <w:spacing w:before="220" w:after="220" w:line="230" w:lineRule="atLeast"/>
      <w:jc w:val="center"/>
    </w:pPr>
    <w:rPr>
      <w:rFonts w:eastAsia="MS Mincho"/>
      <w:b/>
      <w:lang w:eastAsia="ar-SA"/>
    </w:rPr>
  </w:style>
  <w:style w:type="paragraph" w:customStyle="1" w:styleId="Foreword">
    <w:name w:val="Foreword"/>
    <w:basedOn w:val="Normal"/>
    <w:next w:val="Normal"/>
    <w:uiPriority w:val="99"/>
    <w:rsid w:val="00942D63"/>
    <w:pPr>
      <w:suppressAutoHyphens/>
      <w:spacing w:after="240" w:line="230" w:lineRule="atLeast"/>
    </w:pPr>
    <w:rPr>
      <w:rFonts w:eastAsia="MS Mincho"/>
      <w:color w:val="0000FF"/>
      <w:lang w:eastAsia="ar-SA"/>
    </w:rPr>
  </w:style>
  <w:style w:type="paragraph" w:customStyle="1" w:styleId="Formula">
    <w:name w:val="Formula"/>
    <w:basedOn w:val="Normal"/>
    <w:next w:val="Normal"/>
    <w:uiPriority w:val="99"/>
    <w:rsid w:val="00942D63"/>
    <w:pPr>
      <w:tabs>
        <w:tab w:val="right" w:pos="9752"/>
      </w:tabs>
      <w:suppressAutoHyphens/>
      <w:spacing w:after="220" w:line="230" w:lineRule="atLeast"/>
      <w:ind w:left="403"/>
    </w:pPr>
    <w:rPr>
      <w:rFonts w:eastAsia="MS Mincho"/>
      <w:lang w:eastAsia="ar-SA"/>
    </w:rPr>
  </w:style>
  <w:style w:type="paragraph" w:customStyle="1" w:styleId="Liste21">
    <w:name w:val="Liste 21"/>
    <w:basedOn w:val="Normal"/>
    <w:uiPriority w:val="99"/>
    <w:rsid w:val="00942D63"/>
    <w:pPr>
      <w:suppressAutoHyphens/>
      <w:spacing w:after="240" w:line="230" w:lineRule="atLeast"/>
      <w:ind w:left="566" w:hanging="283"/>
    </w:pPr>
    <w:rPr>
      <w:rFonts w:eastAsia="MS Mincho"/>
      <w:lang w:eastAsia="ar-SA"/>
    </w:rPr>
  </w:style>
  <w:style w:type="paragraph" w:customStyle="1" w:styleId="Liste31">
    <w:name w:val="Liste 31"/>
    <w:basedOn w:val="Normal"/>
    <w:uiPriority w:val="99"/>
    <w:rsid w:val="00942D63"/>
    <w:pPr>
      <w:suppressAutoHyphens/>
      <w:spacing w:after="240" w:line="230" w:lineRule="atLeast"/>
      <w:ind w:left="849" w:hanging="283"/>
    </w:pPr>
    <w:rPr>
      <w:rFonts w:eastAsia="MS Mincho"/>
      <w:lang w:eastAsia="ar-SA"/>
    </w:rPr>
  </w:style>
  <w:style w:type="paragraph" w:customStyle="1" w:styleId="Liste41">
    <w:name w:val="Liste 41"/>
    <w:basedOn w:val="Normal"/>
    <w:uiPriority w:val="99"/>
    <w:rsid w:val="00942D63"/>
    <w:pPr>
      <w:suppressAutoHyphens/>
      <w:spacing w:after="240" w:line="230" w:lineRule="atLeast"/>
      <w:ind w:left="1132" w:hanging="283"/>
    </w:pPr>
    <w:rPr>
      <w:rFonts w:eastAsia="MS Mincho"/>
      <w:lang w:eastAsia="ar-SA"/>
    </w:rPr>
  </w:style>
  <w:style w:type="paragraph" w:customStyle="1" w:styleId="Liste51">
    <w:name w:val="Liste 51"/>
    <w:basedOn w:val="Normal"/>
    <w:uiPriority w:val="99"/>
    <w:rsid w:val="00942D63"/>
    <w:pPr>
      <w:suppressAutoHyphens/>
      <w:spacing w:after="240" w:line="230" w:lineRule="atLeast"/>
      <w:ind w:left="1415" w:hanging="283"/>
    </w:pPr>
    <w:rPr>
      <w:rFonts w:eastAsia="MS Mincho"/>
      <w:lang w:eastAsia="ar-SA"/>
    </w:rPr>
  </w:style>
  <w:style w:type="paragraph" w:customStyle="1" w:styleId="Listepuces21">
    <w:name w:val="Liste à puces 21"/>
    <w:basedOn w:val="Normal"/>
    <w:uiPriority w:val="99"/>
    <w:rsid w:val="00942D63"/>
    <w:pPr>
      <w:suppressAutoHyphens/>
      <w:spacing w:after="240" w:line="230" w:lineRule="atLeast"/>
    </w:pPr>
    <w:rPr>
      <w:rFonts w:eastAsia="MS Mincho"/>
      <w:lang w:eastAsia="ar-SA"/>
    </w:rPr>
  </w:style>
  <w:style w:type="paragraph" w:customStyle="1" w:styleId="Listepuces31">
    <w:name w:val="Liste à puces 31"/>
    <w:basedOn w:val="Normal"/>
    <w:uiPriority w:val="99"/>
    <w:rsid w:val="00942D63"/>
    <w:pPr>
      <w:suppressAutoHyphens/>
      <w:spacing w:after="240" w:line="230" w:lineRule="atLeast"/>
    </w:pPr>
    <w:rPr>
      <w:rFonts w:eastAsia="MS Mincho"/>
      <w:lang w:eastAsia="ar-SA"/>
    </w:rPr>
  </w:style>
  <w:style w:type="paragraph" w:customStyle="1" w:styleId="Listepuces41">
    <w:name w:val="Liste à puces 41"/>
    <w:basedOn w:val="Normal"/>
    <w:uiPriority w:val="99"/>
    <w:rsid w:val="00942D63"/>
    <w:pPr>
      <w:suppressAutoHyphens/>
      <w:spacing w:after="240" w:line="230" w:lineRule="atLeast"/>
    </w:pPr>
    <w:rPr>
      <w:rFonts w:eastAsia="MS Mincho"/>
      <w:lang w:eastAsia="ar-SA"/>
    </w:rPr>
  </w:style>
  <w:style w:type="paragraph" w:customStyle="1" w:styleId="Listepuces51">
    <w:name w:val="Liste à puces 51"/>
    <w:basedOn w:val="Normal"/>
    <w:uiPriority w:val="99"/>
    <w:rsid w:val="00942D63"/>
    <w:pPr>
      <w:suppressAutoHyphens/>
      <w:spacing w:after="240" w:line="230" w:lineRule="atLeast"/>
    </w:pPr>
    <w:rPr>
      <w:rFonts w:eastAsia="MS Mincho"/>
      <w:lang w:eastAsia="ar-SA"/>
    </w:rPr>
  </w:style>
  <w:style w:type="paragraph" w:customStyle="1" w:styleId="Listecontinue1">
    <w:name w:val="Liste continue1"/>
    <w:basedOn w:val="Normal"/>
    <w:uiPriority w:val="99"/>
    <w:rsid w:val="00942D63"/>
    <w:pPr>
      <w:tabs>
        <w:tab w:val="left" w:pos="400"/>
      </w:tabs>
      <w:suppressAutoHyphens/>
      <w:spacing w:after="240" w:line="230" w:lineRule="atLeast"/>
    </w:pPr>
    <w:rPr>
      <w:rFonts w:eastAsia="MS Mincho"/>
      <w:lang w:eastAsia="ar-SA"/>
    </w:rPr>
  </w:style>
  <w:style w:type="paragraph" w:customStyle="1" w:styleId="Listecontinue21">
    <w:name w:val="Liste continue 21"/>
    <w:basedOn w:val="Listecontinue1"/>
    <w:uiPriority w:val="99"/>
    <w:rsid w:val="00942D63"/>
    <w:pPr>
      <w:tabs>
        <w:tab w:val="left" w:pos="800"/>
      </w:tabs>
    </w:pPr>
  </w:style>
  <w:style w:type="paragraph" w:customStyle="1" w:styleId="Listecontinue31">
    <w:name w:val="Liste continue 31"/>
    <w:basedOn w:val="Listecontinue1"/>
    <w:uiPriority w:val="99"/>
    <w:rsid w:val="00942D63"/>
    <w:pPr>
      <w:tabs>
        <w:tab w:val="left" w:pos="1200"/>
      </w:tabs>
    </w:pPr>
  </w:style>
  <w:style w:type="paragraph" w:customStyle="1" w:styleId="Listecontinue41">
    <w:name w:val="Liste continue 41"/>
    <w:basedOn w:val="Listecontinue1"/>
    <w:uiPriority w:val="99"/>
    <w:rsid w:val="00942D63"/>
    <w:pPr>
      <w:tabs>
        <w:tab w:val="left" w:pos="1600"/>
      </w:tabs>
    </w:pPr>
  </w:style>
  <w:style w:type="paragraph" w:customStyle="1" w:styleId="Listecontinue51">
    <w:name w:val="Liste continue 51"/>
    <w:basedOn w:val="Normal"/>
    <w:uiPriority w:val="99"/>
    <w:rsid w:val="00942D63"/>
    <w:pPr>
      <w:suppressAutoHyphens/>
      <w:spacing w:after="120" w:line="230" w:lineRule="atLeast"/>
      <w:ind w:left="1415"/>
    </w:pPr>
    <w:rPr>
      <w:rFonts w:eastAsia="MS Mincho"/>
      <w:lang w:eastAsia="ar-SA"/>
    </w:rPr>
  </w:style>
  <w:style w:type="paragraph" w:customStyle="1" w:styleId="Listenumros1">
    <w:name w:val="Liste à numéros1"/>
    <w:basedOn w:val="Normal"/>
    <w:uiPriority w:val="99"/>
    <w:rsid w:val="00942D63"/>
    <w:pPr>
      <w:tabs>
        <w:tab w:val="left" w:pos="400"/>
      </w:tabs>
      <w:suppressAutoHyphens/>
      <w:spacing w:after="240" w:line="230" w:lineRule="atLeast"/>
    </w:pPr>
    <w:rPr>
      <w:rFonts w:eastAsia="MS Mincho"/>
      <w:lang w:eastAsia="ar-SA"/>
    </w:rPr>
  </w:style>
  <w:style w:type="paragraph" w:customStyle="1" w:styleId="Listenumros21">
    <w:name w:val="Liste à numéros 21"/>
    <w:basedOn w:val="Normal"/>
    <w:uiPriority w:val="99"/>
    <w:rsid w:val="00942D63"/>
    <w:pPr>
      <w:tabs>
        <w:tab w:val="left" w:pos="800"/>
      </w:tabs>
      <w:suppressAutoHyphens/>
      <w:spacing w:after="240" w:line="230" w:lineRule="atLeast"/>
    </w:pPr>
    <w:rPr>
      <w:rFonts w:eastAsia="MS Mincho"/>
      <w:lang w:eastAsia="ar-SA"/>
    </w:rPr>
  </w:style>
  <w:style w:type="paragraph" w:customStyle="1" w:styleId="Listenumros31">
    <w:name w:val="Liste à numéros 31"/>
    <w:basedOn w:val="Normal"/>
    <w:uiPriority w:val="99"/>
    <w:rsid w:val="00942D63"/>
    <w:pPr>
      <w:tabs>
        <w:tab w:val="left" w:pos="1200"/>
      </w:tabs>
      <w:suppressAutoHyphens/>
      <w:spacing w:after="240" w:line="230" w:lineRule="atLeast"/>
    </w:pPr>
    <w:rPr>
      <w:rFonts w:eastAsia="MS Mincho"/>
      <w:lang w:eastAsia="ar-SA"/>
    </w:rPr>
  </w:style>
  <w:style w:type="paragraph" w:customStyle="1" w:styleId="Listenumros41">
    <w:name w:val="Liste à numéros 41"/>
    <w:basedOn w:val="Normal"/>
    <w:uiPriority w:val="99"/>
    <w:rsid w:val="00942D63"/>
    <w:pPr>
      <w:tabs>
        <w:tab w:val="left" w:pos="1600"/>
      </w:tabs>
      <w:suppressAutoHyphens/>
      <w:spacing w:after="240" w:line="230" w:lineRule="atLeast"/>
    </w:pPr>
    <w:rPr>
      <w:rFonts w:eastAsia="MS Mincho"/>
      <w:lang w:eastAsia="ar-SA"/>
    </w:rPr>
  </w:style>
  <w:style w:type="paragraph" w:customStyle="1" w:styleId="Listenumros51">
    <w:name w:val="Liste à numéros 51"/>
    <w:basedOn w:val="Normal"/>
    <w:uiPriority w:val="99"/>
    <w:rsid w:val="00942D63"/>
    <w:pPr>
      <w:suppressAutoHyphens/>
      <w:spacing w:after="240" w:line="230" w:lineRule="atLeast"/>
    </w:pPr>
    <w:rPr>
      <w:rFonts w:eastAsia="MS Mincho"/>
      <w:lang w:eastAsia="ar-SA"/>
    </w:rPr>
  </w:style>
  <w:style w:type="paragraph" w:customStyle="1" w:styleId="En-ttedemessage1">
    <w:name w:val="En-tête de message1"/>
    <w:basedOn w:val="Normal"/>
    <w:uiPriority w:val="99"/>
    <w:rsid w:val="00942D63"/>
    <w:pPr>
      <w:pBdr>
        <w:top w:val="single" w:sz="4" w:space="1" w:color="000000"/>
        <w:left w:val="single" w:sz="4" w:space="1" w:color="000000"/>
        <w:bottom w:val="single" w:sz="4" w:space="1" w:color="000000"/>
        <w:right w:val="single" w:sz="4" w:space="1" w:color="000000"/>
      </w:pBdr>
      <w:shd w:val="clear" w:color="auto" w:fill="CCCCCC"/>
      <w:suppressAutoHyphens/>
      <w:spacing w:after="240" w:line="230" w:lineRule="atLeast"/>
      <w:ind w:left="1134" w:hanging="1134"/>
    </w:pPr>
    <w:rPr>
      <w:rFonts w:eastAsia="MS Mincho"/>
      <w:sz w:val="24"/>
      <w:lang w:eastAsia="ar-SA"/>
    </w:rPr>
  </w:style>
  <w:style w:type="paragraph" w:customStyle="1" w:styleId="MSDNFR">
    <w:name w:val="MSDNFR"/>
    <w:basedOn w:val="Normal"/>
    <w:next w:val="Normal"/>
    <w:uiPriority w:val="99"/>
    <w:rsid w:val="00942D63"/>
    <w:pPr>
      <w:suppressAutoHyphens/>
      <w:spacing w:after="240" w:line="220" w:lineRule="atLeast"/>
    </w:pPr>
    <w:rPr>
      <w:rFonts w:eastAsia="MS Mincho"/>
      <w:color w:val="0000FF"/>
      <w:lang w:eastAsia="ar-SA"/>
    </w:rPr>
  </w:style>
  <w:style w:type="paragraph" w:customStyle="1" w:styleId="na2">
    <w:name w:val="na2"/>
    <w:basedOn w:val="a2"/>
    <w:next w:val="Normal"/>
    <w:uiPriority w:val="99"/>
    <w:rsid w:val="00942D63"/>
    <w:pPr>
      <w:numPr>
        <w:ilvl w:val="0"/>
        <w:numId w:val="0"/>
      </w:numPr>
      <w:tabs>
        <w:tab w:val="left" w:pos="500"/>
        <w:tab w:val="left" w:pos="720"/>
      </w:tabs>
      <w:spacing w:before="270" w:after="240" w:line="270" w:lineRule="exact"/>
      <w:jc w:val="both"/>
    </w:pPr>
    <w:rPr>
      <w:sz w:val="24"/>
      <w:lang w:eastAsia="ar-SA"/>
    </w:rPr>
  </w:style>
  <w:style w:type="paragraph" w:customStyle="1" w:styleId="na3">
    <w:name w:val="na3"/>
    <w:basedOn w:val="a3"/>
    <w:next w:val="Normal"/>
    <w:uiPriority w:val="99"/>
    <w:rsid w:val="00942D63"/>
    <w:pPr>
      <w:numPr>
        <w:ilvl w:val="0"/>
        <w:numId w:val="0"/>
      </w:numPr>
      <w:tabs>
        <w:tab w:val="clear" w:pos="851"/>
        <w:tab w:val="left" w:pos="640"/>
        <w:tab w:val="left" w:pos="880"/>
      </w:tabs>
      <w:spacing w:before="60" w:after="240" w:line="250" w:lineRule="exact"/>
    </w:pPr>
    <w:rPr>
      <w:sz w:val="22"/>
      <w:lang w:eastAsia="ar-SA"/>
    </w:rPr>
  </w:style>
  <w:style w:type="paragraph" w:customStyle="1" w:styleId="na4">
    <w:name w:val="na4"/>
    <w:basedOn w:val="a4"/>
    <w:next w:val="Normal"/>
    <w:uiPriority w:val="99"/>
    <w:rsid w:val="00942D63"/>
    <w:pPr>
      <w:tabs>
        <w:tab w:val="clear" w:pos="992"/>
        <w:tab w:val="clear" w:pos="1080"/>
        <w:tab w:val="left" w:pos="1060"/>
      </w:tabs>
      <w:spacing w:before="60" w:after="240" w:line="230" w:lineRule="exact"/>
    </w:pPr>
    <w:rPr>
      <w:b/>
      <w:lang w:eastAsia="ar-SA"/>
    </w:rPr>
  </w:style>
  <w:style w:type="paragraph" w:customStyle="1" w:styleId="na5">
    <w:name w:val="na5"/>
    <w:basedOn w:val="a5"/>
    <w:next w:val="Normal"/>
    <w:uiPriority w:val="99"/>
    <w:rsid w:val="00942D63"/>
    <w:pPr>
      <w:tabs>
        <w:tab w:val="clear" w:pos="1080"/>
      </w:tabs>
      <w:spacing w:before="60" w:after="240" w:line="230" w:lineRule="exact"/>
      <w:jc w:val="both"/>
    </w:pPr>
    <w:rPr>
      <w:iCs w:val="0"/>
      <w:lang w:eastAsia="ar-SA"/>
    </w:rPr>
  </w:style>
  <w:style w:type="paragraph" w:customStyle="1" w:styleId="na6">
    <w:name w:val="na6"/>
    <w:basedOn w:val="a6"/>
    <w:next w:val="Normal"/>
    <w:uiPriority w:val="99"/>
    <w:rsid w:val="00942D63"/>
    <w:pPr>
      <w:tabs>
        <w:tab w:val="clear" w:pos="1440"/>
      </w:tabs>
      <w:spacing w:before="60" w:after="240" w:line="230" w:lineRule="exact"/>
      <w:jc w:val="both"/>
    </w:pPr>
    <w:rPr>
      <w:b/>
      <w:lang w:eastAsia="ar-SA"/>
    </w:rPr>
  </w:style>
  <w:style w:type="paragraph" w:customStyle="1" w:styleId="Retraitnormal1">
    <w:name w:val="Retrait normal1"/>
    <w:basedOn w:val="Normal"/>
    <w:uiPriority w:val="99"/>
    <w:rsid w:val="00942D63"/>
    <w:pPr>
      <w:suppressAutoHyphens/>
      <w:spacing w:after="240" w:line="230" w:lineRule="atLeast"/>
      <w:ind w:left="708"/>
    </w:pPr>
    <w:rPr>
      <w:rFonts w:eastAsia="MS Mincho"/>
      <w:lang w:eastAsia="ar-SA"/>
    </w:rPr>
  </w:style>
  <w:style w:type="paragraph" w:customStyle="1" w:styleId="Titredenote1">
    <w:name w:val="Titre de note1"/>
    <w:basedOn w:val="Normal"/>
    <w:next w:val="Normal"/>
    <w:uiPriority w:val="99"/>
    <w:rsid w:val="00942D63"/>
    <w:pPr>
      <w:suppressAutoHyphens/>
      <w:spacing w:after="240" w:line="230" w:lineRule="atLeast"/>
    </w:pPr>
    <w:rPr>
      <w:rFonts w:eastAsia="MS Mincho"/>
      <w:lang w:eastAsia="ar-SA"/>
    </w:rPr>
  </w:style>
  <w:style w:type="paragraph" w:customStyle="1" w:styleId="p2">
    <w:name w:val="p2"/>
    <w:basedOn w:val="Normal"/>
    <w:next w:val="Normal"/>
    <w:uiPriority w:val="99"/>
    <w:rsid w:val="00942D63"/>
    <w:pPr>
      <w:tabs>
        <w:tab w:val="clear" w:pos="567"/>
        <w:tab w:val="left" w:pos="560"/>
      </w:tabs>
      <w:suppressAutoHyphens/>
      <w:spacing w:after="240" w:line="230" w:lineRule="atLeast"/>
    </w:pPr>
    <w:rPr>
      <w:rFonts w:eastAsia="MS Mincho"/>
      <w:lang w:eastAsia="ar-SA"/>
    </w:rPr>
  </w:style>
  <w:style w:type="paragraph" w:customStyle="1" w:styleId="p3">
    <w:name w:val="p3"/>
    <w:basedOn w:val="Normal"/>
    <w:next w:val="Normal"/>
    <w:uiPriority w:val="99"/>
    <w:rsid w:val="00942D63"/>
    <w:pPr>
      <w:tabs>
        <w:tab w:val="left" w:pos="720"/>
      </w:tabs>
      <w:suppressAutoHyphens/>
      <w:spacing w:after="240" w:line="230" w:lineRule="atLeast"/>
    </w:pPr>
    <w:rPr>
      <w:rFonts w:eastAsia="MS Mincho"/>
      <w:lang w:eastAsia="ar-SA"/>
    </w:rPr>
  </w:style>
  <w:style w:type="paragraph" w:customStyle="1" w:styleId="p4">
    <w:name w:val="p4"/>
    <w:basedOn w:val="Normal"/>
    <w:next w:val="Normal"/>
    <w:uiPriority w:val="99"/>
    <w:rsid w:val="00942D63"/>
    <w:pPr>
      <w:tabs>
        <w:tab w:val="left" w:pos="1100"/>
      </w:tabs>
      <w:suppressAutoHyphens/>
      <w:spacing w:after="240" w:line="230" w:lineRule="atLeast"/>
    </w:pPr>
    <w:rPr>
      <w:rFonts w:eastAsia="MS Mincho"/>
      <w:lang w:eastAsia="ar-SA"/>
    </w:rPr>
  </w:style>
  <w:style w:type="paragraph" w:customStyle="1" w:styleId="p5">
    <w:name w:val="p5"/>
    <w:basedOn w:val="Normal"/>
    <w:next w:val="Normal"/>
    <w:uiPriority w:val="99"/>
    <w:rsid w:val="00942D63"/>
    <w:pPr>
      <w:tabs>
        <w:tab w:val="left" w:pos="1100"/>
      </w:tabs>
      <w:suppressAutoHyphens/>
      <w:spacing w:after="240" w:line="230" w:lineRule="atLeast"/>
    </w:pPr>
    <w:rPr>
      <w:rFonts w:eastAsia="MS Mincho"/>
      <w:lang w:eastAsia="ar-SA"/>
    </w:rPr>
  </w:style>
  <w:style w:type="paragraph" w:customStyle="1" w:styleId="p6">
    <w:name w:val="p6"/>
    <w:basedOn w:val="Normal"/>
    <w:next w:val="Normal"/>
    <w:uiPriority w:val="99"/>
    <w:rsid w:val="00942D63"/>
    <w:pPr>
      <w:tabs>
        <w:tab w:val="left" w:pos="1440"/>
      </w:tabs>
      <w:suppressAutoHyphens/>
      <w:spacing w:after="240" w:line="230" w:lineRule="atLeast"/>
    </w:pPr>
    <w:rPr>
      <w:rFonts w:eastAsia="MS Mincho"/>
      <w:lang w:eastAsia="ar-SA"/>
    </w:rPr>
  </w:style>
  <w:style w:type="paragraph" w:customStyle="1" w:styleId="Textebrut1">
    <w:name w:val="Texte brut1"/>
    <w:basedOn w:val="Normal"/>
    <w:uiPriority w:val="99"/>
    <w:rsid w:val="00942D63"/>
    <w:pPr>
      <w:suppressAutoHyphens/>
      <w:spacing w:after="240" w:line="230" w:lineRule="atLeast"/>
    </w:pPr>
    <w:rPr>
      <w:rFonts w:ascii="Courier New" w:eastAsia="MS Mincho" w:hAnsi="Courier New"/>
      <w:lang w:eastAsia="ar-SA"/>
    </w:rPr>
  </w:style>
  <w:style w:type="paragraph" w:customStyle="1" w:styleId="RefNorm">
    <w:name w:val="RefNorm"/>
    <w:basedOn w:val="Normal"/>
    <w:next w:val="Normal"/>
    <w:uiPriority w:val="99"/>
    <w:rsid w:val="00942D63"/>
    <w:pPr>
      <w:suppressAutoHyphens/>
      <w:spacing w:after="240" w:line="230" w:lineRule="atLeast"/>
    </w:pPr>
    <w:rPr>
      <w:rFonts w:eastAsia="MS Mincho"/>
      <w:lang w:eastAsia="ar-SA"/>
    </w:rPr>
  </w:style>
  <w:style w:type="paragraph" w:customStyle="1" w:styleId="Salutations1">
    <w:name w:val="Salutations1"/>
    <w:basedOn w:val="Normal"/>
    <w:next w:val="Normal"/>
    <w:uiPriority w:val="99"/>
    <w:rsid w:val="00942D63"/>
    <w:pPr>
      <w:suppressAutoHyphens/>
      <w:spacing w:after="240" w:line="230" w:lineRule="atLeast"/>
    </w:pPr>
    <w:rPr>
      <w:rFonts w:eastAsia="MS Mincho"/>
      <w:lang w:eastAsia="ar-SA"/>
    </w:rPr>
  </w:style>
  <w:style w:type="paragraph" w:styleId="Signature">
    <w:name w:val="Signature"/>
    <w:basedOn w:val="Normal"/>
    <w:link w:val="SignatureChar"/>
    <w:uiPriority w:val="99"/>
    <w:rsid w:val="00942D63"/>
    <w:pPr>
      <w:suppressAutoHyphens/>
      <w:spacing w:after="240" w:line="230" w:lineRule="atLeast"/>
      <w:ind w:left="4252"/>
    </w:pPr>
    <w:rPr>
      <w:rFonts w:eastAsia="MS Mincho"/>
      <w:lang w:eastAsia="ar-SA"/>
    </w:rPr>
  </w:style>
  <w:style w:type="character" w:customStyle="1" w:styleId="SignatureChar">
    <w:name w:val="Signature Char"/>
    <w:link w:val="Signature"/>
    <w:uiPriority w:val="99"/>
    <w:locked/>
    <w:rsid w:val="00942D63"/>
    <w:rPr>
      <w:rFonts w:ascii="Arial" w:eastAsia="MS Mincho" w:hAnsi="Arial"/>
      <w:lang w:val="en-GB" w:eastAsia="ar-SA" w:bidi="ar-SA"/>
    </w:rPr>
  </w:style>
  <w:style w:type="paragraph" w:customStyle="1" w:styleId="Special">
    <w:name w:val="Special"/>
    <w:basedOn w:val="Normal"/>
    <w:next w:val="Normal"/>
    <w:uiPriority w:val="99"/>
    <w:rsid w:val="00942D63"/>
    <w:pPr>
      <w:suppressAutoHyphens/>
      <w:spacing w:after="240" w:line="230" w:lineRule="atLeast"/>
    </w:pPr>
    <w:rPr>
      <w:rFonts w:eastAsia="MS Mincho"/>
      <w:lang w:eastAsia="ar-SA"/>
    </w:rPr>
  </w:style>
  <w:style w:type="paragraph" w:styleId="Subtitle">
    <w:name w:val="Subtitle"/>
    <w:basedOn w:val="Normal"/>
    <w:next w:val="BodyText"/>
    <w:link w:val="SubtitleChar"/>
    <w:uiPriority w:val="99"/>
    <w:qFormat/>
    <w:rsid w:val="00942D63"/>
    <w:pPr>
      <w:suppressAutoHyphens/>
      <w:spacing w:after="60" w:line="230" w:lineRule="atLeast"/>
      <w:jc w:val="center"/>
    </w:pPr>
    <w:rPr>
      <w:rFonts w:ascii="Times New Roman" w:hAnsi="Times New Roman"/>
      <w:sz w:val="24"/>
      <w:szCs w:val="24"/>
      <w:lang w:val="en-US" w:eastAsia="it-IT"/>
    </w:rPr>
  </w:style>
  <w:style w:type="character" w:customStyle="1" w:styleId="SubtitleChar1">
    <w:name w:val="Subtitle Char1"/>
    <w:uiPriority w:val="11"/>
    <w:rsid w:val="00E11E10"/>
    <w:rPr>
      <w:rFonts w:ascii="Cambria" w:eastAsia="Times New Roman" w:hAnsi="Cambria" w:cs="Times New Roman"/>
      <w:sz w:val="24"/>
      <w:szCs w:val="24"/>
      <w:lang w:val="en-GB"/>
    </w:rPr>
  </w:style>
  <w:style w:type="paragraph" w:customStyle="1" w:styleId="Tablefootnote">
    <w:name w:val="Table footnote"/>
    <w:basedOn w:val="Normal"/>
    <w:uiPriority w:val="99"/>
    <w:rsid w:val="00942D63"/>
    <w:pPr>
      <w:tabs>
        <w:tab w:val="left" w:pos="340"/>
      </w:tabs>
      <w:suppressAutoHyphens/>
      <w:spacing w:before="60" w:after="60" w:line="190" w:lineRule="atLeast"/>
    </w:pPr>
    <w:rPr>
      <w:rFonts w:eastAsia="MS Mincho"/>
      <w:sz w:val="16"/>
      <w:lang w:eastAsia="ar-SA"/>
    </w:rPr>
  </w:style>
  <w:style w:type="paragraph" w:customStyle="1" w:styleId="zzBiblio">
    <w:name w:val="zzBiblio"/>
    <w:basedOn w:val="Normal"/>
    <w:next w:val="Bibliography1"/>
    <w:uiPriority w:val="99"/>
    <w:rsid w:val="00942D63"/>
    <w:pPr>
      <w:pageBreakBefore/>
      <w:suppressAutoHyphens/>
      <w:spacing w:after="760" w:line="310" w:lineRule="exact"/>
      <w:jc w:val="center"/>
    </w:pPr>
    <w:rPr>
      <w:rFonts w:eastAsia="MS Mincho"/>
      <w:b/>
      <w:sz w:val="28"/>
      <w:lang w:eastAsia="ar-SA"/>
    </w:rPr>
  </w:style>
  <w:style w:type="paragraph" w:customStyle="1" w:styleId="zzContents">
    <w:name w:val="zzContents"/>
    <w:basedOn w:val="Introduction"/>
    <w:next w:val="TOC1"/>
    <w:uiPriority w:val="99"/>
    <w:rsid w:val="00942D63"/>
    <w:pPr>
      <w:keepNext/>
      <w:widowControl/>
      <w:spacing w:line="310" w:lineRule="exact"/>
    </w:pPr>
    <w:rPr>
      <w:rFonts w:ascii="Arial" w:eastAsia="MS Mincho" w:hAnsi="Arial"/>
      <w:bCs w:val="0"/>
      <w:szCs w:val="20"/>
      <w:lang w:eastAsia="ar-SA"/>
    </w:rPr>
  </w:style>
  <w:style w:type="paragraph" w:customStyle="1" w:styleId="zzCopyright">
    <w:name w:val="zzCopyright"/>
    <w:basedOn w:val="Normal"/>
    <w:next w:val="Normal"/>
    <w:uiPriority w:val="99"/>
    <w:rsid w:val="00942D63"/>
    <w:pPr>
      <w:pBdr>
        <w:top w:val="single" w:sz="4" w:space="1" w:color="0000FF"/>
        <w:left w:val="single" w:sz="4" w:space="4" w:color="0000FF"/>
        <w:bottom w:val="single" w:sz="4" w:space="1" w:color="0000FF"/>
        <w:right w:val="single" w:sz="4" w:space="4" w:color="0000FF"/>
      </w:pBdr>
      <w:tabs>
        <w:tab w:val="left" w:pos="514"/>
        <w:tab w:val="left" w:pos="9623"/>
      </w:tabs>
      <w:suppressAutoHyphens/>
      <w:spacing w:after="240" w:line="230" w:lineRule="atLeast"/>
      <w:ind w:left="284" w:right="284"/>
    </w:pPr>
    <w:rPr>
      <w:rFonts w:eastAsia="MS Mincho"/>
      <w:color w:val="0000FF"/>
      <w:lang w:eastAsia="ar-SA"/>
    </w:rPr>
  </w:style>
  <w:style w:type="paragraph" w:customStyle="1" w:styleId="zzCover">
    <w:name w:val="zzCover"/>
    <w:basedOn w:val="Normal"/>
    <w:uiPriority w:val="99"/>
    <w:rsid w:val="00942D63"/>
    <w:pPr>
      <w:suppressAutoHyphens/>
      <w:spacing w:after="220" w:line="230" w:lineRule="atLeast"/>
      <w:jc w:val="right"/>
    </w:pPr>
    <w:rPr>
      <w:rFonts w:eastAsia="MS Mincho"/>
      <w:b/>
      <w:color w:val="000000"/>
      <w:sz w:val="24"/>
      <w:lang w:eastAsia="ar-SA"/>
    </w:rPr>
  </w:style>
  <w:style w:type="paragraph" w:customStyle="1" w:styleId="zzForeword">
    <w:name w:val="zzForeword"/>
    <w:basedOn w:val="Introduction"/>
    <w:next w:val="Normal"/>
    <w:uiPriority w:val="99"/>
    <w:rsid w:val="00942D63"/>
    <w:pPr>
      <w:keepNext/>
      <w:widowControl/>
      <w:spacing w:line="310" w:lineRule="exact"/>
    </w:pPr>
    <w:rPr>
      <w:rFonts w:ascii="Arial" w:eastAsia="MS Mincho" w:hAnsi="Arial"/>
      <w:bCs w:val="0"/>
      <w:color w:val="0000FF"/>
      <w:szCs w:val="20"/>
      <w:lang w:eastAsia="ar-SA"/>
    </w:rPr>
  </w:style>
  <w:style w:type="paragraph" w:customStyle="1" w:styleId="zzHelp">
    <w:name w:val="zzHelp"/>
    <w:basedOn w:val="Normal"/>
    <w:uiPriority w:val="99"/>
    <w:rsid w:val="00942D63"/>
    <w:pPr>
      <w:suppressAutoHyphens/>
      <w:spacing w:after="240" w:line="230" w:lineRule="atLeast"/>
    </w:pPr>
    <w:rPr>
      <w:rFonts w:eastAsia="MS Mincho"/>
      <w:color w:val="008000"/>
      <w:lang w:eastAsia="ar-SA"/>
    </w:rPr>
  </w:style>
  <w:style w:type="paragraph" w:customStyle="1" w:styleId="zzIndex">
    <w:name w:val="zzIndex"/>
    <w:basedOn w:val="zzBiblio"/>
    <w:next w:val="IndexHeading"/>
    <w:uiPriority w:val="99"/>
    <w:rsid w:val="00942D63"/>
  </w:style>
  <w:style w:type="paragraph" w:customStyle="1" w:styleId="zzLc5">
    <w:name w:val="zzLc5"/>
    <w:basedOn w:val="Normal"/>
    <w:next w:val="Normal"/>
    <w:uiPriority w:val="99"/>
    <w:rsid w:val="00942D63"/>
    <w:pPr>
      <w:suppressAutoHyphens/>
      <w:spacing w:after="240" w:line="230" w:lineRule="atLeast"/>
    </w:pPr>
    <w:rPr>
      <w:rFonts w:eastAsia="MS Mincho"/>
      <w:lang w:eastAsia="ar-SA"/>
    </w:rPr>
  </w:style>
  <w:style w:type="paragraph" w:customStyle="1" w:styleId="zzLc6">
    <w:name w:val="zzLc6"/>
    <w:basedOn w:val="Normal"/>
    <w:next w:val="Normal"/>
    <w:uiPriority w:val="99"/>
    <w:rsid w:val="00942D63"/>
    <w:pPr>
      <w:suppressAutoHyphens/>
      <w:spacing w:after="240" w:line="230" w:lineRule="atLeast"/>
    </w:pPr>
    <w:rPr>
      <w:rFonts w:eastAsia="MS Mincho"/>
      <w:lang w:eastAsia="ar-SA"/>
    </w:rPr>
  </w:style>
  <w:style w:type="paragraph" w:customStyle="1" w:styleId="zzSTDTitle">
    <w:name w:val="zzSTDTitle"/>
    <w:basedOn w:val="Normal"/>
    <w:next w:val="Normal"/>
    <w:uiPriority w:val="99"/>
    <w:rsid w:val="00942D63"/>
    <w:pPr>
      <w:suppressAutoHyphens/>
      <w:spacing w:before="400" w:after="760" w:line="350" w:lineRule="exact"/>
    </w:pPr>
    <w:rPr>
      <w:rFonts w:eastAsia="MS Mincho"/>
      <w:b/>
      <w:color w:val="0000FF"/>
      <w:sz w:val="32"/>
      <w:lang w:eastAsia="ar-SA"/>
    </w:rPr>
  </w:style>
  <w:style w:type="paragraph" w:customStyle="1" w:styleId="Signaturelectronique1">
    <w:name w:val="Signature électronique1"/>
    <w:basedOn w:val="Normal"/>
    <w:uiPriority w:val="99"/>
    <w:rsid w:val="00942D63"/>
    <w:pPr>
      <w:suppressAutoHyphens/>
      <w:spacing w:after="240" w:line="230" w:lineRule="atLeast"/>
    </w:pPr>
    <w:rPr>
      <w:rFonts w:eastAsia="MS Mincho"/>
      <w:lang w:eastAsia="ar-SA"/>
    </w:rPr>
  </w:style>
  <w:style w:type="paragraph" w:customStyle="1" w:styleId="Tabletext8">
    <w:name w:val="Table text (8)"/>
    <w:basedOn w:val="Normal"/>
    <w:uiPriority w:val="99"/>
    <w:rsid w:val="00942D63"/>
    <w:pPr>
      <w:suppressAutoHyphens/>
      <w:spacing w:before="60" w:after="60" w:line="190" w:lineRule="atLeast"/>
    </w:pPr>
    <w:rPr>
      <w:rFonts w:eastAsia="MS Mincho"/>
      <w:sz w:val="16"/>
      <w:lang w:eastAsia="ar-SA"/>
    </w:rPr>
  </w:style>
  <w:style w:type="paragraph" w:customStyle="1" w:styleId="Tabletext7">
    <w:name w:val="Table text (7)"/>
    <w:basedOn w:val="Normal"/>
    <w:uiPriority w:val="99"/>
    <w:rsid w:val="00942D63"/>
    <w:pPr>
      <w:suppressAutoHyphens/>
      <w:spacing w:before="60" w:after="60" w:line="170" w:lineRule="atLeast"/>
    </w:pPr>
    <w:rPr>
      <w:rFonts w:eastAsia="MS Mincho"/>
      <w:sz w:val="14"/>
      <w:lang w:eastAsia="ar-SA"/>
    </w:rPr>
  </w:style>
  <w:style w:type="paragraph" w:customStyle="1" w:styleId="AdresseHTML1">
    <w:name w:val="Adresse HTML1"/>
    <w:basedOn w:val="Normal"/>
    <w:uiPriority w:val="99"/>
    <w:rsid w:val="00942D63"/>
    <w:pPr>
      <w:suppressAutoHyphens/>
      <w:spacing w:after="240" w:line="230" w:lineRule="atLeast"/>
    </w:pPr>
    <w:rPr>
      <w:rFonts w:eastAsia="MS Mincho"/>
      <w:i/>
      <w:iCs/>
      <w:lang w:eastAsia="ar-SA"/>
    </w:rPr>
  </w:style>
  <w:style w:type="paragraph" w:customStyle="1" w:styleId="NormalWeb1">
    <w:name w:val="Normal (Web)1"/>
    <w:basedOn w:val="Normal"/>
    <w:uiPriority w:val="99"/>
    <w:rsid w:val="00942D63"/>
    <w:pPr>
      <w:suppressAutoHyphens/>
      <w:spacing w:after="240" w:line="230" w:lineRule="atLeast"/>
    </w:pPr>
    <w:rPr>
      <w:rFonts w:ascii="Times New Roman" w:eastAsia="MS Mincho" w:hAnsi="Times New Roman"/>
      <w:sz w:val="24"/>
      <w:szCs w:val="24"/>
      <w:lang w:eastAsia="ar-SA"/>
    </w:rPr>
  </w:style>
  <w:style w:type="paragraph" w:customStyle="1" w:styleId="g">
    <w:name w:val="g"/>
    <w:basedOn w:val="Normal"/>
    <w:uiPriority w:val="99"/>
    <w:rsid w:val="00942D63"/>
    <w:pPr>
      <w:suppressAutoHyphens/>
      <w:spacing w:before="240" w:after="240"/>
    </w:pPr>
    <w:rPr>
      <w:rFonts w:ascii="Times New Roman" w:hAnsi="Times New Roman"/>
      <w:sz w:val="24"/>
      <w:szCs w:val="24"/>
      <w:lang w:val="nl-NL" w:eastAsia="ar-SA"/>
    </w:rPr>
  </w:style>
  <w:style w:type="paragraph" w:customStyle="1" w:styleId="Lgende1">
    <w:name w:val="Légende1"/>
    <w:basedOn w:val="Normal"/>
    <w:next w:val="Normal"/>
    <w:uiPriority w:val="99"/>
    <w:rsid w:val="00942D63"/>
    <w:pPr>
      <w:suppressAutoHyphens/>
      <w:spacing w:before="120" w:after="120"/>
      <w:jc w:val="center"/>
    </w:pPr>
    <w:rPr>
      <w:b/>
      <w:lang w:eastAsia="ar-SA"/>
    </w:rPr>
  </w:style>
  <w:style w:type="paragraph" w:customStyle="1" w:styleId="MAINTITLE">
    <w:name w:val="MAIN TITLE"/>
    <w:basedOn w:val="Normal"/>
    <w:uiPriority w:val="99"/>
    <w:rsid w:val="00942D63"/>
    <w:pPr>
      <w:widowControl w:val="0"/>
      <w:suppressAutoHyphens/>
      <w:overflowPunct w:val="0"/>
      <w:autoSpaceDE w:val="0"/>
      <w:spacing w:after="360" w:line="360" w:lineRule="atLeast"/>
      <w:textAlignment w:val="baseline"/>
    </w:pPr>
    <w:rPr>
      <w:rFonts w:ascii="Verdana" w:hAnsi="Verdana"/>
      <w:sz w:val="32"/>
      <w:lang w:val="en-US" w:eastAsia="ar-SA"/>
    </w:rPr>
  </w:style>
  <w:style w:type="paragraph" w:customStyle="1" w:styleId="Subtitle0">
    <w:name w:val="Sub title"/>
    <w:basedOn w:val="Normal"/>
    <w:uiPriority w:val="99"/>
    <w:rsid w:val="00942D63"/>
    <w:pPr>
      <w:widowControl w:val="0"/>
      <w:suppressAutoHyphens/>
      <w:overflowPunct w:val="0"/>
      <w:autoSpaceDE w:val="0"/>
      <w:textAlignment w:val="baseline"/>
    </w:pPr>
    <w:rPr>
      <w:rFonts w:ascii="Trebuchet MS" w:hAnsi="Trebuchet MS"/>
      <w:lang w:val="en-US" w:eastAsia="ar-SA"/>
    </w:rPr>
  </w:style>
  <w:style w:type="paragraph" w:customStyle="1" w:styleId="WW-Heading2">
    <w:name w:val="WW-Heading 2"/>
    <w:basedOn w:val="WW-Default"/>
    <w:next w:val="WW-Default"/>
    <w:uiPriority w:val="99"/>
    <w:rsid w:val="00942D63"/>
    <w:pPr>
      <w:spacing w:before="240" w:after="60"/>
    </w:pPr>
    <w:rPr>
      <w:rFonts w:cs="Times New Roman"/>
      <w:color w:val="auto"/>
    </w:rPr>
  </w:style>
  <w:style w:type="paragraph" w:customStyle="1" w:styleId="WW-Heading1">
    <w:name w:val="WW-Heading 1"/>
    <w:basedOn w:val="WW-Default"/>
    <w:next w:val="WW-Default"/>
    <w:uiPriority w:val="99"/>
    <w:rsid w:val="00942D63"/>
    <w:pPr>
      <w:spacing w:before="240" w:after="60"/>
    </w:pPr>
    <w:rPr>
      <w:rFonts w:cs="Times New Roman"/>
      <w:color w:val="auto"/>
    </w:rPr>
  </w:style>
  <w:style w:type="paragraph" w:customStyle="1" w:styleId="Normaalweb1">
    <w:name w:val="Normaal (web)1"/>
    <w:basedOn w:val="Normal"/>
    <w:uiPriority w:val="99"/>
    <w:rsid w:val="00942D63"/>
    <w:pPr>
      <w:suppressAutoHyphens/>
      <w:spacing w:before="72" w:after="72"/>
    </w:pPr>
    <w:rPr>
      <w:rFonts w:ascii="Arial Unicode MS" w:eastAsia="Arial Unicode MS" w:hAnsi="Arial Unicode MS" w:cs="Arial Unicode MS"/>
      <w:sz w:val="24"/>
      <w:szCs w:val="24"/>
      <w:lang w:val="nl-NL" w:eastAsia="ar-SA"/>
    </w:rPr>
  </w:style>
  <w:style w:type="paragraph" w:customStyle="1" w:styleId="Formatvorlageberschrift314ptDunkelblauZeilenabstandMindestens">
    <w:name w:val="Formatvorlage Überschrift 3 + 14 pt Dunkelblau Zeilenabstand:  Mindestens..."/>
    <w:basedOn w:val="Heading3"/>
    <w:uiPriority w:val="99"/>
    <w:rsid w:val="00942D63"/>
    <w:pPr>
      <w:numPr>
        <w:ilvl w:val="0"/>
        <w:numId w:val="0"/>
      </w:numPr>
      <w:suppressAutoHyphens/>
      <w:spacing w:after="60" w:line="240" w:lineRule="atLeast"/>
    </w:pPr>
    <w:rPr>
      <w:rFonts w:eastAsia="Times New Roman"/>
      <w:bCs/>
      <w:color w:val="000080"/>
      <w:sz w:val="28"/>
      <w:lang w:val="de-DE" w:eastAsia="ar-SA"/>
    </w:rPr>
  </w:style>
  <w:style w:type="paragraph" w:customStyle="1" w:styleId="Table">
    <w:name w:val="Table"/>
    <w:basedOn w:val="Normal"/>
    <w:uiPriority w:val="99"/>
    <w:rsid w:val="00942D63"/>
    <w:pPr>
      <w:tabs>
        <w:tab w:val="clear" w:pos="1134"/>
        <w:tab w:val="left" w:pos="432"/>
        <w:tab w:val="left" w:pos="1152"/>
        <w:tab w:val="left" w:pos="1728"/>
        <w:tab w:val="left" w:pos="2304"/>
        <w:tab w:val="left" w:pos="2880"/>
      </w:tabs>
      <w:suppressAutoHyphens/>
      <w:autoSpaceDE w:val="0"/>
      <w:spacing w:before="40" w:after="40"/>
    </w:pPr>
    <w:rPr>
      <w:rFonts w:ascii="TimesNewRoman" w:eastAsia="TimesNewRoman" w:hAnsi="Times New Roman"/>
      <w:sz w:val="18"/>
      <w:lang w:eastAsia="ar-SA"/>
    </w:rPr>
  </w:style>
  <w:style w:type="paragraph" w:customStyle="1" w:styleId="Variabelegegevens">
    <w:name w:val="Variabele gegevens"/>
    <w:basedOn w:val="Normal"/>
    <w:uiPriority w:val="99"/>
    <w:rsid w:val="00942D63"/>
    <w:pPr>
      <w:suppressAutoHyphens/>
      <w:spacing w:line="260" w:lineRule="exact"/>
    </w:pPr>
    <w:rPr>
      <w:rFonts w:ascii="V&amp;W Syntax (Adobe)" w:hAnsi="V&amp;W Syntax (Adobe)"/>
      <w:spacing w:val="2"/>
      <w:szCs w:val="24"/>
      <w:lang w:val="nl-NL" w:eastAsia="ar-SA"/>
    </w:rPr>
  </w:style>
  <w:style w:type="paragraph" w:customStyle="1" w:styleId="Verzeichnis">
    <w:name w:val="Verzeichnis"/>
    <w:basedOn w:val="Normal"/>
    <w:uiPriority w:val="99"/>
    <w:rsid w:val="00942D63"/>
    <w:pPr>
      <w:suppressLineNumbers/>
      <w:suppressAutoHyphens/>
      <w:spacing w:before="160" w:after="80"/>
    </w:pPr>
    <w:rPr>
      <w:rFonts w:ascii="Times New Roman" w:hAnsi="Times New Roman" w:cs="Tahoma"/>
      <w:lang w:val="en-US" w:eastAsia="ar-SA"/>
    </w:rPr>
  </w:style>
  <w:style w:type="paragraph" w:customStyle="1" w:styleId="Tablelineafter">
    <w:name w:val="Table line after"/>
    <w:basedOn w:val="Normal"/>
    <w:uiPriority w:val="99"/>
    <w:rsid w:val="00942D63"/>
    <w:pPr>
      <w:suppressAutoHyphens/>
    </w:pPr>
    <w:rPr>
      <w:rFonts w:ascii="Times New Roman" w:hAnsi="Times New Roman"/>
      <w:lang w:eastAsia="ar-SA"/>
    </w:rPr>
  </w:style>
  <w:style w:type="paragraph" w:customStyle="1" w:styleId="Liste1">
    <w:name w:val="Liste1"/>
    <w:basedOn w:val="Normal"/>
    <w:uiPriority w:val="99"/>
    <w:rsid w:val="00942D63"/>
    <w:pPr>
      <w:suppressAutoHyphens/>
      <w:ind w:left="-8840"/>
    </w:pPr>
    <w:rPr>
      <w:lang w:eastAsia="ar-SA"/>
    </w:rPr>
  </w:style>
  <w:style w:type="paragraph" w:customStyle="1" w:styleId="TableContents">
    <w:name w:val="Table Contents"/>
    <w:basedOn w:val="Normal"/>
    <w:uiPriority w:val="99"/>
    <w:rsid w:val="00942D63"/>
    <w:pPr>
      <w:suppressLineNumbers/>
      <w:suppressAutoHyphens/>
    </w:pPr>
    <w:rPr>
      <w:lang w:eastAsia="ar-SA"/>
    </w:rPr>
  </w:style>
  <w:style w:type="paragraph" w:customStyle="1" w:styleId="Contents10">
    <w:name w:val="Contents 10"/>
    <w:basedOn w:val="Index"/>
    <w:uiPriority w:val="99"/>
    <w:rsid w:val="00942D63"/>
    <w:pPr>
      <w:tabs>
        <w:tab w:val="right" w:leader="dot" w:pos="9972"/>
      </w:tabs>
      <w:ind w:left="2547"/>
    </w:pPr>
  </w:style>
  <w:style w:type="paragraph" w:customStyle="1" w:styleId="Framecontents">
    <w:name w:val="Frame contents"/>
    <w:basedOn w:val="BodyText"/>
    <w:uiPriority w:val="99"/>
    <w:rsid w:val="00942D63"/>
    <w:pPr>
      <w:suppressAutoHyphens/>
      <w:autoSpaceDE/>
      <w:autoSpaceDN/>
      <w:adjustRightInd/>
      <w:spacing w:after="120"/>
    </w:pPr>
    <w:rPr>
      <w:rFonts w:eastAsia="Times New Roman"/>
      <w:i w:val="0"/>
      <w:iCs w:val="0"/>
      <w:color w:val="auto"/>
      <w:lang w:eastAsia="ar-SA"/>
    </w:rPr>
  </w:style>
  <w:style w:type="paragraph" w:customStyle="1" w:styleId="Textedebulles2">
    <w:name w:val="Texte de bulles2"/>
    <w:basedOn w:val="Normal"/>
    <w:uiPriority w:val="99"/>
    <w:rsid w:val="00942D63"/>
    <w:pPr>
      <w:suppressAutoHyphens/>
    </w:pPr>
    <w:rPr>
      <w:rFonts w:ascii="Tahoma" w:hAnsi="Tahoma" w:cs="Tahoma"/>
      <w:sz w:val="16"/>
      <w:szCs w:val="16"/>
      <w:lang w:eastAsia="ar-SA"/>
    </w:rPr>
  </w:style>
  <w:style w:type="paragraph" w:customStyle="1" w:styleId="Commentaire2">
    <w:name w:val="Commentaire2"/>
    <w:basedOn w:val="Normal"/>
    <w:uiPriority w:val="99"/>
    <w:rsid w:val="00942D63"/>
    <w:pPr>
      <w:suppressAutoHyphens/>
    </w:pPr>
    <w:rPr>
      <w:lang w:eastAsia="ar-SA"/>
    </w:rPr>
  </w:style>
  <w:style w:type="paragraph" w:customStyle="1" w:styleId="Objetducommentaire1">
    <w:name w:val="Objet du commentaire1"/>
    <w:basedOn w:val="Commentaire2"/>
    <w:next w:val="Commentaire2"/>
    <w:uiPriority w:val="99"/>
    <w:rsid w:val="00942D63"/>
    <w:rPr>
      <w:b/>
      <w:bCs/>
    </w:rPr>
  </w:style>
  <w:style w:type="paragraph" w:customStyle="1" w:styleId="Lgende2">
    <w:name w:val="Légende2"/>
    <w:basedOn w:val="Normal"/>
    <w:next w:val="Normal"/>
    <w:uiPriority w:val="99"/>
    <w:rsid w:val="00942D63"/>
    <w:pPr>
      <w:spacing w:before="120" w:after="120"/>
      <w:jc w:val="center"/>
    </w:pPr>
    <w:rPr>
      <w:b/>
      <w:lang w:eastAsia="ar-SA"/>
    </w:rPr>
  </w:style>
  <w:style w:type="paragraph" w:customStyle="1" w:styleId="CommentText1">
    <w:name w:val="Comment Text1"/>
    <w:basedOn w:val="Normal"/>
    <w:uiPriority w:val="99"/>
    <w:rsid w:val="00942D63"/>
    <w:pPr>
      <w:suppressAutoHyphens/>
    </w:pPr>
    <w:rPr>
      <w:lang w:eastAsia="ar-SA"/>
    </w:rPr>
  </w:style>
  <w:style w:type="character" w:customStyle="1" w:styleId="HTMLPreformattedChar1">
    <w:name w:val="HTML Preformatted Char1"/>
    <w:aliases w:val="vooraf opgemaakt Char1"/>
    <w:link w:val="HTMLPreformatted"/>
    <w:uiPriority w:val="99"/>
    <w:locked/>
    <w:rsid w:val="00942D63"/>
    <w:rPr>
      <w:rFonts w:ascii="Courier New" w:eastAsia="SimSun" w:hAnsi="Courier New"/>
      <w:lang w:val="en-US" w:eastAsia="zh-CN"/>
    </w:rPr>
  </w:style>
  <w:style w:type="character" w:customStyle="1" w:styleId="NurTextChar2">
    <w:name w:val="Nur Text Char2"/>
    <w:aliases w:val="Nur Text Char Char1,Nur Text.Nur Text Char Char Char Char Char Char"/>
    <w:uiPriority w:val="99"/>
    <w:rsid w:val="00942D63"/>
    <w:rPr>
      <w:rFonts w:ascii="Courier New" w:hAnsi="Courier New"/>
      <w:lang w:val="en-US" w:eastAsia="en-US"/>
    </w:rPr>
  </w:style>
  <w:style w:type="paragraph" w:customStyle="1" w:styleId="StyleTitre1Gauche0cmSuspendu076cm">
    <w:name w:val="Style Titre 1 + Gauche :  0 cm Suspendu : 076 cm"/>
    <w:basedOn w:val="Heading1"/>
    <w:uiPriority w:val="99"/>
    <w:rsid w:val="00942D63"/>
    <w:pPr>
      <w:numPr>
        <w:numId w:val="39"/>
      </w:numPr>
      <w:tabs>
        <w:tab w:val="left" w:pos="567"/>
      </w:tabs>
      <w:spacing w:before="240" w:after="60"/>
      <w:ind w:left="0" w:firstLine="0"/>
    </w:pPr>
    <w:rPr>
      <w:rFonts w:eastAsia="Times New Roman"/>
      <w:kern w:val="32"/>
      <w:szCs w:val="20"/>
      <w:lang w:eastAsia="it-IT"/>
    </w:rPr>
  </w:style>
  <w:style w:type="paragraph" w:customStyle="1" w:styleId="WW-BodyText2">
    <w:name w:val="WW-Body Text 2"/>
    <w:basedOn w:val="Normal"/>
    <w:uiPriority w:val="99"/>
    <w:rsid w:val="00942D63"/>
    <w:pPr>
      <w:suppressAutoHyphens/>
      <w:autoSpaceDE w:val="0"/>
      <w:spacing w:before="40" w:after="40"/>
    </w:pPr>
    <w:rPr>
      <w:rFonts w:ascii="TimesNewRoman" w:eastAsia="TimesNewRoman" w:hAnsi="Times New Roman"/>
      <w:sz w:val="24"/>
      <w:lang w:eastAsia="ar-SA"/>
    </w:rPr>
  </w:style>
  <w:style w:type="character" w:customStyle="1" w:styleId="WW8Num97z1">
    <w:name w:val="WW8Num97z1"/>
    <w:uiPriority w:val="99"/>
    <w:rsid w:val="00942D63"/>
    <w:rPr>
      <w:u w:val="none"/>
    </w:rPr>
  </w:style>
  <w:style w:type="paragraph" w:customStyle="1" w:styleId="Kopvaninhoudsopgave1">
    <w:name w:val="Kop van inhoudsopgave1"/>
    <w:basedOn w:val="Heading1"/>
    <w:next w:val="Normal"/>
    <w:uiPriority w:val="99"/>
    <w:rsid w:val="00942D63"/>
    <w:pPr>
      <w:keepLines/>
      <w:numPr>
        <w:numId w:val="0"/>
      </w:numPr>
      <w:outlineLvl w:val="9"/>
    </w:pPr>
    <w:rPr>
      <w:rFonts w:ascii="Cambria" w:eastAsia="Times New Roman" w:hAnsi="Cambria"/>
      <w:color w:val="365F91"/>
      <w:kern w:val="0"/>
      <w:sz w:val="28"/>
      <w:lang w:val="nl-NL"/>
    </w:rPr>
  </w:style>
  <w:style w:type="character" w:customStyle="1" w:styleId="CharChar18">
    <w:name w:val="Char Char18"/>
    <w:uiPriority w:val="99"/>
    <w:rsid w:val="00942D63"/>
    <w:rPr>
      <w:rFonts w:eastAsia="Times New Roman"/>
      <w:sz w:val="24"/>
      <w:lang w:val="en-GB" w:eastAsia="it-IT"/>
    </w:rPr>
  </w:style>
  <w:style w:type="character" w:customStyle="1" w:styleId="CharChar17">
    <w:name w:val="Char Char17"/>
    <w:uiPriority w:val="99"/>
    <w:rsid w:val="00942D63"/>
    <w:rPr>
      <w:rFonts w:eastAsia="Times New Roman"/>
      <w:i/>
      <w:sz w:val="24"/>
      <w:lang w:val="en-GB" w:eastAsia="it-IT"/>
    </w:rPr>
  </w:style>
  <w:style w:type="character" w:customStyle="1" w:styleId="CharChar16">
    <w:name w:val="Char Char16"/>
    <w:uiPriority w:val="99"/>
    <w:rsid w:val="00942D63"/>
    <w:rPr>
      <w:rFonts w:ascii="Arial" w:hAnsi="Arial"/>
      <w:sz w:val="22"/>
      <w:lang w:val="en-GB" w:eastAsia="it-IT"/>
    </w:rPr>
  </w:style>
  <w:style w:type="character" w:customStyle="1" w:styleId="CharChar13">
    <w:name w:val="Char Char13"/>
    <w:uiPriority w:val="99"/>
    <w:rsid w:val="00942D63"/>
    <w:rPr>
      <w:rFonts w:ascii="Arial" w:hAnsi="Arial"/>
      <w:lang w:val="en-GB" w:eastAsia="zh-CN"/>
    </w:rPr>
  </w:style>
  <w:style w:type="paragraph" w:customStyle="1" w:styleId="codesmall">
    <w:name w:val="codesmall"/>
    <w:basedOn w:val="Normal"/>
    <w:uiPriority w:val="99"/>
    <w:rsid w:val="00942D63"/>
    <w:pPr>
      <w:shd w:val="clear" w:color="auto" w:fill="E6E6E6"/>
      <w:ind w:left="432" w:right="432"/>
    </w:pPr>
    <w:rPr>
      <w:rFonts w:ascii="Courier New" w:hAnsi="Courier New" w:cs="Courier New"/>
      <w:sz w:val="16"/>
      <w:szCs w:val="16"/>
    </w:rPr>
  </w:style>
  <w:style w:type="paragraph" w:customStyle="1" w:styleId="Citaat1">
    <w:name w:val="Citaat1"/>
    <w:next w:val="Normal"/>
    <w:link w:val="CitaatChar"/>
    <w:uiPriority w:val="99"/>
    <w:rsid w:val="00942D63"/>
    <w:pPr>
      <w:pBdr>
        <w:top w:val="single" w:sz="4" w:space="1" w:color="808080" w:shadow="1"/>
        <w:left w:val="single" w:sz="4" w:space="4" w:color="808080" w:shadow="1"/>
        <w:bottom w:val="single" w:sz="4" w:space="1" w:color="808080" w:shadow="1"/>
        <w:right w:val="single" w:sz="4" w:space="4" w:color="808080" w:shadow="1"/>
      </w:pBdr>
      <w:shd w:val="pct5" w:color="auto" w:fill="auto"/>
      <w:spacing w:after="200" w:line="276" w:lineRule="auto"/>
      <w:ind w:left="284" w:right="284"/>
      <w:jc w:val="both"/>
    </w:pPr>
    <w:rPr>
      <w:rFonts w:ascii="Calibri" w:hAnsi="Calibri"/>
      <w:i/>
      <w:iCs/>
      <w:color w:val="000000"/>
      <w:szCs w:val="22"/>
      <w:lang w:val="it-IT" w:eastAsia="zh-CN"/>
    </w:rPr>
  </w:style>
  <w:style w:type="character" w:customStyle="1" w:styleId="CitaatChar">
    <w:name w:val="Citaat Char"/>
    <w:link w:val="Citaat1"/>
    <w:uiPriority w:val="99"/>
    <w:locked/>
    <w:rsid w:val="00942D63"/>
    <w:rPr>
      <w:rFonts w:ascii="Calibri" w:eastAsia="Times New Roman" w:hAnsi="Calibri"/>
      <w:i/>
      <w:color w:val="000000"/>
      <w:sz w:val="22"/>
      <w:shd w:val="pct5" w:color="auto" w:fill="auto"/>
      <w:lang w:val="it-IT"/>
    </w:rPr>
  </w:style>
  <w:style w:type="paragraph" w:customStyle="1" w:styleId="Lijstalinea1">
    <w:name w:val="Lijstalinea1"/>
    <w:basedOn w:val="Normal"/>
    <w:link w:val="LijstalineaChar"/>
    <w:autoRedefine/>
    <w:uiPriority w:val="99"/>
    <w:rsid w:val="00942D63"/>
    <w:pPr>
      <w:spacing w:before="120"/>
      <w:ind w:left="34"/>
      <w:contextualSpacing/>
    </w:pPr>
    <w:rPr>
      <w:lang w:val="en-US"/>
    </w:rPr>
  </w:style>
  <w:style w:type="character" w:customStyle="1" w:styleId="LijstalineaChar">
    <w:name w:val="Lijstalinea Char"/>
    <w:link w:val="Lijstalinea1"/>
    <w:uiPriority w:val="99"/>
    <w:locked/>
    <w:rsid w:val="00942D63"/>
    <w:rPr>
      <w:rFonts w:ascii="Calibri" w:hAnsi="Calibri"/>
      <w:sz w:val="22"/>
    </w:rPr>
  </w:style>
  <w:style w:type="table" w:customStyle="1" w:styleId="LightShading-Accent11">
    <w:name w:val="Light Shading - Accent 11"/>
    <w:uiPriority w:val="99"/>
    <w:rsid w:val="00942D63"/>
    <w:pPr>
      <w:ind w:left="284" w:right="284"/>
      <w:jc w:val="both"/>
    </w:pPr>
    <w:rPr>
      <w:rFonts w:ascii="Calibri" w:hAnsi="Calibri"/>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paragraph" w:customStyle="1" w:styleId="URL">
    <w:name w:val="URL"/>
    <w:basedOn w:val="Normal"/>
    <w:next w:val="Normal"/>
    <w:link w:val="URLChar"/>
    <w:autoRedefine/>
    <w:uiPriority w:val="99"/>
    <w:rsid w:val="00942D63"/>
    <w:pPr>
      <w:suppressAutoHyphens/>
    </w:pPr>
    <w:rPr>
      <w:i/>
      <w:color w:val="4F81BD"/>
      <w:sz w:val="23"/>
      <w:szCs w:val="23"/>
      <w:u w:val="single"/>
      <w:lang w:val="en-US"/>
    </w:rPr>
  </w:style>
  <w:style w:type="character" w:customStyle="1" w:styleId="URLChar">
    <w:name w:val="URL Char"/>
    <w:link w:val="URL"/>
    <w:uiPriority w:val="99"/>
    <w:locked/>
    <w:rsid w:val="00942D63"/>
    <w:rPr>
      <w:rFonts w:ascii="Calibri" w:eastAsia="Times New Roman" w:hAnsi="Calibri"/>
      <w:i/>
      <w:color w:val="4F81BD"/>
      <w:sz w:val="23"/>
      <w:u w:val="single"/>
    </w:rPr>
  </w:style>
  <w:style w:type="table" w:customStyle="1" w:styleId="LightShading-Accent12">
    <w:name w:val="Light Shading - Accent 12"/>
    <w:uiPriority w:val="99"/>
    <w:rsid w:val="00942D63"/>
    <w:pPr>
      <w:ind w:left="284" w:right="284"/>
      <w:jc w:val="both"/>
    </w:pPr>
    <w:rPr>
      <w:rFonts w:ascii="Calibri" w:hAnsi="Calibri"/>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Gemiddeldraster3-accent11">
    <w:name w:val="Gemiddeld raster 3 - accent 11"/>
    <w:uiPriority w:val="99"/>
    <w:rsid w:val="00942D63"/>
    <w:pPr>
      <w:ind w:left="284" w:right="284"/>
      <w:jc w:val="both"/>
    </w:pPr>
    <w:rPr>
      <w:rFonts w:ascii="Calibri" w:hAnsi="Calibri"/>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style>
  <w:style w:type="table" w:customStyle="1" w:styleId="Gemiddeldraster3-accent31">
    <w:name w:val="Gemiddeld raster 3 - accent 31"/>
    <w:uiPriority w:val="99"/>
    <w:rsid w:val="00942D63"/>
    <w:pPr>
      <w:ind w:left="284" w:right="284"/>
      <w:jc w:val="both"/>
    </w:pPr>
    <w:rPr>
      <w:rFonts w:ascii="Calibri" w:hAnsi="Calibri"/>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style>
  <w:style w:type="paragraph" w:customStyle="1" w:styleId="TableHeader">
    <w:name w:val="Table Header"/>
    <w:basedOn w:val="Normal"/>
    <w:next w:val="Normal"/>
    <w:link w:val="TableHeaderChar"/>
    <w:uiPriority w:val="99"/>
    <w:rsid w:val="00942D63"/>
    <w:pPr>
      <w:ind w:right="-1"/>
      <w:jc w:val="center"/>
    </w:pPr>
    <w:rPr>
      <w:rFonts w:ascii="Cambria" w:hAnsi="Cambria"/>
      <w:b/>
      <w:bCs/>
      <w:color w:val="365F91"/>
      <w:lang w:val="en-US"/>
    </w:rPr>
  </w:style>
  <w:style w:type="character" w:customStyle="1" w:styleId="TableHeaderChar">
    <w:name w:val="Table Header Char"/>
    <w:link w:val="TableHeader"/>
    <w:uiPriority w:val="99"/>
    <w:locked/>
    <w:rsid w:val="00942D63"/>
    <w:rPr>
      <w:rFonts w:ascii="Cambria" w:eastAsia="Times New Roman" w:hAnsi="Cambria"/>
      <w:b/>
      <w:color w:val="365F91"/>
      <w:sz w:val="22"/>
    </w:rPr>
  </w:style>
  <w:style w:type="table" w:customStyle="1" w:styleId="MediumList1-Accent11">
    <w:name w:val="Medium List 1 - Accent 11"/>
    <w:uiPriority w:val="99"/>
    <w:rsid w:val="00942D63"/>
    <w:pPr>
      <w:ind w:left="284" w:right="284"/>
      <w:jc w:val="both"/>
    </w:pPr>
    <w:rPr>
      <w:rFonts w:ascii="Calibri" w:hAnsi="Calibri"/>
      <w:color w:val="00000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paragraph" w:customStyle="1" w:styleId="RowHeader">
    <w:name w:val="Row Header"/>
    <w:basedOn w:val="Normal"/>
    <w:next w:val="Normal"/>
    <w:link w:val="RowHeaderChar"/>
    <w:autoRedefine/>
    <w:uiPriority w:val="99"/>
    <w:rsid w:val="00942D63"/>
    <w:pPr>
      <w:tabs>
        <w:tab w:val="left" w:pos="-4644"/>
      </w:tabs>
      <w:ind w:left="-15" w:right="34"/>
      <w:jc w:val="center"/>
    </w:pPr>
    <w:rPr>
      <w:rFonts w:ascii="Cambria" w:hAnsi="Cambria"/>
      <w:b/>
      <w:bCs/>
      <w:i/>
      <w:color w:val="4F81BD"/>
      <w:lang w:val="en-US"/>
    </w:rPr>
  </w:style>
  <w:style w:type="character" w:customStyle="1" w:styleId="RowHeaderChar">
    <w:name w:val="Row Header Char"/>
    <w:link w:val="RowHeader"/>
    <w:uiPriority w:val="99"/>
    <w:locked/>
    <w:rsid w:val="00942D63"/>
    <w:rPr>
      <w:rFonts w:ascii="Cambria" w:eastAsia="Times New Roman" w:hAnsi="Cambria"/>
      <w:b/>
      <w:i/>
      <w:color w:val="4F81BD"/>
      <w:sz w:val="22"/>
    </w:rPr>
  </w:style>
  <w:style w:type="paragraph" w:customStyle="1" w:styleId="XMLCode">
    <w:name w:val="XML Code"/>
    <w:basedOn w:val="Citaat1"/>
    <w:link w:val="XMLCodeChar"/>
    <w:uiPriority w:val="99"/>
    <w:rsid w:val="00942D63"/>
    <w:pPr>
      <w:spacing w:after="60" w:line="240" w:lineRule="auto"/>
      <w:jc w:val="left"/>
    </w:pPr>
    <w:rPr>
      <w:noProof/>
      <w:color w:val="7F7F7F"/>
    </w:rPr>
  </w:style>
  <w:style w:type="character" w:customStyle="1" w:styleId="XMLCodeChar">
    <w:name w:val="XML Code Char"/>
    <w:link w:val="XMLCode"/>
    <w:uiPriority w:val="99"/>
    <w:locked/>
    <w:rsid w:val="00942D63"/>
    <w:rPr>
      <w:rFonts w:ascii="Calibri" w:eastAsia="Times New Roman" w:hAnsi="Calibri"/>
      <w:i/>
      <w:noProof/>
      <w:color w:val="7F7F7F"/>
      <w:sz w:val="22"/>
      <w:lang w:val="it-IT"/>
    </w:rPr>
  </w:style>
  <w:style w:type="paragraph" w:customStyle="1" w:styleId="Frontcapital">
    <w:name w:val="Front capital"/>
    <w:basedOn w:val="Heading1"/>
    <w:link w:val="FrontcapitalChar"/>
    <w:uiPriority w:val="99"/>
    <w:rsid w:val="00942D63"/>
    <w:pPr>
      <w:keepLines/>
      <w:tabs>
        <w:tab w:val="clear" w:pos="425"/>
        <w:tab w:val="left" w:pos="-1843"/>
        <w:tab w:val="left" w:pos="-1560"/>
        <w:tab w:val="num" w:pos="360"/>
        <w:tab w:val="num" w:pos="1850"/>
      </w:tabs>
      <w:ind w:left="720" w:right="-1" w:hanging="360"/>
      <w:jc w:val="center"/>
    </w:pPr>
    <w:rPr>
      <w:rFonts w:ascii="Garamond" w:eastAsia="Times New Roman" w:hAnsi="Garamond"/>
      <w:color w:val="365F91"/>
      <w:kern w:val="1"/>
      <w:sz w:val="72"/>
      <w:szCs w:val="56"/>
      <w:lang w:val="en-US"/>
    </w:rPr>
  </w:style>
  <w:style w:type="character" w:customStyle="1" w:styleId="FrontcapitalChar">
    <w:name w:val="Front capital Char"/>
    <w:link w:val="Frontcapital"/>
    <w:uiPriority w:val="99"/>
    <w:locked/>
    <w:rsid w:val="00942D63"/>
    <w:rPr>
      <w:rFonts w:ascii="Garamond" w:hAnsi="Garamond"/>
      <w:b/>
      <w:bCs/>
      <w:color w:val="365F91"/>
      <w:kern w:val="1"/>
      <w:sz w:val="72"/>
      <w:szCs w:val="56"/>
      <w:lang w:eastAsia="zh-CN"/>
    </w:rPr>
  </w:style>
  <w:style w:type="paragraph" w:customStyle="1" w:styleId="Geenafstand1">
    <w:name w:val="Geen afstand1"/>
    <w:uiPriority w:val="99"/>
    <w:rsid w:val="00942D63"/>
    <w:pPr>
      <w:ind w:right="-1"/>
      <w:jc w:val="both"/>
    </w:pPr>
    <w:rPr>
      <w:rFonts w:ascii="Calibri" w:hAnsi="Calibri"/>
      <w:sz w:val="22"/>
      <w:szCs w:val="22"/>
      <w:lang w:val="en-GB"/>
    </w:rPr>
  </w:style>
  <w:style w:type="paragraph" w:customStyle="1" w:styleId="CM140">
    <w:name w:val="CM140"/>
    <w:basedOn w:val="Normal"/>
    <w:next w:val="Normal"/>
    <w:uiPriority w:val="99"/>
    <w:rsid w:val="00942D63"/>
    <w:pPr>
      <w:widowControl w:val="0"/>
      <w:autoSpaceDE w:val="0"/>
      <w:autoSpaceDN w:val="0"/>
      <w:adjustRightInd w:val="0"/>
      <w:spacing w:after="243"/>
    </w:pPr>
    <w:rPr>
      <w:sz w:val="24"/>
      <w:szCs w:val="24"/>
    </w:rPr>
  </w:style>
  <w:style w:type="paragraph" w:customStyle="1" w:styleId="Code1">
    <w:name w:val="Code 1"/>
    <w:basedOn w:val="Normal"/>
    <w:uiPriority w:val="99"/>
    <w:rsid w:val="00942D63"/>
    <w:pPr>
      <w:keepLines/>
      <w:suppressAutoHyphens/>
      <w:ind w:left="720" w:hanging="720"/>
    </w:pPr>
    <w:rPr>
      <w:rFonts w:ascii="Courier" w:hAnsi="Courier"/>
      <w:sz w:val="16"/>
      <w:lang w:eastAsia="ar-SA"/>
    </w:rPr>
  </w:style>
  <w:style w:type="table" w:customStyle="1" w:styleId="Lichtearcering-accent31">
    <w:name w:val="Lichte arcering - accent 31"/>
    <w:uiPriority w:val="99"/>
    <w:rsid w:val="00942D63"/>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paragraph" w:customStyle="1" w:styleId="StyleHeading3h3sub-clause3H3hd3Left0Firstline0">
    <w:name w:val="Style Heading 3h3sub-clause 3H3hd3 + Left:  0&quot; First line:  0&quot;..."/>
    <w:basedOn w:val="Heading3"/>
    <w:uiPriority w:val="99"/>
    <w:rsid w:val="00942D63"/>
    <w:pPr>
      <w:numPr>
        <w:ilvl w:val="0"/>
        <w:numId w:val="0"/>
      </w:numPr>
      <w:tabs>
        <w:tab w:val="left" w:pos="900"/>
      </w:tabs>
      <w:suppressAutoHyphens/>
      <w:spacing w:before="60" w:after="240" w:line="228" w:lineRule="auto"/>
    </w:pPr>
    <w:rPr>
      <w:rFonts w:ascii="Cambria" w:eastAsia="Times New Roman" w:hAnsi="Cambria"/>
      <w:bCs/>
      <w:color w:val="1F497D"/>
      <w:sz w:val="22"/>
    </w:rPr>
  </w:style>
  <w:style w:type="character" w:customStyle="1" w:styleId="WW-HTMLCode">
    <w:name w:val="WW-HTML Code"/>
    <w:uiPriority w:val="99"/>
    <w:rsid w:val="00942D63"/>
    <w:rPr>
      <w:rFonts w:ascii="Courier New" w:eastAsia="Times New Roman" w:hAnsi="Courier New"/>
      <w:sz w:val="20"/>
    </w:rPr>
  </w:style>
  <w:style w:type="paragraph" w:customStyle="1" w:styleId="Duidelijkcitaat1">
    <w:name w:val="Duidelijk citaat1"/>
    <w:basedOn w:val="Normal"/>
    <w:next w:val="Normal"/>
    <w:link w:val="DuidelijkcitaatChar"/>
    <w:uiPriority w:val="99"/>
    <w:rsid w:val="00942D63"/>
    <w:pPr>
      <w:pBdr>
        <w:bottom w:val="single" w:sz="4" w:space="4" w:color="4F81BD"/>
      </w:pBdr>
      <w:spacing w:before="200" w:after="280"/>
      <w:ind w:left="936" w:right="936"/>
    </w:pPr>
    <w:rPr>
      <w:b/>
      <w:bCs/>
      <w:i/>
      <w:iCs/>
      <w:color w:val="4F81BD"/>
      <w:sz w:val="24"/>
      <w:szCs w:val="24"/>
      <w:lang w:val="en-US"/>
    </w:rPr>
  </w:style>
  <w:style w:type="character" w:customStyle="1" w:styleId="DuidelijkcitaatChar">
    <w:name w:val="Duidelijk citaat Char"/>
    <w:link w:val="Duidelijkcitaat1"/>
    <w:uiPriority w:val="99"/>
    <w:locked/>
    <w:rsid w:val="00942D63"/>
    <w:rPr>
      <w:rFonts w:ascii="Calibri" w:hAnsi="Calibri"/>
      <w:b/>
      <w:i/>
      <w:color w:val="4F81BD"/>
      <w:sz w:val="24"/>
    </w:rPr>
  </w:style>
  <w:style w:type="paragraph" w:customStyle="1" w:styleId="Rxxxx">
    <w:name w:val="Rxxxx"/>
    <w:basedOn w:val="Lijstalinea1"/>
    <w:link w:val="RxxxxChar"/>
    <w:autoRedefine/>
    <w:uiPriority w:val="99"/>
    <w:rsid w:val="00942D63"/>
    <w:pPr>
      <w:shd w:val="clear" w:color="auto" w:fill="8DB3E2"/>
      <w:spacing w:before="0"/>
      <w:ind w:left="1004" w:right="284" w:hanging="360"/>
    </w:pPr>
    <w:rPr>
      <w:b/>
      <w:color w:val="1F497D"/>
    </w:rPr>
  </w:style>
  <w:style w:type="character" w:customStyle="1" w:styleId="RxxxxChar">
    <w:name w:val="Rxxxx Char"/>
    <w:link w:val="Rxxxx"/>
    <w:uiPriority w:val="99"/>
    <w:locked/>
    <w:rsid w:val="00942D63"/>
    <w:rPr>
      <w:rFonts w:ascii="Calibri" w:hAnsi="Calibri"/>
      <w:b/>
      <w:color w:val="1F497D"/>
      <w:sz w:val="22"/>
    </w:rPr>
  </w:style>
  <w:style w:type="paragraph" w:customStyle="1" w:styleId="statement">
    <w:name w:val="statement"/>
    <w:basedOn w:val="Normal"/>
    <w:uiPriority w:val="99"/>
    <w:rsid w:val="00942D63"/>
    <w:pPr>
      <w:spacing w:before="120" w:after="120"/>
      <w:ind w:left="1320" w:right="1320" w:hanging="960"/>
    </w:pPr>
    <w:rPr>
      <w:rFonts w:ascii="Times New Roman" w:hAnsi="Times New Roman"/>
      <w:i/>
      <w:iCs/>
      <w:sz w:val="24"/>
      <w:szCs w:val="24"/>
      <w:lang w:val="it-IT" w:eastAsia="it-IT"/>
    </w:rPr>
  </w:style>
  <w:style w:type="character" w:customStyle="1" w:styleId="statement-id1">
    <w:name w:val="statement-id1"/>
    <w:uiPriority w:val="99"/>
    <w:rsid w:val="00942D63"/>
    <w:rPr>
      <w:shd w:val="clear" w:color="auto" w:fill="FFFFAA"/>
    </w:rPr>
  </w:style>
  <w:style w:type="character" w:styleId="HTMLCode">
    <w:name w:val="HTML Code"/>
    <w:uiPriority w:val="99"/>
    <w:rsid w:val="00942D63"/>
    <w:rPr>
      <w:rFonts w:ascii="Courier New" w:hAnsi="Courier New" w:cs="Times New Roman"/>
      <w:sz w:val="20"/>
    </w:rPr>
  </w:style>
  <w:style w:type="character" w:customStyle="1" w:styleId="statement-target1">
    <w:name w:val="statement-target1"/>
    <w:uiPriority w:val="99"/>
    <w:rsid w:val="00942D63"/>
    <w:rPr>
      <w:b/>
    </w:rPr>
  </w:style>
  <w:style w:type="table" w:customStyle="1" w:styleId="LightShading-Accent13">
    <w:name w:val="Light Shading - Accent 13"/>
    <w:uiPriority w:val="99"/>
    <w:rsid w:val="00942D63"/>
    <w:pPr>
      <w:ind w:left="284" w:right="284"/>
      <w:jc w:val="both"/>
    </w:pPr>
    <w:rPr>
      <w:rFonts w:ascii="Calibri" w:hAnsi="Calibri"/>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paragraph" w:customStyle="1" w:styleId="BulletList">
    <w:name w:val="Bullet List"/>
    <w:basedOn w:val="Lijstalinea1"/>
    <w:link w:val="BulletListChar"/>
    <w:uiPriority w:val="99"/>
    <w:rsid w:val="00942D63"/>
    <w:pPr>
      <w:numPr>
        <w:numId w:val="40"/>
      </w:numPr>
      <w:spacing w:before="0"/>
      <w:ind w:right="284"/>
    </w:pPr>
  </w:style>
  <w:style w:type="character" w:customStyle="1" w:styleId="BulletListChar">
    <w:name w:val="Bullet List Char"/>
    <w:link w:val="BulletList"/>
    <w:uiPriority w:val="99"/>
    <w:locked/>
    <w:rsid w:val="00942D63"/>
    <w:rPr>
      <w:rFonts w:ascii="Arial" w:eastAsia="SimSun" w:hAnsi="Arial"/>
      <w:lang w:eastAsia="zh-CN"/>
    </w:rPr>
  </w:style>
  <w:style w:type="paragraph" w:customStyle="1" w:styleId="Title1">
    <w:name w:val="Title1"/>
    <w:basedOn w:val="Normal"/>
    <w:uiPriority w:val="99"/>
    <w:rsid w:val="00942D63"/>
    <w:pPr>
      <w:spacing w:before="100" w:beforeAutospacing="1" w:after="100" w:afterAutospacing="1"/>
    </w:pPr>
    <w:rPr>
      <w:rFonts w:ascii="Times New Roman" w:hAnsi="Times New Roman"/>
      <w:sz w:val="24"/>
      <w:szCs w:val="24"/>
      <w:lang w:val="it-IT" w:eastAsia="it-IT"/>
    </w:rPr>
  </w:style>
  <w:style w:type="character" w:styleId="HTMLCite">
    <w:name w:val="HTML Cite"/>
    <w:uiPriority w:val="99"/>
    <w:rsid w:val="00942D63"/>
    <w:rPr>
      <w:rFonts w:cs="Times New Roman"/>
      <w:i/>
    </w:rPr>
  </w:style>
  <w:style w:type="character" w:customStyle="1" w:styleId="CharChar15">
    <w:name w:val="Char Char15"/>
    <w:uiPriority w:val="99"/>
    <w:rsid w:val="00942D63"/>
    <w:rPr>
      <w:rFonts w:ascii="Arial" w:hAnsi="Arial"/>
      <w:lang w:val="en-GB" w:eastAsia="zh-CN"/>
    </w:rPr>
  </w:style>
  <w:style w:type="character" w:customStyle="1" w:styleId="caps">
    <w:name w:val="caps"/>
    <w:uiPriority w:val="99"/>
    <w:rsid w:val="00942D63"/>
  </w:style>
  <w:style w:type="paragraph" w:customStyle="1" w:styleId="Tiret1">
    <w:name w:val="Tiret 1"/>
    <w:basedOn w:val="Normal"/>
    <w:uiPriority w:val="99"/>
    <w:rsid w:val="00942D63"/>
    <w:pPr>
      <w:numPr>
        <w:numId w:val="41"/>
      </w:numPr>
      <w:spacing w:before="120" w:after="120"/>
    </w:pPr>
    <w:rPr>
      <w:rFonts w:ascii="Times New Roman" w:hAnsi="Times New Roman"/>
      <w:sz w:val="24"/>
      <w:szCs w:val="24"/>
      <w:lang w:eastAsia="de-DE"/>
    </w:rPr>
  </w:style>
  <w:style w:type="paragraph" w:customStyle="1" w:styleId="Tiret0">
    <w:name w:val="Tiret 0"/>
    <w:basedOn w:val="Normal"/>
    <w:rsid w:val="00942D63"/>
    <w:pPr>
      <w:numPr>
        <w:numId w:val="42"/>
      </w:numPr>
      <w:spacing w:before="120" w:after="120"/>
    </w:pPr>
    <w:rPr>
      <w:rFonts w:ascii="Times New Roman" w:hAnsi="Times New Roman"/>
      <w:sz w:val="24"/>
      <w:szCs w:val="24"/>
      <w:lang w:eastAsia="de-DE"/>
    </w:rPr>
  </w:style>
  <w:style w:type="paragraph" w:customStyle="1" w:styleId="Emission">
    <w:name w:val="Emission"/>
    <w:basedOn w:val="Normal"/>
    <w:next w:val="Normal"/>
    <w:uiPriority w:val="99"/>
    <w:rsid w:val="00942D63"/>
    <w:pPr>
      <w:ind w:left="5103"/>
    </w:pPr>
    <w:rPr>
      <w:rFonts w:ascii="Times New Roman" w:hAnsi="Times New Roman"/>
      <w:sz w:val="24"/>
      <w:szCs w:val="24"/>
      <w:lang w:eastAsia="de-DE"/>
    </w:rPr>
  </w:style>
  <w:style w:type="paragraph" w:customStyle="1" w:styleId="Para">
    <w:name w:val="Para"/>
    <w:basedOn w:val="Normal"/>
    <w:uiPriority w:val="99"/>
    <w:rsid w:val="00942D63"/>
    <w:pPr>
      <w:suppressAutoHyphens/>
      <w:spacing w:before="113"/>
      <w:ind w:firstLine="540"/>
    </w:pPr>
    <w:rPr>
      <w:lang w:eastAsia="ar-SA"/>
    </w:rPr>
  </w:style>
  <w:style w:type="character" w:customStyle="1" w:styleId="hps">
    <w:name w:val="hps"/>
    <w:uiPriority w:val="99"/>
    <w:rsid w:val="00942D63"/>
  </w:style>
  <w:style w:type="character" w:customStyle="1" w:styleId="a3Char">
    <w:name w:val="a3 Char"/>
    <w:link w:val="a3"/>
    <w:locked/>
    <w:rsid w:val="00942D63"/>
    <w:rPr>
      <w:rFonts w:ascii="Arial" w:eastAsia="MS Mincho" w:hAnsi="Arial"/>
      <w:b/>
      <w:sz w:val="24"/>
      <w:lang w:val="en-GB" w:eastAsia="ja-JP"/>
    </w:rPr>
  </w:style>
  <w:style w:type="paragraph" w:customStyle="1" w:styleId="b2">
    <w:name w:val="b2"/>
    <w:basedOn w:val="a2"/>
    <w:link w:val="b2Char"/>
    <w:uiPriority w:val="99"/>
    <w:rsid w:val="00942D63"/>
    <w:pPr>
      <w:numPr>
        <w:numId w:val="13"/>
      </w:numPr>
      <w:tabs>
        <w:tab w:val="num" w:pos="2008"/>
      </w:tabs>
    </w:pPr>
    <w:rPr>
      <w:kern w:val="28"/>
      <w:lang w:val="en-US"/>
    </w:rPr>
  </w:style>
  <w:style w:type="character" w:customStyle="1" w:styleId="a2Char">
    <w:name w:val="a2 Char"/>
    <w:link w:val="a2"/>
    <w:locked/>
    <w:rsid w:val="00942D63"/>
    <w:rPr>
      <w:rFonts w:ascii="Arial" w:eastAsia="MS Mincho" w:hAnsi="Arial"/>
      <w:b/>
      <w:sz w:val="28"/>
      <w:lang w:val="en-GB" w:eastAsia="ja-JP"/>
    </w:rPr>
  </w:style>
  <w:style w:type="character" w:customStyle="1" w:styleId="b2Char">
    <w:name w:val="b2 Char"/>
    <w:link w:val="b2"/>
    <w:uiPriority w:val="99"/>
    <w:locked/>
    <w:rsid w:val="00942D63"/>
    <w:rPr>
      <w:rFonts w:ascii="Arial" w:eastAsia="MS Mincho" w:hAnsi="Arial"/>
      <w:b/>
      <w:kern w:val="28"/>
      <w:sz w:val="28"/>
      <w:lang w:eastAsia="ja-JP"/>
    </w:rPr>
  </w:style>
  <w:style w:type="paragraph" w:customStyle="1" w:styleId="Paragraphedeliste">
    <w:name w:val="Paragraphe de liste"/>
    <w:basedOn w:val="Normal"/>
    <w:uiPriority w:val="99"/>
    <w:rsid w:val="00942D63"/>
    <w:pPr>
      <w:ind w:left="720"/>
      <w:contextualSpacing/>
    </w:pPr>
    <w:rPr>
      <w:lang w:val="es-ES"/>
    </w:rPr>
  </w:style>
  <w:style w:type="paragraph" w:styleId="Revision">
    <w:name w:val="Revision"/>
    <w:hidden/>
    <w:uiPriority w:val="99"/>
    <w:semiHidden/>
    <w:rsid w:val="00942D63"/>
    <w:rPr>
      <w:rFonts w:ascii="Arial" w:eastAsia="SimSun" w:hAnsi="Arial"/>
      <w:lang w:val="en-GB" w:eastAsia="zh-CN"/>
    </w:rPr>
  </w:style>
  <w:style w:type="paragraph" w:customStyle="1" w:styleId="Point0number">
    <w:name w:val="Point 0 (number)"/>
    <w:basedOn w:val="Normal"/>
    <w:uiPriority w:val="99"/>
    <w:rsid w:val="009A721B"/>
    <w:pPr>
      <w:tabs>
        <w:tab w:val="clear" w:pos="851"/>
        <w:tab w:val="num" w:pos="850"/>
      </w:tabs>
      <w:spacing w:before="120" w:after="120"/>
      <w:ind w:left="850" w:hanging="850"/>
    </w:pPr>
    <w:rPr>
      <w:rFonts w:ascii="Times New Roman" w:hAnsi="Times New Roman"/>
      <w:sz w:val="24"/>
      <w:szCs w:val="24"/>
    </w:rPr>
  </w:style>
  <w:style w:type="character" w:customStyle="1" w:styleId="label1">
    <w:name w:val="label1"/>
    <w:uiPriority w:val="99"/>
    <w:rsid w:val="00AD45B4"/>
  </w:style>
  <w:style w:type="character" w:customStyle="1" w:styleId="CommentSubjectChar3">
    <w:name w:val="Comment Subject Char3"/>
    <w:aliases w:val="Car Char2"/>
    <w:uiPriority w:val="99"/>
    <w:locked/>
    <w:rsid w:val="00FF37FE"/>
    <w:rPr>
      <w:rFonts w:ascii="Arial" w:eastAsia="SimSun" w:hAnsi="Arial"/>
      <w:b/>
      <w:lang w:val="en-GB" w:eastAsia="zh-CN"/>
    </w:rPr>
  </w:style>
  <w:style w:type="character" w:customStyle="1" w:styleId="Accentuation1">
    <w:name w:val="Accentuation1"/>
    <w:uiPriority w:val="99"/>
    <w:rsid w:val="00FF37FE"/>
    <w:rPr>
      <w:i/>
    </w:rPr>
  </w:style>
  <w:style w:type="character" w:customStyle="1" w:styleId="ANNEXCarCar">
    <w:name w:val="ANNEX Car Car"/>
    <w:uiPriority w:val="99"/>
    <w:rsid w:val="00FF37FE"/>
    <w:rPr>
      <w:rFonts w:ascii="Arial" w:eastAsia="MS Mincho" w:hAnsi="Arial"/>
      <w:b/>
      <w:sz w:val="28"/>
      <w:lang w:val="en-GB" w:eastAsia="ja-JP"/>
    </w:rPr>
  </w:style>
  <w:style w:type="character" w:customStyle="1" w:styleId="CarCar3">
    <w:name w:val="Car Car3"/>
    <w:uiPriority w:val="99"/>
    <w:rsid w:val="00FF37FE"/>
    <w:rPr>
      <w:rFonts w:ascii="Arial" w:eastAsia="SimSun" w:hAnsi="Arial"/>
      <w:lang w:val="en-GB" w:eastAsia="zh-CN"/>
    </w:rPr>
  </w:style>
  <w:style w:type="paragraph" w:customStyle="1" w:styleId="Revisi">
    <w:name w:val="Revisió"/>
    <w:hidden/>
    <w:uiPriority w:val="99"/>
    <w:semiHidden/>
    <w:rsid w:val="00FF37FE"/>
    <w:rPr>
      <w:rFonts w:ascii="Arial" w:eastAsia="SimSun" w:hAnsi="Arial"/>
      <w:lang w:val="en-GB" w:eastAsia="zh-CN"/>
    </w:rPr>
  </w:style>
  <w:style w:type="paragraph" w:customStyle="1" w:styleId="B111">
    <w:name w:val="B.1.1.1"/>
    <w:next w:val="Normal"/>
    <w:uiPriority w:val="99"/>
    <w:rsid w:val="00FF37FE"/>
    <w:pPr>
      <w:numPr>
        <w:numId w:val="59"/>
      </w:numPr>
    </w:pPr>
    <w:rPr>
      <w:rFonts w:ascii="Arial" w:eastAsia="MS Mincho" w:hAnsi="Arial"/>
      <w:b/>
      <w:sz w:val="24"/>
      <w:lang w:val="en-GB" w:eastAsia="ja-JP"/>
    </w:rPr>
  </w:style>
  <w:style w:type="character" w:customStyle="1" w:styleId="ANNEXCarCar1">
    <w:name w:val="ANNEX Car Car1"/>
    <w:uiPriority w:val="99"/>
    <w:rsid w:val="00FF37FE"/>
    <w:rPr>
      <w:rFonts w:ascii="Arial" w:eastAsia="MS Mincho" w:hAnsi="Arial"/>
      <w:b/>
      <w:sz w:val="28"/>
      <w:lang w:val="en-GB" w:eastAsia="ja-JP"/>
    </w:rPr>
  </w:style>
  <w:style w:type="character" w:customStyle="1" w:styleId="ANNEXCarCar2">
    <w:name w:val="ANNEX Car Car2"/>
    <w:uiPriority w:val="99"/>
    <w:rsid w:val="00FF37FE"/>
    <w:rPr>
      <w:rFonts w:ascii="Arial" w:eastAsia="MS Mincho" w:hAnsi="Arial"/>
      <w:b/>
      <w:sz w:val="28"/>
      <w:lang w:val="en-GB" w:eastAsia="ja-JP"/>
    </w:rPr>
  </w:style>
  <w:style w:type="character" w:customStyle="1" w:styleId="shorttext">
    <w:name w:val="short_text"/>
    <w:uiPriority w:val="99"/>
    <w:rsid w:val="00FF37FE"/>
  </w:style>
  <w:style w:type="character" w:styleId="IntenseEmphasis">
    <w:name w:val="Intense Emphasis"/>
    <w:uiPriority w:val="99"/>
    <w:qFormat/>
    <w:rsid w:val="00FF37FE"/>
    <w:rPr>
      <w:rFonts w:cs="Times New Roman"/>
      <w:b/>
      <w:bCs/>
      <w:i/>
      <w:iCs/>
      <w:color w:val="4F81BD"/>
    </w:rPr>
  </w:style>
  <w:style w:type="paragraph" w:styleId="NoSpacing">
    <w:name w:val="No Spacing"/>
    <w:uiPriority w:val="99"/>
    <w:qFormat/>
    <w:rsid w:val="00FF37FE"/>
    <w:pPr>
      <w:tabs>
        <w:tab w:val="left" w:pos="284"/>
        <w:tab w:val="left" w:pos="567"/>
        <w:tab w:val="left" w:pos="851"/>
        <w:tab w:val="left" w:pos="1134"/>
      </w:tabs>
      <w:jc w:val="both"/>
    </w:pPr>
    <w:rPr>
      <w:rFonts w:ascii="Arial" w:eastAsia="SimSun" w:hAnsi="Arial"/>
      <w:lang w:val="en-GB" w:eastAsia="zh-CN"/>
    </w:rPr>
  </w:style>
  <w:style w:type="character" w:customStyle="1" w:styleId="CommentSubjectChar1">
    <w:name w:val="Comment Subject Char1"/>
    <w:uiPriority w:val="99"/>
    <w:rsid w:val="00FF37FE"/>
    <w:rPr>
      <w:rFonts w:ascii="Arial" w:eastAsia="SimSun" w:hAnsi="Arial" w:cs="Times New Roman"/>
      <w:b/>
      <w:bCs/>
      <w:lang w:val="en-GB" w:eastAsia="zh-CN" w:bidi="ar-SA"/>
    </w:rPr>
  </w:style>
  <w:style w:type="character" w:customStyle="1" w:styleId="ObjetducommentaireCar1">
    <w:name w:val="Objet du commentaire Car1"/>
    <w:uiPriority w:val="99"/>
    <w:rsid w:val="00FF37FE"/>
    <w:rPr>
      <w:rFonts w:ascii="Arial" w:eastAsia="SimSun" w:hAnsi="Arial" w:cs="Times New Roman"/>
      <w:b/>
      <w:bCs/>
      <w:lang w:val="en-GB" w:eastAsia="zh-CN" w:bidi="ar-SA"/>
    </w:rPr>
  </w:style>
  <w:style w:type="character" w:customStyle="1" w:styleId="schemasubdata1">
    <w:name w:val="schemasubdata1"/>
    <w:rsid w:val="00FF37FE"/>
    <w:rPr>
      <w:rFonts w:ascii="Arial" w:hAnsi="Arial" w:cs="Arial"/>
      <w:color w:val="000000"/>
      <w:sz w:val="16"/>
      <w:szCs w:val="16"/>
    </w:rPr>
  </w:style>
  <w:style w:type="paragraph" w:customStyle="1" w:styleId="NormalWeb2">
    <w:name w:val="Normal (Web)2"/>
    <w:basedOn w:val="Normal"/>
    <w:rsid w:val="00FF37FE"/>
    <w:pPr>
      <w:spacing w:before="100" w:after="100"/>
    </w:pPr>
    <w:rPr>
      <w:rFonts w:ascii="Arial Unicode MS" w:eastAsia="Arial Unicode MS" w:hAnsi="Arial Unicode MS"/>
      <w:sz w:val="24"/>
      <w:lang w:val="nl-NL"/>
    </w:rPr>
  </w:style>
  <w:style w:type="character" w:customStyle="1" w:styleId="HTMLTypewriter1">
    <w:name w:val="HTML Typewriter1"/>
    <w:rsid w:val="00FF37FE"/>
    <w:rPr>
      <w:rFonts w:ascii="Courier New" w:hAnsi="Courier New"/>
      <w:sz w:val="20"/>
    </w:rPr>
  </w:style>
  <w:style w:type="character" w:styleId="HTMLTypewriter">
    <w:name w:val="HTML Typewriter"/>
    <w:rsid w:val="00FF37FE"/>
    <w:rPr>
      <w:rFonts w:ascii="Courier New" w:hAnsi="Courier New" w:cs="Courier New"/>
      <w:sz w:val="20"/>
      <w:szCs w:val="20"/>
    </w:rPr>
  </w:style>
  <w:style w:type="character" w:customStyle="1" w:styleId="CharChar41">
    <w:name w:val="Char Char41"/>
    <w:uiPriority w:val="99"/>
    <w:rsid w:val="00E271FE"/>
    <w:rPr>
      <w:rFonts w:ascii="Arial" w:eastAsia="SimSun" w:hAnsi="Arial"/>
      <w:lang w:val="en-GB" w:eastAsia="zh-CN"/>
    </w:rPr>
  </w:style>
  <w:style w:type="character" w:customStyle="1" w:styleId="CharChar31">
    <w:name w:val="Char Char31"/>
    <w:uiPriority w:val="99"/>
    <w:rsid w:val="00E271FE"/>
    <w:rPr>
      <w:rFonts w:ascii="Arial" w:hAnsi="Arial"/>
      <w:lang w:val="en-GB" w:eastAsia="zh-CN"/>
    </w:rPr>
  </w:style>
  <w:style w:type="character" w:customStyle="1" w:styleId="CharChar21">
    <w:name w:val="Char Char21"/>
    <w:aliases w:val="Char Char Char"/>
    <w:uiPriority w:val="99"/>
    <w:rsid w:val="00E271FE"/>
    <w:rPr>
      <w:rFonts w:ascii="Arial" w:eastAsia="Times New Roman" w:hAnsi="Arial"/>
      <w:lang w:eastAsia="zh-CN"/>
    </w:rPr>
  </w:style>
  <w:style w:type="character" w:customStyle="1" w:styleId="BodyTextIndentChar2">
    <w:name w:val="Body Text Indent Char2"/>
    <w:link w:val="BodyTextIndent"/>
    <w:uiPriority w:val="99"/>
    <w:locked/>
    <w:rsid w:val="00E271FE"/>
    <w:rPr>
      <w:rFonts w:ascii="Arial" w:eastAsia="SimSun" w:hAnsi="Arial"/>
      <w:lang w:val="en-GB" w:eastAsia="zh-CN"/>
    </w:rPr>
  </w:style>
  <w:style w:type="character" w:customStyle="1" w:styleId="VoetnoottekstCharChar">
    <w:name w:val="Voetnoot tekst Char Char"/>
    <w:uiPriority w:val="99"/>
    <w:semiHidden/>
    <w:rsid w:val="00E31BB1"/>
    <w:rPr>
      <w:rFonts w:ascii="Arial" w:eastAsia="SimSun" w:hAnsi="Arial"/>
      <w:lang w:eastAsia="zh-CN"/>
    </w:rPr>
  </w:style>
  <w:style w:type="paragraph" w:customStyle="1" w:styleId="Textedebulles11">
    <w:name w:val="Texte de bulles11"/>
    <w:basedOn w:val="Normal"/>
    <w:uiPriority w:val="99"/>
    <w:semiHidden/>
    <w:rsid w:val="00FC7BB8"/>
    <w:pPr>
      <w:tabs>
        <w:tab w:val="clear" w:pos="284"/>
        <w:tab w:val="clear" w:pos="567"/>
        <w:tab w:val="clear" w:pos="851"/>
        <w:tab w:val="clear" w:pos="1134"/>
      </w:tabs>
      <w:jc w:val="left"/>
    </w:pPr>
    <w:rPr>
      <w:rFonts w:ascii="Tahoma" w:hAnsi="Tahoma" w:cs="Tahoma"/>
      <w:sz w:val="16"/>
      <w:szCs w:val="16"/>
      <w:lang w:val="en-US" w:eastAsia="de-DE"/>
    </w:rPr>
  </w:style>
  <w:style w:type="paragraph" w:customStyle="1" w:styleId="Bibliographie1">
    <w:name w:val="Bibliographie1"/>
    <w:basedOn w:val="Normal"/>
    <w:uiPriority w:val="99"/>
    <w:rsid w:val="00FC7BB8"/>
    <w:pPr>
      <w:tabs>
        <w:tab w:val="clear" w:pos="284"/>
        <w:tab w:val="clear" w:pos="567"/>
        <w:tab w:val="clear" w:pos="851"/>
        <w:tab w:val="clear" w:pos="1134"/>
        <w:tab w:val="left" w:pos="660"/>
      </w:tabs>
      <w:suppressAutoHyphens/>
      <w:spacing w:after="240" w:line="230" w:lineRule="atLeast"/>
      <w:jc w:val="left"/>
    </w:pPr>
    <w:rPr>
      <w:rFonts w:ascii="Times New Roman" w:eastAsia="MS Mincho" w:hAnsi="Times New Roman"/>
      <w:sz w:val="24"/>
      <w:szCs w:val="24"/>
      <w:lang w:val="en-US" w:eastAsia="ar-SA"/>
    </w:rPr>
  </w:style>
  <w:style w:type="paragraph" w:customStyle="1" w:styleId="Titre1">
    <w:name w:val="Titre1"/>
    <w:basedOn w:val="Normal"/>
    <w:uiPriority w:val="99"/>
    <w:rsid w:val="00FC7BB8"/>
    <w:pPr>
      <w:tabs>
        <w:tab w:val="clear" w:pos="284"/>
        <w:tab w:val="clear" w:pos="567"/>
        <w:tab w:val="clear" w:pos="851"/>
        <w:tab w:val="clear" w:pos="1134"/>
      </w:tabs>
      <w:spacing w:before="100" w:beforeAutospacing="1" w:after="100" w:afterAutospacing="1"/>
      <w:jc w:val="left"/>
    </w:pPr>
    <w:rPr>
      <w:rFonts w:ascii="Times New Roman" w:hAnsi="Times New Roman"/>
      <w:sz w:val="24"/>
      <w:szCs w:val="24"/>
      <w:lang w:val="it-IT" w:eastAsia="it-IT"/>
    </w:rPr>
  </w:style>
  <w:style w:type="paragraph" w:customStyle="1" w:styleId="Paragraphedeliste1">
    <w:name w:val="Paragraphe de liste1"/>
    <w:basedOn w:val="Normal"/>
    <w:uiPriority w:val="99"/>
    <w:rsid w:val="00FC7BB8"/>
    <w:pPr>
      <w:tabs>
        <w:tab w:val="clear" w:pos="284"/>
        <w:tab w:val="clear" w:pos="567"/>
        <w:tab w:val="clear" w:pos="851"/>
        <w:tab w:val="clear" w:pos="1134"/>
      </w:tabs>
      <w:ind w:left="720"/>
      <w:contextualSpacing/>
      <w:jc w:val="left"/>
    </w:pPr>
    <w:rPr>
      <w:rFonts w:ascii="Times New Roman" w:hAnsi="Times New Roman"/>
      <w:sz w:val="24"/>
      <w:szCs w:val="24"/>
      <w:lang w:val="es-ES"/>
    </w:rPr>
  </w:style>
  <w:style w:type="paragraph" w:customStyle="1" w:styleId="B3">
    <w:name w:val="B3"/>
    <w:basedOn w:val="Normal"/>
    <w:uiPriority w:val="99"/>
    <w:rsid w:val="00012C9B"/>
  </w:style>
  <w:style w:type="numbering" w:customStyle="1" w:styleId="StyleBulleted1">
    <w:name w:val="Style Bulleted1"/>
    <w:rsid w:val="00E11E10"/>
    <w:pPr>
      <w:numPr>
        <w:numId w:val="12"/>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locked="1" w:uiPriority="0" w:qFormat="1"/>
    <w:lsdException w:name="table of figures" w:semiHidden="1" w:uiPriority="0"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lsdException w:name="FollowedHyperlink" w:semiHidden="1" w:unhideWhenUsed="1"/>
    <w:lsdException w:name="Strong" w:locked="1" w:uiPriority="0" w:qFormat="1"/>
    <w:lsdException w:name="Emphasis" w:locked="1" w:uiPriority="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lock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iPriority="0" w:unhideWhenUsed="1"/>
    <w:lsdException w:name="No List" w:lock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E271FE"/>
    <w:pPr>
      <w:tabs>
        <w:tab w:val="left" w:pos="284"/>
        <w:tab w:val="left" w:pos="567"/>
        <w:tab w:val="left" w:pos="851"/>
        <w:tab w:val="left" w:pos="1134"/>
      </w:tabs>
      <w:jc w:val="both"/>
    </w:pPr>
    <w:rPr>
      <w:rFonts w:ascii="Arial" w:eastAsia="SimSun" w:hAnsi="Arial"/>
      <w:lang w:val="en-GB" w:eastAsia="zh-CN"/>
    </w:rPr>
  </w:style>
  <w:style w:type="paragraph" w:styleId="Heading1">
    <w:name w:val="heading 1"/>
    <w:aliases w:val="h1,clause,H1,ü1"/>
    <w:basedOn w:val="Normal"/>
    <w:next w:val="Normal"/>
    <w:link w:val="Heading1Char1"/>
    <w:qFormat/>
    <w:rsid w:val="00E271FE"/>
    <w:pPr>
      <w:keepNext/>
      <w:numPr>
        <w:numId w:val="11"/>
      </w:numPr>
      <w:tabs>
        <w:tab w:val="clear" w:pos="284"/>
        <w:tab w:val="clear" w:pos="567"/>
        <w:tab w:val="clear" w:pos="851"/>
        <w:tab w:val="clear" w:pos="1134"/>
      </w:tabs>
      <w:spacing w:before="480"/>
      <w:jc w:val="left"/>
      <w:outlineLvl w:val="0"/>
    </w:pPr>
    <w:rPr>
      <w:b/>
      <w:bCs/>
      <w:kern w:val="28"/>
      <w:sz w:val="32"/>
      <w:szCs w:val="28"/>
    </w:rPr>
  </w:style>
  <w:style w:type="paragraph" w:styleId="Heading2">
    <w:name w:val="heading 2"/>
    <w:aliases w:val="chapterHeading 2,h2,sub-clause 2,H2,ü2,H21,l2,Heading 2 Char"/>
    <w:basedOn w:val="Normal"/>
    <w:next w:val="Normal"/>
    <w:link w:val="Heading2Char2"/>
    <w:qFormat/>
    <w:rsid w:val="00E271FE"/>
    <w:pPr>
      <w:keepNext/>
      <w:numPr>
        <w:ilvl w:val="1"/>
        <w:numId w:val="11"/>
      </w:numPr>
      <w:tabs>
        <w:tab w:val="clear" w:pos="284"/>
        <w:tab w:val="clear" w:pos="567"/>
        <w:tab w:val="clear" w:pos="851"/>
        <w:tab w:val="clear" w:pos="1134"/>
      </w:tabs>
      <w:spacing w:before="360"/>
      <w:outlineLvl w:val="1"/>
    </w:pPr>
    <w:rPr>
      <w:b/>
      <w:sz w:val="28"/>
      <w:szCs w:val="24"/>
    </w:rPr>
  </w:style>
  <w:style w:type="paragraph" w:styleId="Heading3">
    <w:name w:val="heading 3"/>
    <w:aliases w:val="H3,Subparagraaf,h3,sub-clause 3,hd3,ü3,ü3 Char,Título 3 Car"/>
    <w:basedOn w:val="Normal"/>
    <w:next w:val="Normal"/>
    <w:link w:val="Heading3Char2"/>
    <w:qFormat/>
    <w:rsid w:val="00E271FE"/>
    <w:pPr>
      <w:keepNext/>
      <w:numPr>
        <w:ilvl w:val="2"/>
        <w:numId w:val="11"/>
      </w:numPr>
      <w:tabs>
        <w:tab w:val="clear" w:pos="284"/>
        <w:tab w:val="clear" w:pos="567"/>
        <w:tab w:val="clear" w:pos="992"/>
        <w:tab w:val="clear" w:pos="1134"/>
        <w:tab w:val="num" w:pos="851"/>
      </w:tabs>
      <w:spacing w:before="240"/>
      <w:ind w:left="851" w:hanging="851"/>
      <w:outlineLvl w:val="2"/>
    </w:pPr>
    <w:rPr>
      <w:b/>
      <w:sz w:val="24"/>
    </w:rPr>
  </w:style>
  <w:style w:type="paragraph" w:styleId="Heading4">
    <w:name w:val="heading 4"/>
    <w:aliases w:val="h4,sub-clause 4,H4,Block,level 4,GS_4,ASSET_heading4,EIVIS Title 4,DesignT4,DesignT4 Char,heading 4"/>
    <w:basedOn w:val="Normal"/>
    <w:next w:val="Normal"/>
    <w:link w:val="Heading4Char1"/>
    <w:qFormat/>
    <w:rsid w:val="00E271FE"/>
    <w:pPr>
      <w:keepNext/>
      <w:numPr>
        <w:ilvl w:val="3"/>
        <w:numId w:val="11"/>
      </w:numPr>
      <w:tabs>
        <w:tab w:val="clear" w:pos="284"/>
        <w:tab w:val="clear" w:pos="567"/>
        <w:tab w:val="clear" w:pos="851"/>
        <w:tab w:val="clear" w:pos="1134"/>
        <w:tab w:val="clear" w:pos="1276"/>
        <w:tab w:val="left" w:pos="992"/>
      </w:tabs>
      <w:spacing w:before="120"/>
      <w:ind w:left="992" w:hanging="992"/>
      <w:outlineLvl w:val="3"/>
    </w:pPr>
    <w:rPr>
      <w:b/>
    </w:rPr>
  </w:style>
  <w:style w:type="paragraph" w:styleId="Heading5">
    <w:name w:val="heading 5"/>
    <w:aliases w:val="H5"/>
    <w:basedOn w:val="Normal"/>
    <w:next w:val="Normal"/>
    <w:link w:val="Heading5Char1"/>
    <w:qFormat/>
    <w:rsid w:val="00E271FE"/>
    <w:pPr>
      <w:keepNext/>
      <w:numPr>
        <w:ilvl w:val="4"/>
        <w:numId w:val="11"/>
      </w:numPr>
      <w:tabs>
        <w:tab w:val="clear" w:pos="284"/>
        <w:tab w:val="clear" w:pos="567"/>
        <w:tab w:val="clear" w:pos="851"/>
        <w:tab w:val="clear" w:pos="1559"/>
      </w:tabs>
      <w:spacing w:before="120"/>
      <w:ind w:left="1134" w:hanging="1134"/>
      <w:jc w:val="left"/>
      <w:outlineLvl w:val="4"/>
    </w:pPr>
    <w:rPr>
      <w:i/>
    </w:rPr>
  </w:style>
  <w:style w:type="paragraph" w:styleId="Heading6">
    <w:name w:val="heading 6"/>
    <w:aliases w:val="H6"/>
    <w:basedOn w:val="Normal"/>
    <w:next w:val="Normal"/>
    <w:link w:val="Heading6Char1"/>
    <w:qFormat/>
    <w:rsid w:val="00E271FE"/>
    <w:pPr>
      <w:keepNext/>
      <w:tabs>
        <w:tab w:val="clear" w:pos="284"/>
        <w:tab w:val="clear" w:pos="567"/>
        <w:tab w:val="clear" w:pos="851"/>
        <w:tab w:val="clear" w:pos="1134"/>
        <w:tab w:val="num" w:pos="1152"/>
      </w:tabs>
      <w:spacing w:before="120"/>
      <w:ind w:left="1152" w:hanging="1152"/>
      <w:jc w:val="left"/>
      <w:outlineLvl w:val="5"/>
    </w:pPr>
    <w:rPr>
      <w:rFonts w:eastAsia="Times New Roman"/>
      <w:bCs/>
      <w:i/>
      <w:lang w:eastAsia="it-IT"/>
    </w:rPr>
  </w:style>
  <w:style w:type="paragraph" w:styleId="Heading7">
    <w:name w:val="heading 7"/>
    <w:basedOn w:val="Normal"/>
    <w:next w:val="Normal"/>
    <w:link w:val="Heading7Char1"/>
    <w:qFormat/>
    <w:rsid w:val="00E271FE"/>
    <w:pPr>
      <w:tabs>
        <w:tab w:val="clear" w:pos="284"/>
        <w:tab w:val="clear" w:pos="567"/>
        <w:tab w:val="clear" w:pos="851"/>
        <w:tab w:val="clear" w:pos="1134"/>
        <w:tab w:val="num" w:pos="1296"/>
      </w:tabs>
      <w:spacing w:before="240" w:after="60"/>
      <w:ind w:left="1296" w:hanging="1296"/>
      <w:outlineLvl w:val="6"/>
    </w:pPr>
    <w:rPr>
      <w:rFonts w:ascii="Times New Roman" w:eastAsia="Times New Roman" w:hAnsi="Times New Roman"/>
      <w:sz w:val="24"/>
      <w:szCs w:val="24"/>
      <w:lang w:eastAsia="it-IT"/>
    </w:rPr>
  </w:style>
  <w:style w:type="paragraph" w:styleId="Heading8">
    <w:name w:val="heading 8"/>
    <w:basedOn w:val="Normal"/>
    <w:next w:val="Normal"/>
    <w:link w:val="Heading8Char1"/>
    <w:qFormat/>
    <w:rsid w:val="00E271FE"/>
    <w:pPr>
      <w:tabs>
        <w:tab w:val="clear" w:pos="284"/>
        <w:tab w:val="clear" w:pos="567"/>
        <w:tab w:val="clear" w:pos="851"/>
        <w:tab w:val="clear" w:pos="1134"/>
        <w:tab w:val="num" w:pos="1440"/>
      </w:tabs>
      <w:spacing w:before="240" w:after="60"/>
      <w:ind w:left="1440" w:hanging="1440"/>
      <w:outlineLvl w:val="7"/>
    </w:pPr>
    <w:rPr>
      <w:rFonts w:ascii="Times New Roman" w:eastAsia="Times New Roman" w:hAnsi="Times New Roman"/>
      <w:i/>
      <w:iCs/>
      <w:sz w:val="24"/>
      <w:szCs w:val="24"/>
      <w:lang w:eastAsia="it-IT"/>
    </w:rPr>
  </w:style>
  <w:style w:type="paragraph" w:styleId="Heading9">
    <w:name w:val="heading 9"/>
    <w:basedOn w:val="Normal"/>
    <w:next w:val="Normal"/>
    <w:link w:val="Heading9Char1"/>
    <w:qFormat/>
    <w:rsid w:val="00E271FE"/>
    <w:pPr>
      <w:tabs>
        <w:tab w:val="clear" w:pos="284"/>
        <w:tab w:val="clear" w:pos="567"/>
        <w:tab w:val="clear" w:pos="851"/>
        <w:tab w:val="clear" w:pos="1134"/>
        <w:tab w:val="num" w:pos="1584"/>
      </w:tabs>
      <w:spacing w:before="240" w:after="60"/>
      <w:ind w:left="1584" w:hanging="1584"/>
      <w:outlineLvl w:val="8"/>
    </w:pPr>
    <w:rPr>
      <w:rFonts w:eastAsia="Times New Roman" w:cs="Arial"/>
      <w:sz w:val="22"/>
      <w:szCs w:val="22"/>
      <w:lang w:eastAsia="it-IT"/>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clause Char,H1 Char,ü1 Char"/>
    <w:rsid w:val="00E11E10"/>
    <w:rPr>
      <w:rFonts w:ascii="Cambria" w:eastAsia="Times New Roman" w:hAnsi="Cambria" w:cs="Times New Roman"/>
      <w:b/>
      <w:bCs/>
      <w:kern w:val="32"/>
      <w:sz w:val="32"/>
      <w:szCs w:val="32"/>
      <w:lang w:val="en-GB"/>
    </w:rPr>
  </w:style>
  <w:style w:type="character" w:customStyle="1" w:styleId="Heading2Char1">
    <w:name w:val="Heading 2 Char1"/>
    <w:aliases w:val="chapterHeading 2 Char,h2 Char,sub-clause 2 Char,H2 Char,ü2 Char,H21 Char,l2 Char,Heading 2 Char Char"/>
    <w:rsid w:val="00E11E10"/>
    <w:rPr>
      <w:rFonts w:ascii="Cambria" w:eastAsia="Times New Roman" w:hAnsi="Cambria" w:cs="Times New Roman"/>
      <w:b/>
      <w:bCs/>
      <w:i/>
      <w:iCs/>
      <w:sz w:val="28"/>
      <w:szCs w:val="28"/>
      <w:lang w:val="en-GB"/>
    </w:rPr>
  </w:style>
  <w:style w:type="character" w:customStyle="1" w:styleId="Heading3Char">
    <w:name w:val="Heading 3 Char"/>
    <w:aliases w:val="H3 Char,Subparagraaf Char,h3 Char,sub-clause 3 Char,hd3 Char,ü3 Char1,ü3 Char Char,Título 3 Car Char"/>
    <w:rsid w:val="00E11E10"/>
    <w:rPr>
      <w:rFonts w:ascii="Cambria" w:eastAsia="Times New Roman" w:hAnsi="Cambria" w:cs="Times New Roman"/>
      <w:b/>
      <w:bCs/>
      <w:sz w:val="26"/>
      <w:szCs w:val="26"/>
      <w:lang w:val="en-GB"/>
    </w:rPr>
  </w:style>
  <w:style w:type="character" w:customStyle="1" w:styleId="Heading4Char">
    <w:name w:val="Heading 4 Char"/>
    <w:aliases w:val="h4 Char,sub-clause 4 Char,H4 Char,Block Char,level 4 Char,GS_4 Char,ASSET_heading4 Char,EIVIS Title 4 Char,DesignT4 Char1,DesignT4 Char Char,heading 4 Char"/>
    <w:rsid w:val="00E11E10"/>
    <w:rPr>
      <w:rFonts w:ascii="Calibri" w:eastAsia="Times New Roman" w:hAnsi="Calibri" w:cs="Times New Roman"/>
      <w:b/>
      <w:bCs/>
      <w:sz w:val="28"/>
      <w:szCs w:val="28"/>
      <w:lang w:val="en-GB"/>
    </w:rPr>
  </w:style>
  <w:style w:type="character" w:customStyle="1" w:styleId="Heading5Char">
    <w:name w:val="Heading 5 Char"/>
    <w:aliases w:val="H5 Char"/>
    <w:uiPriority w:val="9"/>
    <w:locked/>
    <w:rsid w:val="00FF37FE"/>
    <w:rPr>
      <w:rFonts w:ascii="Arial" w:eastAsia="SimSun" w:hAnsi="Arial"/>
      <w:i/>
      <w:lang w:val="en-US" w:eastAsia="zh-CN"/>
    </w:rPr>
  </w:style>
  <w:style w:type="character" w:customStyle="1" w:styleId="Heading6Char">
    <w:name w:val="Heading 6 Char"/>
    <w:aliases w:val="H6 Char"/>
    <w:uiPriority w:val="99"/>
    <w:locked/>
    <w:rsid w:val="00FF37FE"/>
    <w:rPr>
      <w:rFonts w:ascii="Arial" w:hAnsi="Arial"/>
      <w:i/>
      <w:lang w:eastAsia="it-IT"/>
    </w:rPr>
  </w:style>
  <w:style w:type="character" w:customStyle="1" w:styleId="Heading7Char">
    <w:name w:val="Heading 7 Char"/>
    <w:uiPriority w:val="99"/>
    <w:locked/>
    <w:rsid w:val="00FF37FE"/>
    <w:rPr>
      <w:rFonts w:cs="Times New Roman"/>
      <w:sz w:val="24"/>
      <w:szCs w:val="24"/>
      <w:lang w:eastAsia="it-IT"/>
    </w:rPr>
  </w:style>
  <w:style w:type="character" w:customStyle="1" w:styleId="Heading8Char">
    <w:name w:val="Heading 8 Char"/>
    <w:uiPriority w:val="99"/>
    <w:locked/>
    <w:rsid w:val="00FF37FE"/>
    <w:rPr>
      <w:rFonts w:cs="Times New Roman"/>
      <w:i/>
      <w:iCs/>
      <w:sz w:val="24"/>
      <w:szCs w:val="24"/>
      <w:lang w:eastAsia="it-IT"/>
    </w:rPr>
  </w:style>
  <w:style w:type="character" w:customStyle="1" w:styleId="Heading9Char">
    <w:name w:val="Heading 9 Char"/>
    <w:uiPriority w:val="99"/>
    <w:locked/>
    <w:rsid w:val="00FF37FE"/>
    <w:rPr>
      <w:rFonts w:ascii="Arial" w:hAnsi="Arial" w:cs="Arial"/>
      <w:sz w:val="22"/>
      <w:szCs w:val="22"/>
      <w:lang w:eastAsia="it-IT"/>
    </w:rPr>
  </w:style>
  <w:style w:type="character" w:customStyle="1" w:styleId="Heading1Char1">
    <w:name w:val="Heading 1 Char1"/>
    <w:aliases w:val="h1 Char1,clause Char1,H1 Char1,ü1 Char1"/>
    <w:link w:val="Heading1"/>
    <w:locked/>
    <w:rsid w:val="00A31DD0"/>
    <w:rPr>
      <w:rFonts w:ascii="Arial" w:eastAsia="SimSun" w:hAnsi="Arial"/>
      <w:b/>
      <w:bCs/>
      <w:kern w:val="28"/>
      <w:sz w:val="32"/>
      <w:szCs w:val="28"/>
      <w:lang w:val="en-GB" w:eastAsia="zh-CN"/>
    </w:rPr>
  </w:style>
  <w:style w:type="character" w:customStyle="1" w:styleId="Heading3Char2">
    <w:name w:val="Heading 3 Char2"/>
    <w:aliases w:val="H3 Char2,Subparagraaf Char2,h3 Char2,sub-clause 3 Char2,hd3 Char2,ü3 Char2,ü3 Char Char1,Título 3 Car Char2"/>
    <w:link w:val="Heading3"/>
    <w:locked/>
    <w:rsid w:val="001E5344"/>
    <w:rPr>
      <w:rFonts w:ascii="Arial" w:eastAsia="SimSun" w:hAnsi="Arial"/>
      <w:b/>
      <w:sz w:val="24"/>
      <w:lang w:val="en-GB" w:eastAsia="zh-CN"/>
    </w:rPr>
  </w:style>
  <w:style w:type="character" w:styleId="Hyperlink">
    <w:name w:val="Hyperlink"/>
    <w:uiPriority w:val="99"/>
    <w:rsid w:val="00E271FE"/>
    <w:rPr>
      <w:i/>
      <w:color w:val="auto"/>
      <w:u w:val="none"/>
    </w:rPr>
  </w:style>
  <w:style w:type="paragraph" w:styleId="Header">
    <w:name w:val="header"/>
    <w:basedOn w:val="Normal"/>
    <w:link w:val="HeaderChar2"/>
    <w:rsid w:val="00E271FE"/>
    <w:pPr>
      <w:tabs>
        <w:tab w:val="clear" w:pos="284"/>
        <w:tab w:val="clear" w:pos="567"/>
        <w:tab w:val="clear" w:pos="851"/>
        <w:tab w:val="clear" w:pos="1134"/>
        <w:tab w:val="center" w:pos="4536"/>
        <w:tab w:val="right" w:pos="7938"/>
        <w:tab w:val="right" w:pos="9072"/>
      </w:tabs>
      <w:spacing w:line="360" w:lineRule="auto"/>
    </w:pPr>
  </w:style>
  <w:style w:type="character" w:customStyle="1" w:styleId="HeaderChar">
    <w:name w:val="Header Char"/>
    <w:locked/>
    <w:rsid w:val="00FF37FE"/>
    <w:rPr>
      <w:rFonts w:ascii="Arial" w:eastAsia="SimSun" w:hAnsi="Arial"/>
      <w:lang w:eastAsia="zh-CN"/>
    </w:rPr>
  </w:style>
  <w:style w:type="character" w:customStyle="1" w:styleId="HeaderChar1">
    <w:name w:val="Header Char1"/>
    <w:uiPriority w:val="99"/>
    <w:locked/>
    <w:rsid w:val="00AE464A"/>
    <w:rPr>
      <w:rFonts w:ascii="Arial" w:eastAsia="SimSun" w:hAnsi="Arial"/>
      <w:lang w:eastAsia="zh-CN"/>
    </w:rPr>
  </w:style>
  <w:style w:type="paragraph" w:styleId="Footer">
    <w:name w:val="footer"/>
    <w:basedOn w:val="Normal"/>
    <w:link w:val="FooterChar1"/>
    <w:rsid w:val="00E271FE"/>
    <w:pPr>
      <w:tabs>
        <w:tab w:val="clear" w:pos="284"/>
        <w:tab w:val="clear" w:pos="567"/>
        <w:tab w:val="clear" w:pos="851"/>
        <w:tab w:val="clear" w:pos="1134"/>
        <w:tab w:val="center" w:pos="4536"/>
        <w:tab w:val="right" w:pos="9072"/>
      </w:tabs>
    </w:pPr>
  </w:style>
  <w:style w:type="character" w:customStyle="1" w:styleId="FooterChar">
    <w:name w:val="Footer Char"/>
    <w:uiPriority w:val="99"/>
    <w:locked/>
    <w:rsid w:val="00FF37FE"/>
    <w:rPr>
      <w:rFonts w:ascii="Arial" w:eastAsia="SimSun" w:hAnsi="Arial"/>
      <w:lang w:eastAsia="zh-CN"/>
    </w:rPr>
  </w:style>
  <w:style w:type="paragraph" w:styleId="TOC1">
    <w:name w:val="toc 1"/>
    <w:basedOn w:val="Normal"/>
    <w:next w:val="Normal"/>
    <w:uiPriority w:val="39"/>
    <w:rsid w:val="00E271FE"/>
    <w:pPr>
      <w:tabs>
        <w:tab w:val="clear" w:pos="284"/>
        <w:tab w:val="clear" w:pos="567"/>
        <w:tab w:val="clear" w:pos="851"/>
        <w:tab w:val="clear" w:pos="1134"/>
      </w:tabs>
      <w:spacing w:before="120" w:after="120"/>
    </w:pPr>
  </w:style>
  <w:style w:type="paragraph" w:styleId="TOC2">
    <w:name w:val="toc 2"/>
    <w:basedOn w:val="Normal"/>
    <w:next w:val="Normal"/>
    <w:uiPriority w:val="39"/>
    <w:rsid w:val="00E271FE"/>
    <w:pPr>
      <w:tabs>
        <w:tab w:val="clear" w:pos="284"/>
        <w:tab w:val="clear" w:pos="567"/>
        <w:tab w:val="clear" w:pos="851"/>
        <w:tab w:val="clear" w:pos="1134"/>
      </w:tabs>
      <w:ind w:left="200"/>
    </w:pPr>
  </w:style>
  <w:style w:type="paragraph" w:styleId="TOC3">
    <w:name w:val="toc 3"/>
    <w:basedOn w:val="Normal"/>
    <w:next w:val="Normal"/>
    <w:autoRedefine/>
    <w:uiPriority w:val="39"/>
    <w:rsid w:val="00E271FE"/>
    <w:pPr>
      <w:tabs>
        <w:tab w:val="clear" w:pos="284"/>
        <w:tab w:val="clear" w:pos="567"/>
        <w:tab w:val="clear" w:pos="851"/>
        <w:tab w:val="clear" w:pos="1134"/>
      </w:tabs>
      <w:ind w:left="480"/>
    </w:pPr>
  </w:style>
  <w:style w:type="paragraph" w:styleId="TOC4">
    <w:name w:val="toc 4"/>
    <w:basedOn w:val="Normal"/>
    <w:next w:val="Normal"/>
    <w:autoRedefine/>
    <w:uiPriority w:val="39"/>
    <w:rsid w:val="008E49D7"/>
    <w:pPr>
      <w:ind w:left="600"/>
    </w:pPr>
    <w:rPr>
      <w:rFonts w:ascii="Times New Roman" w:hAnsi="Times New Roman"/>
    </w:rPr>
  </w:style>
  <w:style w:type="character" w:styleId="PageNumber">
    <w:name w:val="page number"/>
    <w:rsid w:val="00E271FE"/>
    <w:rPr>
      <w:rFonts w:cs="Times New Roman"/>
    </w:rPr>
  </w:style>
  <w:style w:type="paragraph" w:styleId="Index1">
    <w:name w:val="index 1"/>
    <w:basedOn w:val="Normal"/>
    <w:next w:val="Normal"/>
    <w:autoRedefine/>
    <w:uiPriority w:val="99"/>
    <w:semiHidden/>
    <w:rsid w:val="008E49D7"/>
    <w:pPr>
      <w:ind w:left="200" w:hanging="200"/>
    </w:pPr>
    <w:rPr>
      <w:rFonts w:ascii="Times New Roman" w:hAnsi="Times New Roman"/>
      <w:szCs w:val="21"/>
    </w:rPr>
  </w:style>
  <w:style w:type="paragraph" w:styleId="Index2">
    <w:name w:val="index 2"/>
    <w:basedOn w:val="Normal"/>
    <w:next w:val="Normal"/>
    <w:autoRedefine/>
    <w:uiPriority w:val="99"/>
    <w:rsid w:val="008E49D7"/>
    <w:pPr>
      <w:ind w:left="400" w:hanging="200"/>
    </w:pPr>
    <w:rPr>
      <w:rFonts w:ascii="Times New Roman" w:hAnsi="Times New Roman"/>
      <w:szCs w:val="21"/>
    </w:rPr>
  </w:style>
  <w:style w:type="paragraph" w:styleId="Index3">
    <w:name w:val="index 3"/>
    <w:basedOn w:val="Normal"/>
    <w:next w:val="Normal"/>
    <w:autoRedefine/>
    <w:uiPriority w:val="99"/>
    <w:semiHidden/>
    <w:rsid w:val="008E49D7"/>
    <w:pPr>
      <w:ind w:left="600" w:hanging="200"/>
    </w:pPr>
    <w:rPr>
      <w:rFonts w:ascii="Times New Roman" w:hAnsi="Times New Roman"/>
      <w:szCs w:val="21"/>
    </w:rPr>
  </w:style>
  <w:style w:type="paragraph" w:styleId="Index4">
    <w:name w:val="index 4"/>
    <w:basedOn w:val="Normal"/>
    <w:next w:val="Normal"/>
    <w:autoRedefine/>
    <w:uiPriority w:val="99"/>
    <w:semiHidden/>
    <w:rsid w:val="008E49D7"/>
    <w:pPr>
      <w:ind w:left="800" w:hanging="200"/>
    </w:pPr>
    <w:rPr>
      <w:rFonts w:ascii="Times New Roman" w:hAnsi="Times New Roman"/>
      <w:szCs w:val="21"/>
    </w:rPr>
  </w:style>
  <w:style w:type="paragraph" w:styleId="Index5">
    <w:name w:val="index 5"/>
    <w:basedOn w:val="Normal"/>
    <w:next w:val="Normal"/>
    <w:autoRedefine/>
    <w:uiPriority w:val="99"/>
    <w:semiHidden/>
    <w:rsid w:val="008E49D7"/>
    <w:pPr>
      <w:ind w:left="1000" w:hanging="200"/>
    </w:pPr>
    <w:rPr>
      <w:rFonts w:ascii="Times New Roman" w:hAnsi="Times New Roman"/>
      <w:szCs w:val="21"/>
    </w:rPr>
  </w:style>
  <w:style w:type="paragraph" w:styleId="Index6">
    <w:name w:val="index 6"/>
    <w:basedOn w:val="Normal"/>
    <w:next w:val="Normal"/>
    <w:autoRedefine/>
    <w:uiPriority w:val="99"/>
    <w:semiHidden/>
    <w:rsid w:val="008E49D7"/>
    <w:pPr>
      <w:ind w:left="1200" w:hanging="200"/>
    </w:pPr>
    <w:rPr>
      <w:rFonts w:ascii="Times New Roman" w:hAnsi="Times New Roman"/>
      <w:szCs w:val="21"/>
    </w:rPr>
  </w:style>
  <w:style w:type="paragraph" w:styleId="Index7">
    <w:name w:val="index 7"/>
    <w:basedOn w:val="Normal"/>
    <w:next w:val="Normal"/>
    <w:autoRedefine/>
    <w:uiPriority w:val="99"/>
    <w:semiHidden/>
    <w:rsid w:val="008E49D7"/>
    <w:pPr>
      <w:ind w:left="1400" w:hanging="200"/>
    </w:pPr>
    <w:rPr>
      <w:rFonts w:ascii="Times New Roman" w:hAnsi="Times New Roman"/>
      <w:szCs w:val="21"/>
    </w:rPr>
  </w:style>
  <w:style w:type="paragraph" w:styleId="Index8">
    <w:name w:val="index 8"/>
    <w:basedOn w:val="Normal"/>
    <w:next w:val="Normal"/>
    <w:autoRedefine/>
    <w:uiPriority w:val="99"/>
    <w:semiHidden/>
    <w:rsid w:val="008E49D7"/>
    <w:pPr>
      <w:ind w:left="1600" w:hanging="200"/>
    </w:pPr>
    <w:rPr>
      <w:rFonts w:ascii="Times New Roman" w:hAnsi="Times New Roman"/>
      <w:szCs w:val="21"/>
    </w:rPr>
  </w:style>
  <w:style w:type="paragraph" w:styleId="Index9">
    <w:name w:val="index 9"/>
    <w:basedOn w:val="Normal"/>
    <w:next w:val="Normal"/>
    <w:autoRedefine/>
    <w:uiPriority w:val="99"/>
    <w:semiHidden/>
    <w:rsid w:val="008E49D7"/>
    <w:pPr>
      <w:ind w:left="1800" w:hanging="200"/>
    </w:pPr>
    <w:rPr>
      <w:rFonts w:ascii="Times New Roman" w:hAnsi="Times New Roman"/>
      <w:szCs w:val="21"/>
    </w:rPr>
  </w:style>
  <w:style w:type="paragraph" w:styleId="IndexHeading">
    <w:name w:val="index heading"/>
    <w:basedOn w:val="Normal"/>
    <w:next w:val="Index1"/>
    <w:uiPriority w:val="99"/>
    <w:semiHidden/>
    <w:rsid w:val="008E49D7"/>
    <w:pPr>
      <w:spacing w:before="240" w:after="120"/>
      <w:ind w:left="140"/>
    </w:pPr>
    <w:rPr>
      <w:b/>
      <w:bCs/>
      <w:szCs w:val="33"/>
    </w:rPr>
  </w:style>
  <w:style w:type="paragraph" w:styleId="BalloonText">
    <w:name w:val="Balloon Text"/>
    <w:basedOn w:val="Normal"/>
    <w:link w:val="BalloonTextChar1"/>
    <w:rsid w:val="008E49D7"/>
    <w:rPr>
      <w:rFonts w:ascii="Tahoma" w:hAnsi="Tahoma" w:cs="Tahoma"/>
      <w:sz w:val="16"/>
      <w:szCs w:val="16"/>
    </w:rPr>
  </w:style>
  <w:style w:type="character" w:customStyle="1" w:styleId="BalloonTextChar">
    <w:name w:val="Balloon Text Char"/>
    <w:locked/>
    <w:rsid w:val="00FF37FE"/>
    <w:rPr>
      <w:rFonts w:ascii="Tahoma" w:eastAsia="SimSun" w:hAnsi="Tahoma"/>
      <w:sz w:val="16"/>
      <w:lang w:val="en-GB" w:eastAsia="zh-CN"/>
    </w:rPr>
  </w:style>
  <w:style w:type="paragraph" w:styleId="FootnoteText">
    <w:name w:val="footnote text"/>
    <w:aliases w:val="Voetnoot tekst"/>
    <w:basedOn w:val="Normal"/>
    <w:link w:val="FootnoteTextChar1"/>
    <w:semiHidden/>
    <w:rsid w:val="00E271FE"/>
    <w:pPr>
      <w:tabs>
        <w:tab w:val="clear" w:pos="284"/>
        <w:tab w:val="clear" w:pos="567"/>
        <w:tab w:val="clear" w:pos="851"/>
        <w:tab w:val="clear" w:pos="1134"/>
      </w:tabs>
    </w:pPr>
  </w:style>
  <w:style w:type="character" w:customStyle="1" w:styleId="FootnoteTextChar">
    <w:name w:val="Footnote Text Char"/>
    <w:aliases w:val="Voetnoot tekst Char"/>
    <w:uiPriority w:val="99"/>
    <w:semiHidden/>
    <w:locked/>
    <w:rsid w:val="00FF37FE"/>
    <w:rPr>
      <w:rFonts w:ascii="Arial" w:eastAsia="SimSun" w:hAnsi="Arial"/>
      <w:lang w:eastAsia="zh-CN"/>
    </w:rPr>
  </w:style>
  <w:style w:type="character" w:styleId="FootnoteReference">
    <w:name w:val="footnote reference"/>
    <w:aliases w:val="Voetnoot verwijzing"/>
    <w:semiHidden/>
    <w:rsid w:val="00E271FE"/>
    <w:rPr>
      <w:vertAlign w:val="superscript"/>
    </w:rPr>
  </w:style>
  <w:style w:type="character" w:styleId="CommentReference">
    <w:name w:val="annotation reference"/>
    <w:rsid w:val="008E49D7"/>
    <w:rPr>
      <w:rFonts w:cs="Times New Roman"/>
      <w:sz w:val="16"/>
    </w:rPr>
  </w:style>
  <w:style w:type="paragraph" w:styleId="CommentText">
    <w:name w:val="annotation text"/>
    <w:aliases w:val="Char, Char"/>
    <w:basedOn w:val="Normal"/>
    <w:link w:val="CommentTextChar"/>
    <w:rsid w:val="008E49D7"/>
  </w:style>
  <w:style w:type="character" w:customStyle="1" w:styleId="HeaderChar2">
    <w:name w:val="Header Char2"/>
    <w:link w:val="Header"/>
    <w:uiPriority w:val="99"/>
    <w:locked/>
    <w:rsid w:val="00E271FE"/>
    <w:rPr>
      <w:rFonts w:ascii="Arial" w:eastAsia="SimSun" w:hAnsi="Arial"/>
      <w:lang w:val="en-GB" w:eastAsia="zh-CN"/>
    </w:rPr>
  </w:style>
  <w:style w:type="paragraph" w:styleId="CommentSubject">
    <w:name w:val="annotation subject"/>
    <w:aliases w:val="Car"/>
    <w:basedOn w:val="CommentText"/>
    <w:next w:val="CommentText"/>
    <w:link w:val="CommentSubjectChar2"/>
    <w:rsid w:val="008E49D7"/>
    <w:rPr>
      <w:b/>
      <w:bCs/>
    </w:rPr>
  </w:style>
  <w:style w:type="character" w:customStyle="1" w:styleId="CommentSubjectChar">
    <w:name w:val="Comment Subject Char"/>
    <w:aliases w:val="Car Char"/>
    <w:rsid w:val="00E11E10"/>
    <w:rPr>
      <w:rFonts w:ascii="Arial" w:eastAsia="SimSun" w:hAnsi="Arial"/>
      <w:b/>
      <w:bCs/>
      <w:sz w:val="20"/>
      <w:szCs w:val="20"/>
      <w:lang w:val="en-GB" w:eastAsia="zh-CN"/>
    </w:rPr>
  </w:style>
  <w:style w:type="paragraph" w:styleId="NormalWeb">
    <w:name w:val="Normal (Web)"/>
    <w:basedOn w:val="Normal"/>
    <w:uiPriority w:val="99"/>
    <w:rsid w:val="008E49D7"/>
    <w:pPr>
      <w:spacing w:before="100" w:beforeAutospacing="1" w:after="100" w:afterAutospacing="1"/>
    </w:pPr>
    <w:rPr>
      <w:rFonts w:ascii="Verdana" w:hAnsi="Verdana"/>
      <w:color w:val="000066"/>
      <w:sz w:val="16"/>
      <w:szCs w:val="16"/>
      <w:lang w:val="en-US"/>
    </w:rPr>
  </w:style>
  <w:style w:type="character" w:styleId="Emphasis">
    <w:name w:val="Emphasis"/>
    <w:qFormat/>
    <w:rsid w:val="00F63B56"/>
    <w:rPr>
      <w:rFonts w:cs="Times New Roman"/>
      <w:i/>
    </w:rPr>
  </w:style>
  <w:style w:type="character" w:customStyle="1" w:styleId="b1">
    <w:name w:val="b1"/>
    <w:uiPriority w:val="99"/>
    <w:rsid w:val="008E49D7"/>
    <w:rPr>
      <w:rFonts w:ascii="Verdana" w:hAnsi="Verdana"/>
      <w:b/>
      <w:color w:val="003272"/>
      <w:sz w:val="16"/>
    </w:rPr>
  </w:style>
  <w:style w:type="character" w:styleId="Strong">
    <w:name w:val="Strong"/>
    <w:qFormat/>
    <w:rsid w:val="008E49D7"/>
    <w:rPr>
      <w:rFonts w:cs="Times New Roman"/>
      <w:b/>
    </w:rPr>
  </w:style>
  <w:style w:type="character" w:styleId="FollowedHyperlink">
    <w:name w:val="FollowedHyperlink"/>
    <w:uiPriority w:val="99"/>
    <w:rsid w:val="008E49D7"/>
    <w:rPr>
      <w:rFonts w:cs="Times New Roman"/>
      <w:color w:val="800080"/>
      <w:u w:val="single"/>
    </w:rPr>
  </w:style>
  <w:style w:type="paragraph" w:styleId="BodyText2">
    <w:name w:val="Body Text 2"/>
    <w:basedOn w:val="Normal"/>
    <w:link w:val="BodyText2Char"/>
    <w:uiPriority w:val="99"/>
    <w:rsid w:val="008E49D7"/>
    <w:rPr>
      <w:rFonts w:cs="Arial"/>
      <w:color w:val="663333"/>
      <w:szCs w:val="16"/>
      <w:lang w:val="it-IT"/>
    </w:rPr>
  </w:style>
  <w:style w:type="character" w:customStyle="1" w:styleId="BodyText2Char">
    <w:name w:val="Body Text 2 Char"/>
    <w:link w:val="BodyText2"/>
    <w:uiPriority w:val="99"/>
    <w:semiHidden/>
    <w:rsid w:val="00E11E10"/>
    <w:rPr>
      <w:rFonts w:ascii="Arial" w:eastAsia="SimSun" w:hAnsi="Arial"/>
      <w:sz w:val="20"/>
      <w:szCs w:val="20"/>
      <w:lang w:val="en-GB"/>
    </w:rPr>
  </w:style>
  <w:style w:type="paragraph" w:styleId="BodyText3">
    <w:name w:val="Body Text 3"/>
    <w:basedOn w:val="Normal"/>
    <w:link w:val="BodyText3Char"/>
    <w:uiPriority w:val="99"/>
    <w:rsid w:val="008E49D7"/>
    <w:rPr>
      <w:rFonts w:cs="Arial"/>
      <w:color w:val="FF0000"/>
      <w:lang w:val="en-US"/>
    </w:rPr>
  </w:style>
  <w:style w:type="character" w:customStyle="1" w:styleId="BodyText3Char">
    <w:name w:val="Body Text 3 Char"/>
    <w:link w:val="BodyText3"/>
    <w:uiPriority w:val="99"/>
    <w:semiHidden/>
    <w:rsid w:val="00E11E10"/>
    <w:rPr>
      <w:rFonts w:ascii="Arial" w:eastAsia="SimSun" w:hAnsi="Arial"/>
      <w:sz w:val="16"/>
      <w:szCs w:val="16"/>
      <w:lang w:val="en-GB"/>
    </w:rPr>
  </w:style>
  <w:style w:type="paragraph" w:styleId="BodyTextIndent">
    <w:name w:val="Body Text Indent"/>
    <w:basedOn w:val="Normal"/>
    <w:link w:val="BodyTextIndentChar2"/>
    <w:rsid w:val="00E271FE"/>
  </w:style>
  <w:style w:type="character" w:customStyle="1" w:styleId="BodyTextIndentChar">
    <w:name w:val="Body Text Indent Char"/>
    <w:locked/>
    <w:rsid w:val="00FF37FE"/>
    <w:rPr>
      <w:rFonts w:ascii="Arial" w:eastAsia="SimSun" w:hAnsi="Arial"/>
      <w:lang w:eastAsia="zh-CN"/>
    </w:rPr>
  </w:style>
  <w:style w:type="paragraph" w:styleId="BodyTextIndent2">
    <w:name w:val="Body Text Indent 2"/>
    <w:basedOn w:val="Normal"/>
    <w:link w:val="BodyTextIndent2Char"/>
    <w:uiPriority w:val="99"/>
    <w:rsid w:val="008E49D7"/>
    <w:pPr>
      <w:ind w:left="360"/>
    </w:pPr>
    <w:rPr>
      <w:rFonts w:cs="Arial"/>
      <w:lang w:val="en-US"/>
    </w:rPr>
  </w:style>
  <w:style w:type="character" w:customStyle="1" w:styleId="BodyTextIndent2Char">
    <w:name w:val="Body Text Indent 2 Char"/>
    <w:link w:val="BodyTextIndent2"/>
    <w:uiPriority w:val="99"/>
    <w:semiHidden/>
    <w:rsid w:val="00E11E10"/>
    <w:rPr>
      <w:rFonts w:ascii="Arial" w:eastAsia="SimSun" w:hAnsi="Arial"/>
      <w:sz w:val="20"/>
      <w:szCs w:val="20"/>
      <w:lang w:val="en-GB"/>
    </w:rPr>
  </w:style>
  <w:style w:type="paragraph" w:styleId="TOC5">
    <w:name w:val="toc 5"/>
    <w:basedOn w:val="Normal"/>
    <w:next w:val="Normal"/>
    <w:autoRedefine/>
    <w:uiPriority w:val="39"/>
    <w:rsid w:val="008E49D7"/>
    <w:pPr>
      <w:ind w:left="800"/>
    </w:pPr>
    <w:rPr>
      <w:rFonts w:ascii="Times New Roman" w:hAnsi="Times New Roman"/>
    </w:rPr>
  </w:style>
  <w:style w:type="paragraph" w:styleId="TOC6">
    <w:name w:val="toc 6"/>
    <w:basedOn w:val="Normal"/>
    <w:next w:val="Normal"/>
    <w:autoRedefine/>
    <w:uiPriority w:val="39"/>
    <w:rsid w:val="008E49D7"/>
    <w:pPr>
      <w:ind w:left="1000"/>
    </w:pPr>
    <w:rPr>
      <w:rFonts w:ascii="Times New Roman" w:hAnsi="Times New Roman"/>
    </w:rPr>
  </w:style>
  <w:style w:type="paragraph" w:styleId="TOC7">
    <w:name w:val="toc 7"/>
    <w:basedOn w:val="Normal"/>
    <w:next w:val="Normal"/>
    <w:autoRedefine/>
    <w:uiPriority w:val="39"/>
    <w:rsid w:val="008E49D7"/>
    <w:pPr>
      <w:ind w:left="1200"/>
    </w:pPr>
    <w:rPr>
      <w:rFonts w:ascii="Times New Roman" w:hAnsi="Times New Roman"/>
    </w:rPr>
  </w:style>
  <w:style w:type="paragraph" w:styleId="TOC8">
    <w:name w:val="toc 8"/>
    <w:basedOn w:val="Normal"/>
    <w:next w:val="Normal"/>
    <w:autoRedefine/>
    <w:uiPriority w:val="39"/>
    <w:rsid w:val="008E49D7"/>
    <w:pPr>
      <w:ind w:left="1400"/>
    </w:pPr>
    <w:rPr>
      <w:rFonts w:ascii="Times New Roman" w:hAnsi="Times New Roman"/>
    </w:rPr>
  </w:style>
  <w:style w:type="paragraph" w:styleId="TOC9">
    <w:name w:val="toc 9"/>
    <w:basedOn w:val="Normal"/>
    <w:next w:val="Normal"/>
    <w:autoRedefine/>
    <w:uiPriority w:val="39"/>
    <w:rsid w:val="008E49D7"/>
    <w:pPr>
      <w:ind w:left="1600"/>
    </w:pPr>
    <w:rPr>
      <w:rFonts w:ascii="Times New Roman" w:hAnsi="Times New Roman"/>
    </w:rPr>
  </w:style>
  <w:style w:type="paragraph" w:styleId="BodyTextIndent3">
    <w:name w:val="Body Text Indent 3"/>
    <w:basedOn w:val="Normal"/>
    <w:link w:val="BodyTextIndent3Char"/>
    <w:uiPriority w:val="99"/>
    <w:rsid w:val="008E49D7"/>
    <w:pPr>
      <w:ind w:left="360"/>
    </w:pPr>
    <w:rPr>
      <w:rFonts w:cs="Arial"/>
      <w:i/>
      <w:iCs/>
      <w:lang w:val="en-US"/>
    </w:rPr>
  </w:style>
  <w:style w:type="character" w:customStyle="1" w:styleId="BodyTextIndent3Char">
    <w:name w:val="Body Text Indent 3 Char"/>
    <w:link w:val="BodyTextIndent3"/>
    <w:uiPriority w:val="99"/>
    <w:semiHidden/>
    <w:rsid w:val="00E11E10"/>
    <w:rPr>
      <w:rFonts w:ascii="Arial" w:eastAsia="SimSun" w:hAnsi="Arial"/>
      <w:sz w:val="16"/>
      <w:szCs w:val="16"/>
      <w:lang w:val="en-GB"/>
    </w:rPr>
  </w:style>
  <w:style w:type="paragraph" w:customStyle="1" w:styleId="List1">
    <w:name w:val="List 1"/>
    <w:basedOn w:val="Normal"/>
    <w:uiPriority w:val="99"/>
    <w:rsid w:val="008E49D7"/>
    <w:pPr>
      <w:tabs>
        <w:tab w:val="num" w:pos="360"/>
      </w:tabs>
      <w:ind w:left="360" w:hanging="360"/>
    </w:pPr>
    <w:rPr>
      <w:rFonts w:ascii="Times New Roman" w:hAnsi="Times New Roman"/>
      <w:sz w:val="24"/>
      <w:szCs w:val="24"/>
    </w:rPr>
  </w:style>
  <w:style w:type="paragraph" w:styleId="ListBullet">
    <w:name w:val="List Bullet"/>
    <w:basedOn w:val="Normal"/>
    <w:rsid w:val="00E271FE"/>
    <w:pPr>
      <w:numPr>
        <w:numId w:val="2"/>
      </w:numPr>
      <w:ind w:left="0" w:firstLine="0"/>
    </w:pPr>
  </w:style>
  <w:style w:type="character" w:customStyle="1" w:styleId="contents1">
    <w:name w:val="contents1"/>
    <w:uiPriority w:val="99"/>
    <w:rsid w:val="008E49D7"/>
    <w:rPr>
      <w:rFonts w:ascii="Arial" w:hAnsi="Arial"/>
      <w:color w:val="666666"/>
      <w:sz w:val="18"/>
    </w:rPr>
  </w:style>
  <w:style w:type="paragraph" w:styleId="BlockText">
    <w:name w:val="Block Text"/>
    <w:basedOn w:val="Normal"/>
    <w:uiPriority w:val="99"/>
    <w:rsid w:val="008E49D7"/>
    <w:pPr>
      <w:spacing w:after="60"/>
      <w:ind w:right="29"/>
    </w:pPr>
    <w:rPr>
      <w:rFonts w:ascii="font311" w:hAnsi="font311"/>
    </w:rPr>
  </w:style>
  <w:style w:type="paragraph" w:customStyle="1" w:styleId="xl31">
    <w:name w:val="xl31"/>
    <w:basedOn w:val="Normal"/>
    <w:uiPriority w:val="99"/>
    <w:rsid w:val="008E49D7"/>
    <w:pPr>
      <w:spacing w:before="100" w:after="100"/>
    </w:pPr>
    <w:rPr>
      <w:rFonts w:eastAsia="Arial Unicode MS"/>
      <w:b/>
      <w:sz w:val="24"/>
      <w:lang w:eastAsia="fr-FR"/>
    </w:rPr>
  </w:style>
  <w:style w:type="paragraph" w:customStyle="1" w:styleId="BodyTextKeep">
    <w:name w:val="Body Text Keep"/>
    <w:basedOn w:val="Normal"/>
    <w:uiPriority w:val="99"/>
    <w:rsid w:val="008E49D7"/>
    <w:pPr>
      <w:keepNext/>
      <w:overflowPunct w:val="0"/>
      <w:autoSpaceDE w:val="0"/>
      <w:autoSpaceDN w:val="0"/>
      <w:adjustRightInd w:val="0"/>
      <w:textAlignment w:val="baseline"/>
    </w:pPr>
    <w:rPr>
      <w:b/>
      <w:i/>
      <w:iCs/>
      <w:szCs w:val="24"/>
    </w:rPr>
  </w:style>
  <w:style w:type="character" w:customStyle="1" w:styleId="italic1">
    <w:name w:val="italic1"/>
    <w:uiPriority w:val="99"/>
    <w:rsid w:val="008E49D7"/>
    <w:rPr>
      <w:i/>
    </w:rPr>
  </w:style>
  <w:style w:type="paragraph" w:customStyle="1" w:styleId="tabell2">
    <w:name w:val="tabell2"/>
    <w:basedOn w:val="Normal"/>
    <w:uiPriority w:val="99"/>
    <w:rsid w:val="008E49D7"/>
    <w:rPr>
      <w:sz w:val="16"/>
      <w:lang w:val="nb-NO" w:eastAsia="nb-NO"/>
    </w:rPr>
  </w:style>
  <w:style w:type="paragraph" w:customStyle="1" w:styleId="NormalIndent1">
    <w:name w:val="Normal Indent 1"/>
    <w:basedOn w:val="Normal"/>
    <w:uiPriority w:val="99"/>
    <w:rsid w:val="008E49D7"/>
    <w:rPr>
      <w:rFonts w:ascii="Times New Roman" w:hAnsi="Times New Roman"/>
    </w:rPr>
  </w:style>
  <w:style w:type="paragraph" w:customStyle="1" w:styleId="Annex0">
    <w:name w:val="Annex"/>
    <w:basedOn w:val="Heading1"/>
    <w:next w:val="Normal"/>
    <w:rsid w:val="008E49D7"/>
    <w:pPr>
      <w:numPr>
        <w:numId w:val="0"/>
      </w:numPr>
      <w:tabs>
        <w:tab w:val="num" w:pos="432"/>
      </w:tabs>
      <w:ind w:left="432" w:hanging="432"/>
    </w:pPr>
  </w:style>
  <w:style w:type="paragraph" w:customStyle="1" w:styleId="Comment">
    <w:name w:val="Comment"/>
    <w:basedOn w:val="CommentText"/>
    <w:uiPriority w:val="99"/>
    <w:rsid w:val="008E49D7"/>
    <w:pPr>
      <w:pBdr>
        <w:top w:val="single" w:sz="4" w:space="1" w:color="0000FF" w:shadow="1"/>
        <w:left w:val="single" w:sz="4" w:space="4" w:color="0000FF" w:shadow="1"/>
        <w:bottom w:val="single" w:sz="4" w:space="1" w:color="0000FF" w:shadow="1"/>
        <w:right w:val="single" w:sz="4" w:space="4" w:color="0000FF" w:shadow="1"/>
      </w:pBdr>
      <w:spacing w:before="120" w:after="120"/>
    </w:pPr>
    <w:rPr>
      <w:color w:val="0000FF"/>
    </w:rPr>
  </w:style>
  <w:style w:type="paragraph" w:customStyle="1" w:styleId="Comments">
    <w:name w:val="Comments"/>
    <w:basedOn w:val="Normal"/>
    <w:uiPriority w:val="99"/>
    <w:rsid w:val="008E49D7"/>
  </w:style>
  <w:style w:type="paragraph" w:customStyle="1" w:styleId="Com">
    <w:name w:val="Com"/>
    <w:basedOn w:val="CommentText"/>
    <w:uiPriority w:val="99"/>
    <w:rsid w:val="008E49D7"/>
  </w:style>
  <w:style w:type="paragraph" w:customStyle="1" w:styleId="term">
    <w:name w:val="term"/>
    <w:basedOn w:val="Normal"/>
    <w:uiPriority w:val="99"/>
    <w:rsid w:val="008E49D7"/>
    <w:pPr>
      <w:tabs>
        <w:tab w:val="num" w:pos="360"/>
      </w:tabs>
      <w:ind w:left="360" w:hanging="360"/>
    </w:pPr>
    <w:rPr>
      <w:rFonts w:cs="Arial"/>
      <w:b/>
      <w:bCs/>
      <w:lang w:val="en-US"/>
    </w:rPr>
  </w:style>
  <w:style w:type="paragraph" w:customStyle="1" w:styleId="definition">
    <w:name w:val="definition"/>
    <w:basedOn w:val="Normal"/>
    <w:uiPriority w:val="99"/>
    <w:rsid w:val="008E49D7"/>
    <w:rPr>
      <w:rFonts w:cs="Arial"/>
    </w:rPr>
  </w:style>
  <w:style w:type="paragraph" w:customStyle="1" w:styleId="def">
    <w:name w:val="def"/>
    <w:basedOn w:val="definition"/>
    <w:uiPriority w:val="99"/>
    <w:rsid w:val="008E49D7"/>
    <w:rPr>
      <w:iCs/>
    </w:rPr>
  </w:style>
  <w:style w:type="paragraph" w:customStyle="1" w:styleId="opsommingstreepje">
    <w:name w:val="opsomming streepje"/>
    <w:basedOn w:val="Normal"/>
    <w:uiPriority w:val="99"/>
    <w:rsid w:val="008E49D7"/>
    <w:pPr>
      <w:overflowPunct w:val="0"/>
      <w:autoSpaceDE w:val="0"/>
      <w:autoSpaceDN w:val="0"/>
      <w:adjustRightInd w:val="0"/>
      <w:spacing w:after="240" w:line="220" w:lineRule="atLeast"/>
      <w:ind w:left="284" w:hanging="284"/>
    </w:pPr>
    <w:rPr>
      <w:rFonts w:cs="Arial"/>
    </w:rPr>
  </w:style>
  <w:style w:type="paragraph" w:customStyle="1" w:styleId="opmerking">
    <w:name w:val="opmerking"/>
    <w:basedOn w:val="Normal"/>
    <w:next w:val="Normal"/>
    <w:uiPriority w:val="99"/>
    <w:rsid w:val="008E49D7"/>
    <w:pPr>
      <w:tabs>
        <w:tab w:val="left" w:pos="1418"/>
      </w:tabs>
      <w:overflowPunct w:val="0"/>
      <w:autoSpaceDE w:val="0"/>
      <w:autoSpaceDN w:val="0"/>
      <w:adjustRightInd w:val="0"/>
      <w:spacing w:after="240" w:line="220" w:lineRule="atLeast"/>
    </w:pPr>
    <w:rPr>
      <w:rFonts w:cs="Arial"/>
      <w:sz w:val="18"/>
      <w:szCs w:val="18"/>
    </w:rPr>
  </w:style>
  <w:style w:type="paragraph" w:customStyle="1" w:styleId="GlossarTerm">
    <w:name w:val="Glossar Term"/>
    <w:basedOn w:val="Normal"/>
    <w:next w:val="Normal"/>
    <w:uiPriority w:val="99"/>
    <w:rsid w:val="008E49D7"/>
    <w:pPr>
      <w:keepNext/>
      <w:suppressAutoHyphens/>
      <w:spacing w:line="230" w:lineRule="atLeast"/>
    </w:pPr>
    <w:rPr>
      <w:b/>
      <w:lang w:eastAsia="de-DE"/>
    </w:rPr>
  </w:style>
  <w:style w:type="paragraph" w:customStyle="1" w:styleId="Tabelletab">
    <w:name w:val="Tabelle.tab"/>
    <w:basedOn w:val="Normal"/>
    <w:uiPriority w:val="99"/>
    <w:rsid w:val="008E49D7"/>
    <w:pPr>
      <w:spacing w:before="40" w:after="60"/>
    </w:pPr>
    <w:rPr>
      <w:rFonts w:ascii="Times" w:hAnsi="Times"/>
      <w:lang w:val="de-DE" w:eastAsia="de-DE"/>
    </w:rPr>
  </w:style>
  <w:style w:type="character" w:customStyle="1" w:styleId="Normal1">
    <w:name w:val="Normal1"/>
    <w:uiPriority w:val="99"/>
    <w:rsid w:val="008E49D7"/>
  </w:style>
  <w:style w:type="paragraph" w:styleId="Caption">
    <w:name w:val="caption"/>
    <w:aliases w:val="Beskrivning Char2,Beskrivning Char Char1,Beskrivning Char1 Char,Beskrivning Char Char Char,Beskrivning Char1 Char Char Char,Beskrivning Char Char Char Char Char,Beskrivning Char1 Char Char Char Char Char,Beskrivning Char1"/>
    <w:basedOn w:val="Normal"/>
    <w:next w:val="Normal"/>
    <w:qFormat/>
    <w:rsid w:val="00E271FE"/>
    <w:pPr>
      <w:tabs>
        <w:tab w:val="clear" w:pos="284"/>
        <w:tab w:val="clear" w:pos="567"/>
        <w:tab w:val="clear" w:pos="851"/>
        <w:tab w:val="clear" w:pos="1134"/>
      </w:tabs>
      <w:spacing w:before="120" w:after="120"/>
    </w:pPr>
    <w:rPr>
      <w:b/>
    </w:rPr>
  </w:style>
  <w:style w:type="paragraph" w:customStyle="1" w:styleId="Numberedparagraph">
    <w:name w:val="Numbered paragraph"/>
    <w:basedOn w:val="Normal"/>
    <w:autoRedefine/>
    <w:uiPriority w:val="99"/>
    <w:rsid w:val="008E49D7"/>
    <w:pPr>
      <w:tabs>
        <w:tab w:val="num" w:pos="360"/>
      </w:tabs>
      <w:autoSpaceDE w:val="0"/>
      <w:autoSpaceDN w:val="0"/>
      <w:spacing w:before="40" w:after="80"/>
      <w:ind w:left="360" w:hanging="360"/>
    </w:pPr>
    <w:rPr>
      <w:rFonts w:eastAsia="MS Mincho"/>
      <w:sz w:val="19"/>
      <w:lang w:eastAsia="ja-JP"/>
    </w:rPr>
  </w:style>
  <w:style w:type="paragraph" w:styleId="Title">
    <w:name w:val="Title"/>
    <w:basedOn w:val="Normal"/>
    <w:link w:val="TitleChar"/>
    <w:uiPriority w:val="99"/>
    <w:qFormat/>
    <w:rsid w:val="008E49D7"/>
    <w:pPr>
      <w:jc w:val="center"/>
    </w:pPr>
    <w:rPr>
      <w:rFonts w:ascii="Times New Roman" w:hAnsi="Times New Roman"/>
      <w:b/>
      <w:sz w:val="32"/>
      <w:lang w:val="fr-FR" w:eastAsia="fr-FR"/>
    </w:rPr>
  </w:style>
  <w:style w:type="character" w:customStyle="1" w:styleId="TitleChar">
    <w:name w:val="Title Char"/>
    <w:link w:val="Title"/>
    <w:uiPriority w:val="10"/>
    <w:rsid w:val="00E11E10"/>
    <w:rPr>
      <w:rFonts w:ascii="Cambria" w:eastAsia="Times New Roman" w:hAnsi="Cambria" w:cs="Times New Roman"/>
      <w:b/>
      <w:bCs/>
      <w:kern w:val="28"/>
      <w:sz w:val="32"/>
      <w:szCs w:val="32"/>
      <w:lang w:val="en-GB"/>
    </w:rPr>
  </w:style>
  <w:style w:type="character" w:customStyle="1" w:styleId="bold1">
    <w:name w:val="bold1"/>
    <w:uiPriority w:val="99"/>
    <w:rsid w:val="008E49D7"/>
    <w:rPr>
      <w:b/>
    </w:rPr>
  </w:style>
  <w:style w:type="paragraph" w:customStyle="1" w:styleId="TableCellHeader">
    <w:name w:val="TableCell (Header)"/>
    <w:basedOn w:val="Normal"/>
    <w:rsid w:val="008E49D7"/>
    <w:pPr>
      <w:keepNext/>
      <w:keepLines/>
      <w:spacing w:before="40" w:after="80"/>
      <w:jc w:val="center"/>
    </w:pPr>
    <w:rPr>
      <w:rFonts w:ascii="Book Antiqua" w:hAnsi="Book Antiqua"/>
      <w:b/>
      <w:sz w:val="24"/>
      <w:lang w:val="en-US" w:eastAsia="de-DE"/>
    </w:rPr>
  </w:style>
  <w:style w:type="paragraph" w:customStyle="1" w:styleId="TableCellLeft">
    <w:name w:val="TableCell (Left)"/>
    <w:basedOn w:val="Normal"/>
    <w:rsid w:val="008E49D7"/>
    <w:pPr>
      <w:spacing w:before="40" w:after="80"/>
    </w:pPr>
    <w:rPr>
      <w:rFonts w:ascii="Book Antiqua" w:hAnsi="Book Antiqua"/>
      <w:sz w:val="24"/>
      <w:lang w:val="en-US" w:eastAsia="de-DE"/>
    </w:rPr>
  </w:style>
  <w:style w:type="paragraph" w:customStyle="1" w:styleId="Normalafter">
    <w:name w:val="Normal after"/>
    <w:basedOn w:val="Normal"/>
    <w:rsid w:val="008E49D7"/>
    <w:pPr>
      <w:spacing w:before="120" w:after="120"/>
    </w:pPr>
    <w:rPr>
      <w:rFonts w:ascii="Book Antiqua" w:hAnsi="Book Antiqua"/>
      <w:color w:val="000000"/>
      <w:lang w:val="en-US" w:eastAsia="de-DE"/>
    </w:rPr>
  </w:style>
  <w:style w:type="paragraph" w:customStyle="1" w:styleId="TableBullet">
    <w:name w:val="Table Bullet"/>
    <w:basedOn w:val="Normal"/>
    <w:rsid w:val="008E49D7"/>
    <w:pPr>
      <w:tabs>
        <w:tab w:val="num" w:pos="360"/>
      </w:tabs>
      <w:spacing w:after="120"/>
      <w:ind w:left="284" w:hanging="284"/>
    </w:pPr>
    <w:rPr>
      <w:rFonts w:ascii="Book Antiqua" w:hAnsi="Book Antiqua"/>
      <w:color w:val="000000"/>
      <w:lang w:val="en-US" w:eastAsia="de-DE"/>
    </w:rPr>
  </w:style>
  <w:style w:type="paragraph" w:styleId="BodyText">
    <w:name w:val="Body Text"/>
    <w:aliases w:val="b,LHP,BT Char,Body Text Char,b Char,LHP Char Char,LHP Char Char Char Char Char Char,BT Char Char Char,BT Char Char Char Char Char Char"/>
    <w:basedOn w:val="Normal"/>
    <w:link w:val="BodyTextChar1"/>
    <w:rsid w:val="008E49D7"/>
    <w:pPr>
      <w:autoSpaceDE w:val="0"/>
      <w:autoSpaceDN w:val="0"/>
      <w:adjustRightInd w:val="0"/>
    </w:pPr>
    <w:rPr>
      <w:i/>
      <w:iCs/>
      <w:color w:val="0000FF"/>
    </w:rPr>
  </w:style>
  <w:style w:type="character" w:customStyle="1" w:styleId="BodyTextChar1">
    <w:name w:val="Body Text Char1"/>
    <w:aliases w:val="b Char1,LHP Char,BT Char Char,Body Text Char Char,b Char Char,LHP Char Char Char,LHP Char Char Char Char Char Char Char,BT Char Char Char Char,BT Char Char Char Char Char Char Char"/>
    <w:link w:val="BodyText"/>
    <w:uiPriority w:val="99"/>
    <w:locked/>
    <w:rsid w:val="00942D63"/>
    <w:rPr>
      <w:rFonts w:ascii="Arial" w:eastAsia="SimSun" w:hAnsi="Arial"/>
      <w:i/>
      <w:color w:val="0000FF"/>
      <w:lang w:val="en-GB" w:eastAsia="zh-CN"/>
    </w:rPr>
  </w:style>
  <w:style w:type="paragraph" w:customStyle="1" w:styleId="RapportOpsomming">
    <w:name w:val="RapportOpsomming"/>
    <w:basedOn w:val="Normal"/>
    <w:uiPriority w:val="99"/>
    <w:rsid w:val="008E49D7"/>
    <w:pPr>
      <w:tabs>
        <w:tab w:val="num" w:pos="360"/>
      </w:tabs>
      <w:spacing w:line="260" w:lineRule="atLeast"/>
      <w:ind w:left="340" w:hanging="340"/>
    </w:pPr>
    <w:rPr>
      <w:rFonts w:ascii="V&amp;W Syntax (Adobe)" w:hAnsi="V&amp;W Syntax (Adobe)"/>
      <w:spacing w:val="4"/>
      <w:lang w:val="nl-NL" w:eastAsia="nl-NL"/>
    </w:rPr>
  </w:style>
  <w:style w:type="paragraph" w:customStyle="1" w:styleId="bodytext20">
    <w:name w:val="bodytext2"/>
    <w:basedOn w:val="Normal"/>
    <w:uiPriority w:val="99"/>
    <w:rsid w:val="008E49D7"/>
    <w:pPr>
      <w:spacing w:before="100" w:beforeAutospacing="1" w:after="100" w:afterAutospacing="1"/>
    </w:pPr>
    <w:rPr>
      <w:rFonts w:ascii="Arial Unicode MS" w:eastAsia="Arial Unicode MS" w:hAnsi="Arial Unicode MS" w:cs="Arial Unicode MS"/>
      <w:sz w:val="24"/>
      <w:szCs w:val="24"/>
      <w:lang w:val="de-DE" w:eastAsia="de-DE"/>
    </w:rPr>
  </w:style>
  <w:style w:type="paragraph" w:customStyle="1" w:styleId="Recommendation">
    <w:name w:val="Recommendation"/>
    <w:basedOn w:val="Normal"/>
    <w:next w:val="Normal"/>
    <w:link w:val="RecommendationChar"/>
    <w:qFormat/>
    <w:rsid w:val="00E271FE"/>
    <w:pPr>
      <w:keepNext/>
      <w:numPr>
        <w:numId w:val="18"/>
      </w:numPr>
      <w:pBdr>
        <w:top w:val="dotted" w:sz="18" w:space="1" w:color="808080"/>
        <w:left w:val="dotted" w:sz="18" w:space="4" w:color="808080"/>
        <w:bottom w:val="dotted" w:sz="18" w:space="1" w:color="808080"/>
        <w:right w:val="dotted" w:sz="18" w:space="4" w:color="808080"/>
      </w:pBdr>
      <w:tabs>
        <w:tab w:val="clear" w:pos="284"/>
        <w:tab w:val="clear" w:pos="567"/>
        <w:tab w:val="clear" w:pos="851"/>
        <w:tab w:val="clear" w:pos="1134"/>
        <w:tab w:val="left" w:pos="2268"/>
      </w:tabs>
      <w:ind w:right="113"/>
    </w:pPr>
    <w:rPr>
      <w:rFonts w:eastAsia="Times New Roman"/>
      <w:lang w:val="en-US" w:eastAsia="it-IT"/>
    </w:rPr>
  </w:style>
  <w:style w:type="character" w:customStyle="1" w:styleId="RecommendationChar">
    <w:name w:val="Recommendation Char"/>
    <w:link w:val="Recommendation"/>
    <w:locked/>
    <w:rsid w:val="00E271FE"/>
    <w:rPr>
      <w:rFonts w:ascii="Arial" w:hAnsi="Arial"/>
      <w:lang w:eastAsia="it-IT"/>
    </w:rPr>
  </w:style>
  <w:style w:type="paragraph" w:customStyle="1" w:styleId="tablenormal0">
    <w:name w:val="table normal"/>
    <w:basedOn w:val="Normal"/>
    <w:uiPriority w:val="99"/>
    <w:rsid w:val="008E49D7"/>
    <w:rPr>
      <w:rFonts w:ascii="Univers" w:hAnsi="Univers"/>
      <w:sz w:val="24"/>
      <w:szCs w:val="24"/>
      <w:lang w:val="fr-FR" w:eastAsia="fr-FR"/>
    </w:rPr>
  </w:style>
  <w:style w:type="paragraph" w:customStyle="1" w:styleId="ERMTGHeading">
    <w:name w:val="ERM TG Heading"/>
    <w:basedOn w:val="ERMTGText"/>
    <w:next w:val="ERMTGSubheading"/>
    <w:uiPriority w:val="99"/>
    <w:rsid w:val="008E49D7"/>
    <w:pPr>
      <w:keepNext/>
      <w:keepLines/>
      <w:tabs>
        <w:tab w:val="clear" w:pos="720"/>
        <w:tab w:val="num" w:pos="1428"/>
      </w:tabs>
      <w:spacing w:after="320"/>
      <w:ind w:left="1428" w:hanging="720"/>
      <w:outlineLvl w:val="0"/>
    </w:pPr>
    <w:rPr>
      <w:b/>
      <w:sz w:val="36"/>
    </w:rPr>
  </w:style>
  <w:style w:type="paragraph" w:customStyle="1" w:styleId="ERMTGText">
    <w:name w:val="ERM TG Text"/>
    <w:basedOn w:val="Normal"/>
    <w:uiPriority w:val="99"/>
    <w:rsid w:val="008E49D7"/>
    <w:pPr>
      <w:tabs>
        <w:tab w:val="left" w:pos="720"/>
      </w:tabs>
      <w:spacing w:before="120" w:after="120"/>
    </w:pPr>
    <w:rPr>
      <w:rFonts w:cs="Arial"/>
      <w:bCs/>
      <w:lang w:eastAsia="de-DE"/>
    </w:rPr>
  </w:style>
  <w:style w:type="paragraph" w:customStyle="1" w:styleId="ERMTGSubheading">
    <w:name w:val="ERM TG Subheading"/>
    <w:basedOn w:val="ERMTGHeading"/>
    <w:next w:val="ERMTGText"/>
    <w:uiPriority w:val="99"/>
    <w:rsid w:val="008E49D7"/>
    <w:pPr>
      <w:tabs>
        <w:tab w:val="clear" w:pos="284"/>
        <w:tab w:val="clear" w:pos="1428"/>
        <w:tab w:val="num" w:pos="306"/>
      </w:tabs>
      <w:spacing w:before="360" w:after="240"/>
      <w:ind w:left="288" w:hanging="288"/>
      <w:outlineLvl w:val="1"/>
    </w:pPr>
    <w:rPr>
      <w:sz w:val="32"/>
    </w:rPr>
  </w:style>
  <w:style w:type="character" w:customStyle="1" w:styleId="ERMTGTextChar">
    <w:name w:val="ERM TG Text Char"/>
    <w:uiPriority w:val="99"/>
    <w:rsid w:val="008E49D7"/>
    <w:rPr>
      <w:rFonts w:ascii="Arial" w:hAnsi="Arial"/>
      <w:sz w:val="22"/>
      <w:lang w:val="en-GB" w:eastAsia="de-DE"/>
    </w:rPr>
  </w:style>
  <w:style w:type="paragraph" w:customStyle="1" w:styleId="ERMTGTextbold">
    <w:name w:val="ERM TG Textbold"/>
    <w:basedOn w:val="ERMTGText"/>
    <w:next w:val="ERMTGText"/>
    <w:uiPriority w:val="99"/>
    <w:rsid w:val="008E49D7"/>
    <w:pPr>
      <w:spacing w:before="240"/>
    </w:pPr>
    <w:rPr>
      <w:b/>
      <w:bCs w:val="0"/>
      <w:sz w:val="24"/>
      <w:lang w:val="fr-FR"/>
    </w:rPr>
  </w:style>
  <w:style w:type="paragraph" w:customStyle="1" w:styleId="Default">
    <w:name w:val="Default"/>
    <w:rsid w:val="008E49D7"/>
    <w:pPr>
      <w:autoSpaceDE w:val="0"/>
      <w:autoSpaceDN w:val="0"/>
      <w:adjustRightInd w:val="0"/>
    </w:pPr>
    <w:rPr>
      <w:rFonts w:ascii="Arial" w:hAnsi="Arial" w:cs="Arial"/>
      <w:color w:val="000000"/>
      <w:sz w:val="24"/>
      <w:szCs w:val="24"/>
      <w:lang w:val="fr-FR" w:eastAsia="fr-FR"/>
    </w:rPr>
  </w:style>
  <w:style w:type="paragraph" w:customStyle="1" w:styleId="Requirement">
    <w:name w:val="Requirement"/>
    <w:basedOn w:val="Normal"/>
    <w:rsid w:val="00E271FE"/>
    <w:pPr>
      <w:keepNext/>
      <w:numPr>
        <w:numId w:val="19"/>
      </w:numPr>
      <w:pBdr>
        <w:top w:val="thinThickLargeGap" w:sz="8" w:space="1" w:color="auto" w:shadow="1"/>
        <w:left w:val="thinThickLargeGap" w:sz="8" w:space="4" w:color="auto" w:shadow="1"/>
        <w:bottom w:val="thinThickLargeGap" w:sz="8" w:space="1" w:color="auto" w:shadow="1"/>
        <w:right w:val="thinThickLargeGap" w:sz="8" w:space="4" w:color="auto" w:shadow="1"/>
      </w:pBdr>
      <w:tabs>
        <w:tab w:val="clear" w:pos="284"/>
        <w:tab w:val="clear" w:pos="567"/>
        <w:tab w:val="clear" w:pos="851"/>
        <w:tab w:val="clear" w:pos="1134"/>
        <w:tab w:val="left" w:pos="2041"/>
      </w:tabs>
      <w:ind w:right="113"/>
    </w:pPr>
    <w:rPr>
      <w:rFonts w:eastAsia="Times New Roman"/>
      <w:lang w:val="en-US" w:eastAsia="it-IT"/>
    </w:rPr>
  </w:style>
  <w:style w:type="character" w:customStyle="1" w:styleId="RequirementChar1">
    <w:name w:val="Requirement Char1"/>
    <w:rsid w:val="001E769C"/>
    <w:rPr>
      <w:rFonts w:ascii="Arial" w:hAnsi="Arial"/>
      <w:lang w:val="en-US" w:eastAsia="it-IT"/>
    </w:rPr>
  </w:style>
  <w:style w:type="paragraph" w:customStyle="1" w:styleId="GlossarenglText">
    <w:name w:val="Glossar englText"/>
    <w:basedOn w:val="Normal"/>
    <w:next w:val="Normal"/>
    <w:uiPriority w:val="99"/>
    <w:rsid w:val="008E49D7"/>
    <w:pPr>
      <w:spacing w:before="120" w:line="230" w:lineRule="atLeast"/>
    </w:pPr>
    <w:rPr>
      <w:lang w:eastAsia="de-DE"/>
    </w:rPr>
  </w:style>
  <w:style w:type="paragraph" w:customStyle="1" w:styleId="Tabelleberschrifttab">
    <w:name w:val="Tabelle Überschrift.tabü"/>
    <w:basedOn w:val="Normal"/>
    <w:next w:val="Normal"/>
    <w:uiPriority w:val="99"/>
    <w:rsid w:val="008E49D7"/>
    <w:pPr>
      <w:spacing w:before="40" w:after="60"/>
    </w:pPr>
    <w:rPr>
      <w:rFonts w:ascii="Times" w:hAnsi="Times"/>
      <w:b/>
      <w:sz w:val="24"/>
      <w:lang w:val="de-DE" w:eastAsia="de-DE"/>
    </w:rPr>
  </w:style>
  <w:style w:type="paragraph" w:customStyle="1" w:styleId="Tabelleberschriftzentrierttabz">
    <w:name w:val="Tabelle Überschrift zentriert.tabüz"/>
    <w:basedOn w:val="Normal"/>
    <w:next w:val="Normal"/>
    <w:rsid w:val="008E49D7"/>
    <w:pPr>
      <w:spacing w:before="40" w:after="60"/>
      <w:jc w:val="center"/>
    </w:pPr>
    <w:rPr>
      <w:rFonts w:ascii="Times" w:hAnsi="Times"/>
      <w:b/>
      <w:sz w:val="24"/>
      <w:lang w:val="de-DE" w:eastAsia="de-DE"/>
    </w:rPr>
  </w:style>
  <w:style w:type="paragraph" w:styleId="DocumentMap">
    <w:name w:val="Document Map"/>
    <w:basedOn w:val="Normal"/>
    <w:link w:val="DocumentMapChar"/>
    <w:semiHidden/>
    <w:rsid w:val="008E49D7"/>
    <w:pPr>
      <w:shd w:val="clear" w:color="auto" w:fill="000080"/>
    </w:pPr>
    <w:rPr>
      <w:rFonts w:ascii="Tahoma" w:hAnsi="Tahoma"/>
      <w:sz w:val="24"/>
      <w:szCs w:val="24"/>
      <w:lang w:eastAsia="de-DE"/>
    </w:rPr>
  </w:style>
  <w:style w:type="character" w:customStyle="1" w:styleId="DocumentMapChar">
    <w:name w:val="Document Map Char"/>
    <w:link w:val="DocumentMap"/>
    <w:uiPriority w:val="99"/>
    <w:locked/>
    <w:rsid w:val="00942D63"/>
    <w:rPr>
      <w:rFonts w:ascii="Tahoma" w:eastAsia="SimSun" w:hAnsi="Tahoma"/>
      <w:sz w:val="24"/>
      <w:lang w:val="en-GB" w:eastAsia="de-DE"/>
    </w:rPr>
  </w:style>
  <w:style w:type="character" w:customStyle="1" w:styleId="FormatmallTimesNewRoman">
    <w:name w:val="Formatmall Times New Roman"/>
    <w:rsid w:val="008E49D7"/>
    <w:rPr>
      <w:rFonts w:ascii="Arial" w:hAnsi="Arial"/>
      <w:sz w:val="24"/>
    </w:rPr>
  </w:style>
  <w:style w:type="paragraph" w:customStyle="1" w:styleId="Textedebulles">
    <w:name w:val="Texte de bulles"/>
    <w:basedOn w:val="Normal"/>
    <w:semiHidden/>
    <w:rsid w:val="008E49D7"/>
    <w:rPr>
      <w:rFonts w:ascii="Tahoma" w:hAnsi="Tahoma" w:cs="Tahoma"/>
      <w:sz w:val="16"/>
      <w:szCs w:val="16"/>
      <w:lang w:eastAsia="de-DE"/>
    </w:rPr>
  </w:style>
  <w:style w:type="paragraph" w:customStyle="1" w:styleId="lptextCharCharCharCharCharCharCharCharCharCharCharCharCharCharCharCharCharCharCharCharCharCharCharChar">
    <w:name w:val="löptext Char Char Char Char Char Char Char Char Char Char Char Char Char Char Char Char Char Char Char Char Char Char Char Char"/>
    <w:basedOn w:val="Normal"/>
    <w:rsid w:val="008E49D7"/>
    <w:pPr>
      <w:tabs>
        <w:tab w:val="left" w:pos="1304"/>
        <w:tab w:val="left" w:pos="2608"/>
        <w:tab w:val="left" w:pos="3912"/>
        <w:tab w:val="left" w:pos="5216"/>
        <w:tab w:val="left" w:pos="6521"/>
        <w:tab w:val="left" w:pos="7825"/>
        <w:tab w:val="left" w:pos="9129"/>
      </w:tabs>
    </w:pPr>
    <w:rPr>
      <w:rFonts w:ascii="Times New Roman" w:hAnsi="Times New Roman"/>
      <w:lang w:val="sv-SE" w:eastAsia="sv-SE"/>
    </w:rPr>
  </w:style>
  <w:style w:type="paragraph" w:customStyle="1" w:styleId="a2">
    <w:name w:val="a2"/>
    <w:basedOn w:val="Heading2"/>
    <w:next w:val="Normal"/>
    <w:link w:val="a2Char"/>
    <w:rsid w:val="00E271FE"/>
    <w:pPr>
      <w:numPr>
        <w:numId w:val="15"/>
      </w:numPr>
      <w:suppressAutoHyphens/>
      <w:spacing w:after="60"/>
      <w:ind w:left="0" w:firstLine="0"/>
      <w:jc w:val="left"/>
    </w:pPr>
    <w:rPr>
      <w:rFonts w:eastAsia="MS Mincho"/>
      <w:szCs w:val="20"/>
      <w:lang w:eastAsia="ja-JP"/>
    </w:rPr>
  </w:style>
  <w:style w:type="paragraph" w:customStyle="1" w:styleId="a3">
    <w:name w:val="a3"/>
    <w:basedOn w:val="Heading3"/>
    <w:next w:val="Normal"/>
    <w:link w:val="a3Char"/>
    <w:rsid w:val="00E271FE"/>
    <w:pPr>
      <w:numPr>
        <w:numId w:val="15"/>
      </w:numPr>
      <w:tabs>
        <w:tab w:val="left" w:pos="851"/>
        <w:tab w:val="num" w:pos="2160"/>
      </w:tabs>
      <w:suppressAutoHyphens/>
      <w:spacing w:after="60"/>
      <w:ind w:left="0" w:firstLine="0"/>
    </w:pPr>
    <w:rPr>
      <w:rFonts w:eastAsia="MS Mincho"/>
      <w:lang w:eastAsia="ja-JP"/>
    </w:rPr>
  </w:style>
  <w:style w:type="paragraph" w:customStyle="1" w:styleId="a4">
    <w:name w:val="a4"/>
    <w:basedOn w:val="Heading4"/>
    <w:next w:val="Normal"/>
    <w:uiPriority w:val="99"/>
    <w:rsid w:val="00B96329"/>
    <w:pPr>
      <w:numPr>
        <w:ilvl w:val="0"/>
        <w:numId w:val="0"/>
      </w:numPr>
      <w:tabs>
        <w:tab w:val="left" w:pos="880"/>
        <w:tab w:val="num" w:pos="1080"/>
      </w:tabs>
      <w:suppressAutoHyphens/>
    </w:pPr>
    <w:rPr>
      <w:rFonts w:eastAsia="MS Mincho"/>
      <w:b w:val="0"/>
      <w:lang w:eastAsia="ja-JP"/>
    </w:rPr>
  </w:style>
  <w:style w:type="paragraph" w:customStyle="1" w:styleId="a5">
    <w:name w:val="a5"/>
    <w:basedOn w:val="Heading5"/>
    <w:next w:val="Normal"/>
    <w:uiPriority w:val="99"/>
    <w:rsid w:val="00CD32F5"/>
    <w:pPr>
      <w:numPr>
        <w:ilvl w:val="0"/>
        <w:numId w:val="0"/>
      </w:numPr>
      <w:tabs>
        <w:tab w:val="clear" w:pos="1134"/>
        <w:tab w:val="num" w:pos="1080"/>
        <w:tab w:val="left" w:pos="1140"/>
        <w:tab w:val="left" w:pos="1360"/>
      </w:tabs>
      <w:suppressAutoHyphens/>
      <w:spacing w:after="60"/>
    </w:pPr>
    <w:rPr>
      <w:rFonts w:eastAsia="MS Mincho"/>
      <w:i w:val="0"/>
      <w:iCs/>
      <w:lang w:eastAsia="ja-JP"/>
    </w:rPr>
  </w:style>
  <w:style w:type="paragraph" w:customStyle="1" w:styleId="a6">
    <w:name w:val="a6"/>
    <w:basedOn w:val="Heading6"/>
    <w:next w:val="Normal"/>
    <w:uiPriority w:val="99"/>
    <w:rsid w:val="00CD32F5"/>
    <w:pPr>
      <w:tabs>
        <w:tab w:val="clear" w:pos="1152"/>
        <w:tab w:val="left" w:pos="1140"/>
        <w:tab w:val="left" w:pos="1360"/>
        <w:tab w:val="num" w:pos="1440"/>
      </w:tabs>
      <w:suppressAutoHyphens/>
      <w:spacing w:after="60"/>
      <w:ind w:left="0" w:firstLine="0"/>
    </w:pPr>
    <w:rPr>
      <w:rFonts w:eastAsia="MS Mincho"/>
      <w:bCs w:val="0"/>
      <w:i w:val="0"/>
      <w:lang w:eastAsia="ja-JP"/>
    </w:rPr>
  </w:style>
  <w:style w:type="paragraph" w:customStyle="1" w:styleId="ANNEX">
    <w:name w:val="ANNEX"/>
    <w:basedOn w:val="Normal"/>
    <w:next w:val="Normal"/>
    <w:link w:val="ANNEXCharChar"/>
    <w:rsid w:val="00E271FE"/>
    <w:pPr>
      <w:keepNext/>
      <w:pageBreakBefore/>
      <w:numPr>
        <w:numId w:val="15"/>
      </w:numPr>
      <w:tabs>
        <w:tab w:val="clear" w:pos="284"/>
        <w:tab w:val="clear" w:pos="567"/>
        <w:tab w:val="clear" w:pos="851"/>
        <w:tab w:val="clear" w:pos="1134"/>
      </w:tabs>
      <w:spacing w:after="760" w:line="310" w:lineRule="exact"/>
      <w:jc w:val="center"/>
      <w:outlineLvl w:val="0"/>
    </w:pPr>
    <w:rPr>
      <w:rFonts w:eastAsia="MS Mincho"/>
      <w:b/>
      <w:sz w:val="28"/>
      <w:lang w:eastAsia="ja-JP"/>
    </w:rPr>
  </w:style>
  <w:style w:type="character" w:customStyle="1" w:styleId="ANNEXCharChar">
    <w:name w:val="ANNEX Char Char"/>
    <w:link w:val="ANNEX"/>
    <w:locked/>
    <w:rsid w:val="00E271FE"/>
    <w:rPr>
      <w:rFonts w:ascii="Arial" w:eastAsia="MS Mincho" w:hAnsi="Arial"/>
      <w:b/>
      <w:sz w:val="28"/>
      <w:lang w:val="en-GB" w:eastAsia="ja-JP"/>
    </w:rPr>
  </w:style>
  <w:style w:type="character" w:customStyle="1" w:styleId="NormativeReference">
    <w:name w:val="Normative Reference"/>
    <w:uiPriority w:val="99"/>
    <w:rsid w:val="008E49D7"/>
    <w:rPr>
      <w:b/>
    </w:rPr>
  </w:style>
  <w:style w:type="paragraph" w:styleId="PlainText">
    <w:name w:val="Plain Text"/>
    <w:basedOn w:val="Normal"/>
    <w:link w:val="PlainTextChar"/>
    <w:uiPriority w:val="99"/>
    <w:rsid w:val="008E49D7"/>
    <w:rPr>
      <w:rFonts w:ascii="Courier New" w:hAnsi="Courier New" w:cs="Courier New"/>
      <w:lang w:val="de-DE" w:eastAsia="de-DE"/>
    </w:rPr>
  </w:style>
  <w:style w:type="character" w:customStyle="1" w:styleId="PlainTextChar">
    <w:name w:val="Plain Text Char"/>
    <w:link w:val="PlainText"/>
    <w:uiPriority w:val="99"/>
    <w:locked/>
    <w:rsid w:val="00FF37FE"/>
    <w:rPr>
      <w:rFonts w:ascii="Courier New" w:eastAsia="SimSun" w:hAnsi="Courier New" w:cs="Courier New"/>
      <w:lang w:val="de-DE" w:eastAsia="de-DE" w:bidi="ar-SA"/>
    </w:rPr>
  </w:style>
  <w:style w:type="paragraph" w:styleId="ListNumber">
    <w:name w:val="List Number"/>
    <w:aliases w:val="List Number Char"/>
    <w:basedOn w:val="Normal"/>
    <w:uiPriority w:val="99"/>
    <w:rsid w:val="008E49D7"/>
    <w:pPr>
      <w:tabs>
        <w:tab w:val="num" w:pos="360"/>
      </w:tabs>
      <w:spacing w:after="240" w:line="230" w:lineRule="atLeast"/>
      <w:ind w:left="360" w:hanging="360"/>
    </w:pPr>
    <w:rPr>
      <w:rFonts w:eastAsia="MS Mincho"/>
      <w:lang w:eastAsia="ja-JP"/>
    </w:rPr>
  </w:style>
  <w:style w:type="paragraph" w:styleId="ListNumber2">
    <w:name w:val="List Number 2"/>
    <w:basedOn w:val="Normal"/>
    <w:uiPriority w:val="99"/>
    <w:rsid w:val="008E49D7"/>
    <w:pPr>
      <w:tabs>
        <w:tab w:val="left" w:pos="800"/>
        <w:tab w:val="num" w:pos="1080"/>
      </w:tabs>
      <w:spacing w:after="240" w:line="230" w:lineRule="atLeast"/>
      <w:ind w:left="800" w:hanging="400"/>
    </w:pPr>
    <w:rPr>
      <w:rFonts w:eastAsia="MS Mincho"/>
      <w:lang w:eastAsia="ja-JP"/>
    </w:rPr>
  </w:style>
  <w:style w:type="paragraph" w:styleId="ListNumber3">
    <w:name w:val="List Number 3"/>
    <w:basedOn w:val="Normal"/>
    <w:uiPriority w:val="99"/>
    <w:rsid w:val="008E49D7"/>
    <w:pPr>
      <w:tabs>
        <w:tab w:val="left" w:pos="1200"/>
        <w:tab w:val="num" w:pos="1800"/>
      </w:tabs>
      <w:spacing w:after="240" w:line="230" w:lineRule="atLeast"/>
      <w:ind w:left="1200" w:hanging="400"/>
    </w:pPr>
    <w:rPr>
      <w:rFonts w:eastAsia="MS Mincho"/>
      <w:lang w:eastAsia="ja-JP"/>
    </w:rPr>
  </w:style>
  <w:style w:type="paragraph" w:styleId="ListNumber4">
    <w:name w:val="List Number 4"/>
    <w:basedOn w:val="Normal"/>
    <w:uiPriority w:val="99"/>
    <w:rsid w:val="008E49D7"/>
    <w:pPr>
      <w:tabs>
        <w:tab w:val="left" w:pos="1600"/>
        <w:tab w:val="num" w:pos="2520"/>
      </w:tabs>
      <w:spacing w:after="240" w:line="230" w:lineRule="atLeast"/>
      <w:ind w:left="1600" w:hanging="400"/>
    </w:pPr>
    <w:rPr>
      <w:rFonts w:eastAsia="MS Mincho"/>
      <w:lang w:eastAsia="ja-JP"/>
    </w:rPr>
  </w:style>
  <w:style w:type="paragraph" w:customStyle="1" w:styleId="zzLn5">
    <w:name w:val="zzLn5"/>
    <w:basedOn w:val="Normal"/>
    <w:next w:val="Normal"/>
    <w:uiPriority w:val="99"/>
    <w:rsid w:val="008E49D7"/>
    <w:pPr>
      <w:spacing w:after="240" w:line="230" w:lineRule="atLeast"/>
    </w:pPr>
    <w:rPr>
      <w:rFonts w:eastAsia="MS Mincho"/>
      <w:lang w:eastAsia="ja-JP"/>
    </w:rPr>
  </w:style>
  <w:style w:type="paragraph" w:customStyle="1" w:styleId="zzLn6">
    <w:name w:val="zzLn6"/>
    <w:basedOn w:val="Normal"/>
    <w:next w:val="Normal"/>
    <w:uiPriority w:val="99"/>
    <w:rsid w:val="008E49D7"/>
    <w:pPr>
      <w:tabs>
        <w:tab w:val="num" w:pos="3960"/>
      </w:tabs>
      <w:spacing w:after="240" w:line="230" w:lineRule="atLeast"/>
    </w:pPr>
    <w:rPr>
      <w:rFonts w:eastAsia="MS Mincho"/>
      <w:lang w:eastAsia="ja-JP"/>
    </w:rPr>
  </w:style>
  <w:style w:type="character" w:customStyle="1" w:styleId="Rubrik1Char">
    <w:name w:val="Rubrik 1 Char"/>
    <w:uiPriority w:val="99"/>
    <w:rsid w:val="008E49D7"/>
    <w:rPr>
      <w:rFonts w:ascii="Arial" w:hAnsi="Arial"/>
      <w:b/>
      <w:kern w:val="32"/>
      <w:sz w:val="32"/>
      <w:lang w:val="sv-SE" w:eastAsia="sv-SE"/>
    </w:rPr>
  </w:style>
  <w:style w:type="paragraph" w:customStyle="1" w:styleId="BalloonText1">
    <w:name w:val="Balloon Text1"/>
    <w:basedOn w:val="Normal"/>
    <w:uiPriority w:val="99"/>
    <w:semiHidden/>
    <w:rsid w:val="008E49D7"/>
    <w:rPr>
      <w:rFonts w:ascii="Tahoma" w:hAnsi="Tahoma" w:cs="Tahoma"/>
      <w:sz w:val="16"/>
      <w:szCs w:val="16"/>
    </w:rPr>
  </w:style>
  <w:style w:type="paragraph" w:customStyle="1" w:styleId="CommentSubject1">
    <w:name w:val="Comment Subject1"/>
    <w:basedOn w:val="CommentText"/>
    <w:next w:val="CommentText"/>
    <w:uiPriority w:val="99"/>
    <w:semiHidden/>
    <w:rsid w:val="008E49D7"/>
    <w:rPr>
      <w:b/>
      <w:bCs/>
    </w:rPr>
  </w:style>
  <w:style w:type="paragraph" w:customStyle="1" w:styleId="Tabletitle">
    <w:name w:val="Table title"/>
    <w:basedOn w:val="Normal"/>
    <w:next w:val="Normal"/>
    <w:uiPriority w:val="99"/>
    <w:rsid w:val="008E49D7"/>
    <w:pPr>
      <w:keepNext/>
      <w:suppressAutoHyphens/>
      <w:spacing w:before="120" w:after="120" w:line="230" w:lineRule="exact"/>
      <w:jc w:val="center"/>
    </w:pPr>
    <w:rPr>
      <w:rFonts w:eastAsia="MS Mincho"/>
      <w:b/>
      <w:lang w:eastAsia="ja-JP"/>
    </w:rPr>
  </w:style>
  <w:style w:type="paragraph" w:customStyle="1" w:styleId="Ballontekst">
    <w:name w:val="Ballontekst"/>
    <w:basedOn w:val="Normal"/>
    <w:uiPriority w:val="99"/>
    <w:semiHidden/>
    <w:rsid w:val="008E49D7"/>
    <w:rPr>
      <w:rFonts w:ascii="Tahoma" w:hAnsi="Tahoma" w:cs="Tahoma"/>
      <w:sz w:val="16"/>
      <w:szCs w:val="16"/>
    </w:rPr>
  </w:style>
  <w:style w:type="character" w:customStyle="1" w:styleId="highlightedsearchterm">
    <w:name w:val="highlightedsearchterm"/>
    <w:uiPriority w:val="99"/>
    <w:rsid w:val="008E49D7"/>
    <w:rPr>
      <w:rFonts w:cs="Times New Roman"/>
    </w:rPr>
  </w:style>
  <w:style w:type="paragraph" w:customStyle="1" w:styleId="Tabletext9">
    <w:name w:val="Table text (9)"/>
    <w:basedOn w:val="Normal"/>
    <w:uiPriority w:val="99"/>
    <w:rsid w:val="008E49D7"/>
    <w:pPr>
      <w:spacing w:before="60" w:after="60" w:line="210" w:lineRule="atLeast"/>
    </w:pPr>
    <w:rPr>
      <w:rFonts w:eastAsia="MS Mincho"/>
      <w:sz w:val="18"/>
      <w:lang w:eastAsia="ja-JP"/>
    </w:rPr>
  </w:style>
  <w:style w:type="paragraph" w:customStyle="1" w:styleId="font0">
    <w:name w:val="font0"/>
    <w:basedOn w:val="Normal"/>
    <w:uiPriority w:val="99"/>
    <w:rsid w:val="008E49D7"/>
    <w:pPr>
      <w:spacing w:before="100" w:beforeAutospacing="1" w:after="100" w:afterAutospacing="1"/>
    </w:pPr>
    <w:rPr>
      <w:rFonts w:eastAsia="Arial Unicode MS" w:cs="Arial"/>
      <w:lang w:val="de-DE" w:eastAsia="de-DE"/>
    </w:rPr>
  </w:style>
  <w:style w:type="paragraph" w:customStyle="1" w:styleId="TermNum">
    <w:name w:val="TermNum"/>
    <w:basedOn w:val="Normal"/>
    <w:next w:val="Terms"/>
    <w:uiPriority w:val="99"/>
    <w:rsid w:val="008E49D7"/>
    <w:pPr>
      <w:keepNext/>
      <w:widowControl w:val="0"/>
      <w:tabs>
        <w:tab w:val="num" w:pos="720"/>
      </w:tabs>
      <w:suppressAutoHyphens/>
      <w:ind w:left="720" w:hanging="720"/>
    </w:pPr>
    <w:rPr>
      <w:rFonts w:ascii="Times New Roman" w:hAnsi="Times New Roman"/>
      <w:b/>
      <w:sz w:val="24"/>
    </w:rPr>
  </w:style>
  <w:style w:type="paragraph" w:customStyle="1" w:styleId="Terms">
    <w:name w:val="Term(s)"/>
    <w:basedOn w:val="Normal"/>
    <w:next w:val="Definition0"/>
    <w:uiPriority w:val="99"/>
    <w:rsid w:val="008E49D7"/>
    <w:pPr>
      <w:keepNext/>
      <w:widowControl w:val="0"/>
      <w:suppressAutoHyphens/>
    </w:pPr>
    <w:rPr>
      <w:rFonts w:ascii="Times New Roman" w:hAnsi="Times New Roman"/>
      <w:b/>
      <w:bCs/>
      <w:sz w:val="24"/>
    </w:rPr>
  </w:style>
  <w:style w:type="paragraph" w:customStyle="1" w:styleId="Definition0">
    <w:name w:val="Definition"/>
    <w:basedOn w:val="Normal"/>
    <w:next w:val="TermNum"/>
    <w:uiPriority w:val="99"/>
    <w:rsid w:val="008E49D7"/>
    <w:pPr>
      <w:widowControl w:val="0"/>
      <w:suppressAutoHyphens/>
      <w:spacing w:after="240"/>
    </w:pPr>
    <w:rPr>
      <w:rFonts w:ascii="Times New Roman" w:hAnsi="Times New Roman"/>
      <w:sz w:val="24"/>
    </w:rPr>
  </w:style>
  <w:style w:type="paragraph" w:styleId="ListContinue2">
    <w:name w:val="List Continue 2"/>
    <w:aliases w:val="list-2"/>
    <w:basedOn w:val="ListContinue"/>
    <w:uiPriority w:val="99"/>
    <w:rsid w:val="008E49D7"/>
    <w:pPr>
      <w:tabs>
        <w:tab w:val="clear" w:pos="400"/>
        <w:tab w:val="clear" w:pos="1440"/>
      </w:tabs>
      <w:ind w:left="720"/>
    </w:pPr>
  </w:style>
  <w:style w:type="paragraph" w:styleId="ListContinue">
    <w:name w:val="List Continue"/>
    <w:aliases w:val="list-1"/>
    <w:basedOn w:val="Normal"/>
    <w:uiPriority w:val="99"/>
    <w:rsid w:val="008E49D7"/>
    <w:pPr>
      <w:widowControl w:val="0"/>
      <w:tabs>
        <w:tab w:val="left" w:pos="400"/>
        <w:tab w:val="num" w:pos="1440"/>
      </w:tabs>
      <w:suppressAutoHyphens/>
      <w:spacing w:after="240"/>
      <w:ind w:left="1440" w:hanging="360"/>
    </w:pPr>
    <w:rPr>
      <w:rFonts w:ascii="Times New Roman" w:hAnsi="Times New Roman"/>
      <w:sz w:val="24"/>
    </w:rPr>
  </w:style>
  <w:style w:type="paragraph" w:customStyle="1" w:styleId="OGCClause">
    <w:name w:val="OGC Clause"/>
    <w:basedOn w:val="Introduction"/>
    <w:next w:val="Normal"/>
    <w:autoRedefine/>
    <w:uiPriority w:val="99"/>
    <w:rsid w:val="008E49D7"/>
    <w:pPr>
      <w:keepNext/>
      <w:pageBreakBefore w:val="0"/>
      <w:tabs>
        <w:tab w:val="num" w:pos="504"/>
      </w:tabs>
      <w:spacing w:line="240" w:lineRule="auto"/>
      <w:ind w:left="504" w:hanging="504"/>
    </w:pPr>
    <w:rPr>
      <w:lang w:val="en-US"/>
    </w:rPr>
  </w:style>
  <w:style w:type="paragraph" w:customStyle="1" w:styleId="Introduction">
    <w:name w:val="Introduction"/>
    <w:basedOn w:val="Normal"/>
    <w:next w:val="Normal"/>
    <w:uiPriority w:val="99"/>
    <w:rsid w:val="008E49D7"/>
    <w:pPr>
      <w:pageBreakBefore/>
      <w:widowControl w:val="0"/>
      <w:tabs>
        <w:tab w:val="left" w:pos="400"/>
      </w:tabs>
      <w:suppressAutoHyphens/>
      <w:spacing w:before="960" w:after="310" w:line="-310" w:lineRule="auto"/>
    </w:pPr>
    <w:rPr>
      <w:rFonts w:ascii="Times New Roman" w:hAnsi="Times New Roman"/>
      <w:b/>
      <w:bCs/>
      <w:sz w:val="28"/>
      <w:szCs w:val="28"/>
    </w:rPr>
  </w:style>
  <w:style w:type="paragraph" w:customStyle="1" w:styleId="Note">
    <w:name w:val="Note"/>
    <w:basedOn w:val="Normal"/>
    <w:next w:val="Normal"/>
    <w:uiPriority w:val="99"/>
    <w:rsid w:val="008E49D7"/>
    <w:pPr>
      <w:widowControl w:val="0"/>
      <w:tabs>
        <w:tab w:val="left" w:pos="960"/>
      </w:tabs>
      <w:suppressAutoHyphens/>
      <w:spacing w:after="240" w:line="210" w:lineRule="auto"/>
    </w:pPr>
    <w:rPr>
      <w:rFonts w:ascii="Times New Roman" w:hAnsi="Times New Roman"/>
      <w:sz w:val="18"/>
      <w:szCs w:val="18"/>
    </w:rPr>
  </w:style>
  <w:style w:type="paragraph" w:customStyle="1" w:styleId="Tabletext10">
    <w:name w:val="Table text (10)"/>
    <w:basedOn w:val="Normal"/>
    <w:uiPriority w:val="99"/>
    <w:rsid w:val="008E49D7"/>
    <w:pPr>
      <w:spacing w:before="60" w:after="60" w:line="230" w:lineRule="atLeast"/>
    </w:pPr>
    <w:rPr>
      <w:rFonts w:eastAsia="MS Mincho"/>
      <w:lang w:eastAsia="ja-JP"/>
    </w:rPr>
  </w:style>
  <w:style w:type="paragraph" w:customStyle="1" w:styleId="okt">
    <w:name w:val="okt"/>
    <w:basedOn w:val="Header"/>
    <w:uiPriority w:val="99"/>
    <w:rsid w:val="008E49D7"/>
    <w:pPr>
      <w:tabs>
        <w:tab w:val="left" w:pos="1418"/>
        <w:tab w:val="left" w:pos="6237"/>
        <w:tab w:val="left" w:pos="7513"/>
      </w:tabs>
      <w:spacing w:before="60" w:after="60"/>
    </w:pPr>
    <w:rPr>
      <w:rFonts w:ascii="Times New Roman" w:hAnsi="Times New Roman"/>
      <w:lang w:eastAsia="de-DE"/>
    </w:rPr>
  </w:style>
  <w:style w:type="paragraph" w:customStyle="1" w:styleId="ok">
    <w:name w:val="okü"/>
    <w:basedOn w:val="Normal"/>
    <w:uiPriority w:val="99"/>
    <w:rsid w:val="008E49D7"/>
    <w:pPr>
      <w:spacing w:before="60" w:after="60"/>
    </w:pPr>
    <w:rPr>
      <w:rFonts w:ascii="Times New Roman" w:hAnsi="Times New Roman"/>
      <w:b/>
      <w:bCs/>
      <w:lang w:eastAsia="de-DE"/>
    </w:rPr>
  </w:style>
  <w:style w:type="paragraph" w:customStyle="1" w:styleId="okab">
    <w:name w:val="okab"/>
    <w:basedOn w:val="ab"/>
    <w:uiPriority w:val="99"/>
    <w:rsid w:val="008E49D7"/>
    <w:pPr>
      <w:spacing w:after="60" w:line="240" w:lineRule="atLeast"/>
    </w:pPr>
    <w:rPr>
      <w:szCs w:val="22"/>
    </w:rPr>
  </w:style>
  <w:style w:type="paragraph" w:customStyle="1" w:styleId="ab">
    <w:name w:val="ab"/>
    <w:basedOn w:val="Normal"/>
    <w:uiPriority w:val="99"/>
    <w:rsid w:val="00932C0C"/>
    <w:rPr>
      <w:rFonts w:ascii="Times New Roman" w:hAnsi="Times New Roman"/>
      <w:szCs w:val="24"/>
      <w:lang w:eastAsia="de-DE"/>
    </w:rPr>
  </w:style>
  <w:style w:type="paragraph" w:customStyle="1" w:styleId="oke1">
    <w:name w:val="oke1"/>
    <w:basedOn w:val="okab"/>
    <w:uiPriority w:val="99"/>
    <w:rsid w:val="008E49D7"/>
    <w:pPr>
      <w:tabs>
        <w:tab w:val="left" w:pos="1418"/>
      </w:tabs>
      <w:ind w:left="1418" w:hanging="1418"/>
    </w:pPr>
  </w:style>
  <w:style w:type="paragraph" w:customStyle="1" w:styleId="okw">
    <w:name w:val="okw"/>
    <w:basedOn w:val="oke1"/>
    <w:uiPriority w:val="99"/>
    <w:rsid w:val="008E49D7"/>
    <w:pPr>
      <w:tabs>
        <w:tab w:val="left" w:pos="6167"/>
      </w:tabs>
      <w:spacing w:after="0"/>
      <w:ind w:left="0" w:firstLine="0"/>
    </w:pPr>
  </w:style>
  <w:style w:type="character" w:customStyle="1" w:styleId="Heading1Char2">
    <w:name w:val="Heading 1 Char2"/>
    <w:aliases w:val="h1 Char2,clause Char2,H1 Char2,ü1 Char2,ü1 Char Char"/>
    <w:uiPriority w:val="99"/>
    <w:rsid w:val="008E49D7"/>
    <w:rPr>
      <w:rFonts w:ascii="Arial" w:hAnsi="Arial"/>
      <w:b/>
      <w:kern w:val="32"/>
      <w:sz w:val="32"/>
      <w:lang w:val="en-GB" w:eastAsia="it-IT"/>
    </w:rPr>
  </w:style>
  <w:style w:type="character" w:customStyle="1" w:styleId="TableHeading">
    <w:name w:val="Table Heading"/>
    <w:uiPriority w:val="99"/>
    <w:rsid w:val="008E49D7"/>
    <w:rPr>
      <w:rFonts w:ascii="Times New Roman" w:hAnsi="Times New Roman"/>
      <w:b/>
      <w:color w:val="000000"/>
      <w:sz w:val="22"/>
    </w:rPr>
  </w:style>
  <w:style w:type="paragraph" w:styleId="ListBullet3">
    <w:name w:val="List Bullet 3"/>
    <w:basedOn w:val="Normal"/>
    <w:rsid w:val="00E271FE"/>
    <w:pPr>
      <w:numPr>
        <w:numId w:val="1"/>
      </w:numPr>
    </w:pPr>
  </w:style>
  <w:style w:type="table" w:styleId="TableGrid">
    <w:name w:val="Table Grid"/>
    <w:basedOn w:val="TableNormal"/>
    <w:rsid w:val="00230B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
    <w:name w:val="Style"/>
    <w:uiPriority w:val="99"/>
    <w:rsid w:val="007C2148"/>
    <w:pPr>
      <w:widowControl w:val="0"/>
      <w:autoSpaceDE w:val="0"/>
      <w:autoSpaceDN w:val="0"/>
      <w:adjustRightInd w:val="0"/>
    </w:pPr>
    <w:rPr>
      <w:rFonts w:ascii="Arial" w:hAnsi="Arial"/>
      <w:sz w:val="24"/>
      <w:szCs w:val="24"/>
      <w:u w:color="000000"/>
    </w:rPr>
  </w:style>
  <w:style w:type="paragraph" w:customStyle="1" w:styleId="Style3">
    <w:name w:val="Style3"/>
    <w:uiPriority w:val="99"/>
    <w:rsid w:val="007C2148"/>
    <w:pPr>
      <w:widowControl w:val="0"/>
      <w:autoSpaceDE w:val="0"/>
      <w:autoSpaceDN w:val="0"/>
      <w:adjustRightInd w:val="0"/>
    </w:pPr>
    <w:rPr>
      <w:rFonts w:ascii="Arial" w:hAnsi="Arial" w:cs="Arial"/>
      <w:sz w:val="24"/>
      <w:szCs w:val="24"/>
    </w:rPr>
  </w:style>
  <w:style w:type="paragraph" w:customStyle="1" w:styleId="Style2">
    <w:name w:val="Style2"/>
    <w:uiPriority w:val="99"/>
    <w:rsid w:val="007C2148"/>
    <w:pPr>
      <w:widowControl w:val="0"/>
      <w:autoSpaceDE w:val="0"/>
      <w:autoSpaceDN w:val="0"/>
      <w:adjustRightInd w:val="0"/>
    </w:pPr>
    <w:rPr>
      <w:rFonts w:ascii="Arial" w:hAnsi="Arial" w:cs="Arial"/>
      <w:sz w:val="24"/>
      <w:szCs w:val="24"/>
      <w:u w:color="000000"/>
    </w:rPr>
  </w:style>
  <w:style w:type="paragraph" w:customStyle="1" w:styleId="Style1">
    <w:name w:val="Style1"/>
    <w:uiPriority w:val="99"/>
    <w:rsid w:val="007C2148"/>
    <w:pPr>
      <w:widowControl w:val="0"/>
      <w:autoSpaceDE w:val="0"/>
      <w:autoSpaceDN w:val="0"/>
      <w:adjustRightInd w:val="0"/>
    </w:pPr>
    <w:rPr>
      <w:rFonts w:ascii="Arial" w:hAnsi="Arial" w:cs="Arial"/>
      <w:sz w:val="24"/>
      <w:szCs w:val="24"/>
    </w:rPr>
  </w:style>
  <w:style w:type="paragraph" w:styleId="ListBullet2">
    <w:name w:val="List Bullet 2"/>
    <w:basedOn w:val="Normal"/>
    <w:rsid w:val="00E271FE"/>
    <w:pPr>
      <w:numPr>
        <w:numId w:val="10"/>
      </w:numPr>
      <w:tabs>
        <w:tab w:val="clear" w:pos="567"/>
        <w:tab w:val="clear" w:pos="927"/>
      </w:tabs>
      <w:spacing w:before="60"/>
      <w:ind w:left="0" w:firstLine="0"/>
    </w:pPr>
  </w:style>
  <w:style w:type="character" w:customStyle="1" w:styleId="Autor">
    <w:name w:val="Autor"/>
    <w:uiPriority w:val="99"/>
    <w:rsid w:val="007C2148"/>
    <w:rPr>
      <w:rFonts w:ascii="Times New Roman" w:hAnsi="Times New Roman"/>
      <w:smallCaps/>
    </w:rPr>
  </w:style>
  <w:style w:type="paragraph" w:customStyle="1" w:styleId="Tabellenkopf">
    <w:name w:val="Tabellenkopf"/>
    <w:basedOn w:val="Normal"/>
    <w:rsid w:val="00F63B56"/>
    <w:pPr>
      <w:spacing w:after="60"/>
    </w:pPr>
    <w:rPr>
      <w:i/>
    </w:rPr>
  </w:style>
  <w:style w:type="paragraph" w:customStyle="1" w:styleId="Tabellentext">
    <w:name w:val="Tabellentext"/>
    <w:uiPriority w:val="99"/>
    <w:rsid w:val="007C2148"/>
    <w:pPr>
      <w:widowControl w:val="0"/>
      <w:tabs>
        <w:tab w:val="left" w:pos="284"/>
        <w:tab w:val="left" w:pos="567"/>
        <w:tab w:val="left" w:pos="851"/>
        <w:tab w:val="left" w:pos="1134"/>
      </w:tabs>
      <w:autoSpaceDE w:val="0"/>
      <w:autoSpaceDN w:val="0"/>
      <w:adjustRightInd w:val="0"/>
      <w:spacing w:before="60"/>
      <w:jc w:val="both"/>
    </w:pPr>
  </w:style>
  <w:style w:type="paragraph" w:customStyle="1" w:styleId="Tabellenbeschriftung">
    <w:name w:val="Tabellenbeschriftung"/>
    <w:basedOn w:val="Caption"/>
    <w:rsid w:val="00F63B56"/>
    <w:pPr>
      <w:spacing w:before="240"/>
    </w:pPr>
  </w:style>
  <w:style w:type="paragraph" w:customStyle="1" w:styleId="Abbildungsbeschriftung">
    <w:name w:val="Abbildungsbeschriftung"/>
    <w:uiPriority w:val="99"/>
    <w:rsid w:val="007C2148"/>
    <w:pPr>
      <w:widowControl w:val="0"/>
      <w:autoSpaceDE w:val="0"/>
      <w:autoSpaceDN w:val="0"/>
      <w:adjustRightInd w:val="0"/>
      <w:spacing w:before="120" w:after="240"/>
      <w:jc w:val="both"/>
    </w:pPr>
    <w:rPr>
      <w:b/>
      <w:bCs/>
    </w:rPr>
  </w:style>
  <w:style w:type="paragraph" w:customStyle="1" w:styleId="Blockzitat">
    <w:name w:val="Blockzitat"/>
    <w:basedOn w:val="Normal"/>
    <w:next w:val="Normal"/>
    <w:rsid w:val="00F63B56"/>
    <w:pPr>
      <w:ind w:left="851"/>
    </w:pPr>
  </w:style>
  <w:style w:type="paragraph" w:styleId="TableofFigures">
    <w:name w:val="table of figures"/>
    <w:basedOn w:val="Normal"/>
    <w:next w:val="Normal"/>
    <w:semiHidden/>
    <w:rsid w:val="00E271FE"/>
    <w:pPr>
      <w:tabs>
        <w:tab w:val="clear" w:pos="284"/>
        <w:tab w:val="clear" w:pos="567"/>
        <w:tab w:val="clear" w:pos="851"/>
        <w:tab w:val="clear" w:pos="1134"/>
        <w:tab w:val="left" w:pos="1418"/>
        <w:tab w:val="right" w:leader="dot" w:pos="9344"/>
      </w:tabs>
      <w:ind w:left="1418" w:hanging="1418"/>
    </w:pPr>
    <w:rPr>
      <w:noProof/>
    </w:rPr>
  </w:style>
  <w:style w:type="character" w:customStyle="1" w:styleId="Funktion">
    <w:name w:val="Funktion"/>
    <w:rsid w:val="00F63B56"/>
    <w:rPr>
      <w:rFonts w:ascii="Courier New" w:hAnsi="Courier New"/>
    </w:rPr>
  </w:style>
  <w:style w:type="character" w:customStyle="1" w:styleId="Objekt">
    <w:name w:val="Objekt"/>
    <w:rsid w:val="00F63B56"/>
    <w:rPr>
      <w:smallCaps/>
    </w:rPr>
  </w:style>
  <w:style w:type="paragraph" w:customStyle="1" w:styleId="Code">
    <w:name w:val="Code"/>
    <w:basedOn w:val="Normal"/>
    <w:rsid w:val="00F63B56"/>
    <w:rPr>
      <w:rFonts w:ascii="Courier New" w:hAnsi="Courier New"/>
      <w:sz w:val="18"/>
    </w:rPr>
  </w:style>
  <w:style w:type="paragraph" w:customStyle="1" w:styleId="Constraint">
    <w:name w:val="Constraint"/>
    <w:basedOn w:val="Normal"/>
    <w:rsid w:val="00F63B56"/>
  </w:style>
  <w:style w:type="paragraph" w:customStyle="1" w:styleId="Abbildunglinks">
    <w:name w:val="Abbildung links"/>
    <w:uiPriority w:val="99"/>
    <w:rsid w:val="007C2148"/>
    <w:pPr>
      <w:widowControl w:val="0"/>
      <w:tabs>
        <w:tab w:val="left" w:pos="284"/>
        <w:tab w:val="left" w:pos="567"/>
        <w:tab w:val="left" w:pos="851"/>
        <w:tab w:val="left" w:pos="1134"/>
      </w:tabs>
      <w:autoSpaceDE w:val="0"/>
      <w:autoSpaceDN w:val="0"/>
      <w:adjustRightInd w:val="0"/>
      <w:spacing w:before="240"/>
      <w:ind w:right="170"/>
    </w:pPr>
    <w:rPr>
      <w:sz w:val="22"/>
      <w:szCs w:val="22"/>
    </w:rPr>
  </w:style>
  <w:style w:type="paragraph" w:customStyle="1" w:styleId="Abbildungrechts">
    <w:name w:val="Abbildung rechts"/>
    <w:uiPriority w:val="99"/>
    <w:rsid w:val="007C2148"/>
    <w:pPr>
      <w:widowControl w:val="0"/>
      <w:tabs>
        <w:tab w:val="left" w:pos="284"/>
        <w:tab w:val="left" w:pos="567"/>
        <w:tab w:val="left" w:pos="851"/>
        <w:tab w:val="left" w:pos="1134"/>
      </w:tabs>
      <w:autoSpaceDE w:val="0"/>
      <w:autoSpaceDN w:val="0"/>
      <w:adjustRightInd w:val="0"/>
      <w:spacing w:before="240"/>
      <w:ind w:right="170"/>
      <w:jc w:val="right"/>
    </w:pPr>
    <w:rPr>
      <w:sz w:val="22"/>
      <w:szCs w:val="22"/>
    </w:rPr>
  </w:style>
  <w:style w:type="paragraph" w:customStyle="1" w:styleId="Nummerierung2">
    <w:name w:val="Nummerierung 2"/>
    <w:basedOn w:val="Nummerierung"/>
    <w:rsid w:val="00F63B56"/>
  </w:style>
  <w:style w:type="paragraph" w:customStyle="1" w:styleId="Dokumentberschrift">
    <w:name w:val="Dokumentüberschrift"/>
    <w:uiPriority w:val="99"/>
    <w:rsid w:val="007C2148"/>
    <w:pPr>
      <w:widowControl w:val="0"/>
      <w:tabs>
        <w:tab w:val="left" w:pos="284"/>
        <w:tab w:val="left" w:pos="567"/>
        <w:tab w:val="left" w:pos="851"/>
        <w:tab w:val="left" w:pos="1134"/>
      </w:tabs>
      <w:autoSpaceDE w:val="0"/>
      <w:autoSpaceDN w:val="0"/>
      <w:adjustRightInd w:val="0"/>
      <w:spacing w:after="120"/>
    </w:pPr>
    <w:rPr>
      <w:b/>
      <w:bCs/>
      <w:sz w:val="32"/>
      <w:szCs w:val="32"/>
    </w:rPr>
  </w:style>
  <w:style w:type="paragraph" w:customStyle="1" w:styleId="Nummerierung">
    <w:name w:val="Nummerierung"/>
    <w:basedOn w:val="ListBullet"/>
    <w:rsid w:val="00F63B56"/>
    <w:pPr>
      <w:numPr>
        <w:numId w:val="0"/>
      </w:numPr>
      <w:tabs>
        <w:tab w:val="num" w:pos="360"/>
      </w:tabs>
      <w:ind w:left="284" w:hanging="284"/>
    </w:pPr>
  </w:style>
  <w:style w:type="paragraph" w:customStyle="1" w:styleId="Abbildung">
    <w:name w:val="Abbildung"/>
    <w:uiPriority w:val="99"/>
    <w:rsid w:val="007C2148"/>
    <w:pPr>
      <w:widowControl w:val="0"/>
      <w:tabs>
        <w:tab w:val="left" w:pos="284"/>
        <w:tab w:val="left" w:pos="567"/>
        <w:tab w:val="left" w:pos="851"/>
        <w:tab w:val="left" w:pos="1134"/>
      </w:tabs>
      <w:autoSpaceDE w:val="0"/>
      <w:autoSpaceDN w:val="0"/>
      <w:adjustRightInd w:val="0"/>
      <w:spacing w:before="360"/>
      <w:jc w:val="center"/>
    </w:pPr>
    <w:rPr>
      <w:sz w:val="22"/>
      <w:szCs w:val="22"/>
    </w:rPr>
  </w:style>
  <w:style w:type="character" w:customStyle="1" w:styleId="SSBookmark">
    <w:name w:val="SSBookmark"/>
    <w:uiPriority w:val="99"/>
    <w:rsid w:val="007C2148"/>
    <w:rPr>
      <w:rFonts w:ascii="Lucida Sans" w:hAnsi="Lucida Sans"/>
      <w:b/>
      <w:i/>
      <w:sz w:val="16"/>
    </w:rPr>
  </w:style>
  <w:style w:type="paragraph" w:customStyle="1" w:styleId="Style5">
    <w:name w:val="Style5"/>
    <w:uiPriority w:val="99"/>
    <w:rsid w:val="00A4751F"/>
    <w:pPr>
      <w:widowControl w:val="0"/>
      <w:autoSpaceDE w:val="0"/>
      <w:autoSpaceDN w:val="0"/>
      <w:adjustRightInd w:val="0"/>
    </w:pPr>
    <w:rPr>
      <w:rFonts w:ascii="Arial" w:hAnsi="Arial" w:cs="Arial"/>
      <w:sz w:val="24"/>
      <w:szCs w:val="24"/>
    </w:rPr>
  </w:style>
  <w:style w:type="paragraph" w:customStyle="1" w:styleId="Style4">
    <w:name w:val="Style4"/>
    <w:uiPriority w:val="99"/>
    <w:rsid w:val="00A4751F"/>
    <w:pPr>
      <w:widowControl w:val="0"/>
      <w:autoSpaceDE w:val="0"/>
      <w:autoSpaceDN w:val="0"/>
      <w:adjustRightInd w:val="0"/>
    </w:pPr>
    <w:rPr>
      <w:rFonts w:ascii="Arial" w:hAnsi="Arial" w:cs="Arial"/>
      <w:sz w:val="24"/>
      <w:szCs w:val="24"/>
      <w:u w:color="000000"/>
    </w:rPr>
  </w:style>
  <w:style w:type="paragraph" w:customStyle="1" w:styleId="head1">
    <w:name w:val="head1"/>
    <w:basedOn w:val="Heading1"/>
    <w:uiPriority w:val="99"/>
    <w:rsid w:val="008159F1"/>
  </w:style>
  <w:style w:type="paragraph" w:customStyle="1" w:styleId="head2">
    <w:name w:val="head2"/>
    <w:basedOn w:val="Heading2"/>
    <w:next w:val="Normal"/>
    <w:uiPriority w:val="99"/>
    <w:rsid w:val="008159F1"/>
  </w:style>
  <w:style w:type="paragraph" w:customStyle="1" w:styleId="head3">
    <w:name w:val="head3"/>
    <w:basedOn w:val="Heading3"/>
    <w:next w:val="Normal"/>
    <w:uiPriority w:val="99"/>
    <w:rsid w:val="008159F1"/>
  </w:style>
  <w:style w:type="paragraph" w:customStyle="1" w:styleId="head4">
    <w:name w:val="head4"/>
    <w:basedOn w:val="Heading4"/>
    <w:next w:val="Normal"/>
    <w:uiPriority w:val="99"/>
    <w:rsid w:val="008159F1"/>
    <w:rPr>
      <w:lang w:val="en-IE"/>
    </w:rPr>
  </w:style>
  <w:style w:type="paragraph" w:customStyle="1" w:styleId="head5">
    <w:name w:val="head5"/>
    <w:basedOn w:val="Heading5"/>
    <w:next w:val="Normal"/>
    <w:uiPriority w:val="99"/>
    <w:rsid w:val="008159F1"/>
    <w:rPr>
      <w:u w:color="000000"/>
    </w:rPr>
  </w:style>
  <w:style w:type="paragraph" w:customStyle="1" w:styleId="Stil">
    <w:name w:val="Stil"/>
    <w:uiPriority w:val="99"/>
    <w:rsid w:val="00CD1103"/>
    <w:pPr>
      <w:widowControl w:val="0"/>
      <w:autoSpaceDE w:val="0"/>
      <w:autoSpaceDN w:val="0"/>
      <w:adjustRightInd w:val="0"/>
    </w:pPr>
    <w:rPr>
      <w:rFonts w:ascii="Arial" w:eastAsia="MS Mincho" w:hAnsi="Arial"/>
      <w:sz w:val="24"/>
      <w:szCs w:val="24"/>
      <w:u w:color="000000"/>
      <w:lang w:eastAsia="ja-JP"/>
    </w:rPr>
  </w:style>
  <w:style w:type="character" w:customStyle="1" w:styleId="moz-txt-tag">
    <w:name w:val="moz-txt-tag"/>
    <w:uiPriority w:val="99"/>
    <w:rsid w:val="00B63A3D"/>
    <w:rPr>
      <w:rFonts w:cs="Times New Roman"/>
    </w:rPr>
  </w:style>
  <w:style w:type="character" w:customStyle="1" w:styleId="Instruction">
    <w:name w:val="Instruction"/>
    <w:rsid w:val="003F5C2E"/>
    <w:rPr>
      <w:i/>
      <w:color w:val="008000"/>
    </w:rPr>
  </w:style>
  <w:style w:type="character" w:customStyle="1" w:styleId="il">
    <w:name w:val="il"/>
    <w:uiPriority w:val="99"/>
    <w:rsid w:val="00056321"/>
    <w:rPr>
      <w:rFonts w:cs="Times New Roman"/>
    </w:rPr>
  </w:style>
  <w:style w:type="paragraph" w:customStyle="1" w:styleId="Dash">
    <w:name w:val="Dash"/>
    <w:basedOn w:val="Normal"/>
    <w:rsid w:val="009F4BFE"/>
    <w:pPr>
      <w:tabs>
        <w:tab w:val="num" w:pos="567"/>
      </w:tabs>
      <w:autoSpaceDE w:val="0"/>
      <w:autoSpaceDN w:val="0"/>
      <w:adjustRightInd w:val="0"/>
      <w:ind w:left="567" w:hanging="283"/>
    </w:pPr>
    <w:rPr>
      <w:rFonts w:eastAsia="Arial Unicode MS" w:cs="Arial"/>
    </w:rPr>
  </w:style>
  <w:style w:type="paragraph" w:customStyle="1" w:styleId="Requirementfurtherparagraph">
    <w:name w:val="Requirement further paragraph"/>
    <w:basedOn w:val="Requirement"/>
    <w:uiPriority w:val="99"/>
    <w:rsid w:val="00AA02FC"/>
    <w:pPr>
      <w:numPr>
        <w:numId w:val="0"/>
      </w:numPr>
      <w:ind w:left="1922" w:hanging="1809"/>
    </w:pPr>
  </w:style>
  <w:style w:type="character" w:customStyle="1" w:styleId="StyleRequirementRed">
    <w:name w:val="Style Requirement + Red"/>
    <w:uiPriority w:val="99"/>
    <w:rsid w:val="008A3436"/>
    <w:rPr>
      <w:color w:val="FF0000"/>
    </w:rPr>
  </w:style>
  <w:style w:type="paragraph" w:customStyle="1" w:styleId="Recommendationfurtherparagraph">
    <w:name w:val="Recommendation further paragraph"/>
    <w:basedOn w:val="Recommendation"/>
    <w:link w:val="RecommendationfurtherparagraphChar"/>
    <w:rsid w:val="00525B70"/>
    <w:pPr>
      <w:numPr>
        <w:numId w:val="0"/>
      </w:numPr>
      <w:ind w:left="2041" w:hanging="1928"/>
    </w:pPr>
    <w:rPr>
      <w:rFonts w:cs="Arial"/>
      <w:lang w:val="en-GB"/>
    </w:rPr>
  </w:style>
  <w:style w:type="character" w:customStyle="1" w:styleId="RecommendationfurtherparagraphChar">
    <w:name w:val="Recommendation further paragraph Char"/>
    <w:link w:val="Recommendationfurtherparagraph"/>
    <w:locked/>
    <w:rsid w:val="00525B70"/>
    <w:rPr>
      <w:rFonts w:ascii="Arial" w:eastAsia="Times New Roman" w:hAnsi="Arial"/>
      <w:lang w:val="en-GB" w:eastAsia="it-IT"/>
    </w:rPr>
  </w:style>
  <w:style w:type="character" w:customStyle="1" w:styleId="StyleRecommendationItalic">
    <w:name w:val="Style Recommendation + Italic"/>
    <w:uiPriority w:val="99"/>
    <w:rsid w:val="007142D4"/>
    <w:rPr>
      <w:i/>
    </w:rPr>
  </w:style>
  <w:style w:type="character" w:customStyle="1" w:styleId="StyleRecommendationRed">
    <w:name w:val="Style Recommendation + Red"/>
    <w:uiPriority w:val="99"/>
    <w:rsid w:val="007142D4"/>
    <w:rPr>
      <w:color w:val="FF0000"/>
    </w:rPr>
  </w:style>
  <w:style w:type="character" w:customStyle="1" w:styleId="StyleHeading1h1clauseH11ItalicGreen">
    <w:name w:val="Style Heading 1h1clauseH1ü1 + Italic Green"/>
    <w:uiPriority w:val="99"/>
    <w:rsid w:val="00DD47E6"/>
    <w:rPr>
      <w:color w:val="FF0000"/>
    </w:rPr>
  </w:style>
  <w:style w:type="character" w:customStyle="1" w:styleId="StyleHeading1h1clauseH11ItalicGreen1">
    <w:name w:val="Style Heading 1h1clauseH1ü1 + Italic Green1"/>
    <w:uiPriority w:val="99"/>
    <w:rsid w:val="00DD47E6"/>
    <w:rPr>
      <w:color w:val="FF0000"/>
    </w:rPr>
  </w:style>
  <w:style w:type="paragraph" w:customStyle="1" w:styleId="Heading1-nonumbering">
    <w:name w:val="Heading 1 - no numbering"/>
    <w:basedOn w:val="Heading1"/>
    <w:uiPriority w:val="99"/>
    <w:rsid w:val="00DD47E6"/>
    <w:pPr>
      <w:numPr>
        <w:numId w:val="0"/>
      </w:numPr>
    </w:pPr>
    <w:rPr>
      <w:bCs w:val="0"/>
    </w:rPr>
  </w:style>
  <w:style w:type="character" w:customStyle="1" w:styleId="StyleHeading2chapterHeading2h2sub-clause2H22H21l2Headi">
    <w:name w:val="Style Heading 2chapterHeading 2h2sub-clause 2H2ü2H21l2Headi..."/>
    <w:uiPriority w:val="99"/>
    <w:rsid w:val="00DD47E6"/>
    <w:rPr>
      <w:rFonts w:cs="Times New Roman"/>
    </w:rPr>
  </w:style>
  <w:style w:type="character" w:customStyle="1" w:styleId="StyleHeading3H3Subparagraafh3sub-clause3hd33Red">
    <w:name w:val="Style Heading 3H3Subparagraafh3sub-clause 3hd3ü3 + Red"/>
    <w:rsid w:val="00DD47E6"/>
    <w:rPr>
      <w:lang w:eastAsia="fr-FR"/>
    </w:rPr>
  </w:style>
  <w:style w:type="character" w:customStyle="1" w:styleId="StyleHeading4h4sub-clause4H4heading4Blocklevel4GS4ASS">
    <w:name w:val="Style Heading 4h4sub-clause 4H4heading 4Blocklevel 4GS_4ASS..."/>
    <w:uiPriority w:val="99"/>
    <w:rsid w:val="00DD47E6"/>
    <w:rPr>
      <w:lang w:eastAsia="fr-FR"/>
    </w:rPr>
  </w:style>
  <w:style w:type="character" w:customStyle="1" w:styleId="StyleHeading4h4sub-clause4H4heading4Blocklevel4GS4ASS1">
    <w:name w:val="Style Heading 4h4sub-clause 4H4heading 4Blocklevel 4GS_4ASS...1"/>
    <w:uiPriority w:val="99"/>
    <w:rsid w:val="00DD47E6"/>
    <w:rPr>
      <w:rFonts w:cs="Times New Roman"/>
    </w:rPr>
  </w:style>
  <w:style w:type="character" w:customStyle="1" w:styleId="StyleHeading5H5Red">
    <w:name w:val="Style Heading 5H5 + Red"/>
    <w:uiPriority w:val="99"/>
    <w:rsid w:val="00DD47E6"/>
    <w:rPr>
      <w:rFonts w:cs="Times New Roman"/>
    </w:rPr>
  </w:style>
  <w:style w:type="character" w:customStyle="1" w:styleId="StyleHeading5H5Red1">
    <w:name w:val="Style Heading 5H5 + Red1"/>
    <w:uiPriority w:val="99"/>
    <w:rsid w:val="00DD47E6"/>
    <w:rPr>
      <w:rFonts w:cs="Times New Roman"/>
    </w:rPr>
  </w:style>
  <w:style w:type="character" w:customStyle="1" w:styleId="RequirementCarcter">
    <w:name w:val="Requirement Carácter"/>
    <w:uiPriority w:val="99"/>
    <w:rsid w:val="00D729F5"/>
    <w:rPr>
      <w:rFonts w:ascii="Arial" w:hAnsi="Arial"/>
      <w:lang w:val="en-GB" w:eastAsia="it-IT"/>
    </w:rPr>
  </w:style>
  <w:style w:type="paragraph" w:customStyle="1" w:styleId="RequirementChar">
    <w:name w:val="Requirement Char"/>
    <w:basedOn w:val="Normal"/>
    <w:link w:val="RequirementCharChar"/>
    <w:uiPriority w:val="99"/>
    <w:rsid w:val="00685E35"/>
    <w:pPr>
      <w:keepNext/>
      <w:pBdr>
        <w:top w:val="thinThickLargeGap" w:sz="8" w:space="1" w:color="auto" w:shadow="1"/>
        <w:left w:val="thinThickLargeGap" w:sz="8" w:space="4" w:color="auto" w:shadow="1"/>
        <w:bottom w:val="thinThickLargeGap" w:sz="8" w:space="1" w:color="auto" w:shadow="1"/>
        <w:right w:val="thinThickLargeGap" w:sz="8" w:space="4" w:color="auto" w:shadow="1"/>
      </w:pBdr>
      <w:tabs>
        <w:tab w:val="left" w:pos="1810"/>
        <w:tab w:val="num" w:pos="2520"/>
      </w:tabs>
      <w:ind w:left="1814" w:hanging="1814"/>
    </w:pPr>
    <w:rPr>
      <w:lang w:eastAsia="it-IT"/>
    </w:rPr>
  </w:style>
  <w:style w:type="character" w:customStyle="1" w:styleId="RequirementCharChar">
    <w:name w:val="Requirement Char Char"/>
    <w:link w:val="RequirementChar"/>
    <w:uiPriority w:val="99"/>
    <w:locked/>
    <w:rsid w:val="00685E35"/>
    <w:rPr>
      <w:rFonts w:ascii="Arial" w:hAnsi="Arial"/>
      <w:lang w:val="en-GB" w:eastAsia="it-IT"/>
    </w:rPr>
  </w:style>
  <w:style w:type="paragraph" w:customStyle="1" w:styleId="DSRequirement">
    <w:name w:val="DS Requirement"/>
    <w:basedOn w:val="Normal"/>
    <w:link w:val="DSRequirementChar"/>
    <w:rsid w:val="00E271FE"/>
    <w:pPr>
      <w:numPr>
        <w:numId w:val="9"/>
      </w:numPr>
      <w:pBdr>
        <w:top w:val="outset" w:sz="6" w:space="1" w:color="auto" w:shadow="1"/>
        <w:left w:val="outset" w:sz="6" w:space="4" w:color="auto" w:shadow="1"/>
        <w:bottom w:val="outset" w:sz="6" w:space="1" w:color="auto" w:shadow="1"/>
        <w:right w:val="outset" w:sz="6" w:space="4" w:color="auto" w:shadow="1"/>
      </w:pBdr>
      <w:tabs>
        <w:tab w:val="clear" w:pos="284"/>
        <w:tab w:val="clear" w:pos="567"/>
        <w:tab w:val="clear" w:pos="851"/>
        <w:tab w:val="clear" w:pos="1134"/>
        <w:tab w:val="left" w:pos="2041"/>
      </w:tabs>
      <w:ind w:right="113"/>
    </w:pPr>
    <w:rPr>
      <w:rFonts w:eastAsia="Times New Roman"/>
      <w:lang w:val="en-US" w:eastAsia="it-IT"/>
    </w:rPr>
  </w:style>
  <w:style w:type="character" w:customStyle="1" w:styleId="DSRequirementChar">
    <w:name w:val="DS Requirement Char"/>
    <w:link w:val="DSRequirement"/>
    <w:locked/>
    <w:rsid w:val="00E271FE"/>
    <w:rPr>
      <w:rFonts w:ascii="Arial" w:hAnsi="Arial"/>
      <w:lang w:eastAsia="it-IT"/>
    </w:rPr>
  </w:style>
  <w:style w:type="paragraph" w:customStyle="1" w:styleId="StyleStyleRequirementPatternClearGray-15PatternClea">
    <w:name w:val="Style Style Requirement + Pattern: Clear (Gray-15%) + Pattern: Clea..."/>
    <w:basedOn w:val="Normal"/>
    <w:uiPriority w:val="99"/>
    <w:rsid w:val="00B805A0"/>
    <w:pPr>
      <w:keepNext/>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tabs>
        <w:tab w:val="num" w:pos="705"/>
        <w:tab w:val="left" w:pos="1701"/>
      </w:tabs>
      <w:ind w:left="1701" w:right="113" w:hanging="1588"/>
    </w:pPr>
  </w:style>
  <w:style w:type="character" w:customStyle="1" w:styleId="RequirementZnak">
    <w:name w:val="Requirement Znak"/>
    <w:uiPriority w:val="99"/>
    <w:rsid w:val="004A3B99"/>
    <w:rPr>
      <w:rFonts w:ascii="Arial" w:hAnsi="Arial"/>
      <w:lang w:val="en-GB" w:eastAsia="it-IT"/>
    </w:rPr>
  </w:style>
  <w:style w:type="paragraph" w:customStyle="1" w:styleId="StyleRequirementPatternClearGray-10">
    <w:name w:val="Style Requirement + Pattern: Clear (Gray-10%)"/>
    <w:basedOn w:val="Requirement"/>
    <w:uiPriority w:val="99"/>
    <w:rsid w:val="004A3B99"/>
    <w:pPr>
      <w:numPr>
        <w:numId w:val="0"/>
      </w:numPr>
      <w:shd w:val="clear" w:color="auto" w:fill="E6E6E6"/>
      <w:tabs>
        <w:tab w:val="clear" w:pos="2041"/>
        <w:tab w:val="num" w:pos="705"/>
        <w:tab w:val="left" w:pos="1810"/>
      </w:tabs>
      <w:ind w:left="705" w:hanging="1701"/>
    </w:pPr>
  </w:style>
  <w:style w:type="paragraph" w:customStyle="1" w:styleId="StyleRequirementfurtherparagraphPatternClearGray-10">
    <w:name w:val="Style Requirement further paragraph + Pattern: Clear (Gray-10%)"/>
    <w:basedOn w:val="Requirementfurtherparagraph"/>
    <w:uiPriority w:val="99"/>
    <w:rsid w:val="004A3B99"/>
    <w:pPr>
      <w:shd w:val="clear" w:color="auto" w:fill="E6E6E6"/>
      <w:tabs>
        <w:tab w:val="clear" w:pos="2041"/>
        <w:tab w:val="left" w:pos="1810"/>
      </w:tabs>
      <w:ind w:left="1814" w:hanging="1701"/>
    </w:pPr>
  </w:style>
  <w:style w:type="character" w:customStyle="1" w:styleId="Heading3Char1">
    <w:name w:val="Heading 3 Char1"/>
    <w:aliases w:val="H3 Char1,Subparagraaf Char1,h3 Char1,sub-clause 3 Char1,hd3 Char1,Título 3 Car Char1,Heading 3 Char11,ü3 Char11,Título 3 Car Char11"/>
    <w:uiPriority w:val="99"/>
    <w:rsid w:val="004A3B99"/>
    <w:rPr>
      <w:rFonts w:ascii="Arial" w:eastAsia="SimSun" w:hAnsi="Arial"/>
      <w:i/>
      <w:sz w:val="22"/>
      <w:lang w:val="en-GB" w:eastAsia="zh-CN"/>
    </w:rPr>
  </w:style>
  <w:style w:type="paragraph" w:customStyle="1" w:styleId="DSRequirement2ndpara">
    <w:name w:val="DS Requirement 2nd para"/>
    <w:basedOn w:val="DSRequirement"/>
    <w:uiPriority w:val="99"/>
    <w:rsid w:val="00A62E6D"/>
    <w:pPr>
      <w:numPr>
        <w:numId w:val="0"/>
      </w:numPr>
      <w:ind w:left="2041" w:hanging="2041"/>
    </w:pPr>
  </w:style>
  <w:style w:type="paragraph" w:customStyle="1" w:styleId="StyleDSRequirementPatternClearGray-10">
    <w:name w:val="Style DS Requirement + Pattern: Clear (Gray-10%)"/>
    <w:basedOn w:val="DSRequirement"/>
    <w:uiPriority w:val="99"/>
    <w:rsid w:val="00525B70"/>
    <w:pPr>
      <w:shd w:val="clear" w:color="auto" w:fill="E6E6E6"/>
    </w:pPr>
  </w:style>
  <w:style w:type="paragraph" w:customStyle="1" w:styleId="StyleDSRequirement2ndparaPatternClearGray-10">
    <w:name w:val="Style DS Requirement 2nd para + Pattern: Clear (Gray-10%)"/>
    <w:basedOn w:val="DSRequirement2ndpara"/>
    <w:uiPriority w:val="99"/>
    <w:rsid w:val="00525B70"/>
    <w:pPr>
      <w:shd w:val="clear" w:color="auto" w:fill="E6E6E6"/>
      <w:ind w:hanging="1928"/>
    </w:pPr>
  </w:style>
  <w:style w:type="paragraph" w:styleId="HTMLPreformatted">
    <w:name w:val="HTML Preformatted"/>
    <w:aliases w:val="vooraf opgemaakt"/>
    <w:basedOn w:val="Normal"/>
    <w:link w:val="HTMLPreformattedChar1"/>
    <w:rsid w:val="00645B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US"/>
    </w:rPr>
  </w:style>
  <w:style w:type="character" w:customStyle="1" w:styleId="HTMLPreformattedChar">
    <w:name w:val="HTML Preformatted Char"/>
    <w:aliases w:val="vooraf opgemaakt Char"/>
    <w:uiPriority w:val="99"/>
    <w:locked/>
    <w:rsid w:val="00FF37FE"/>
    <w:rPr>
      <w:rFonts w:ascii="Courier New" w:eastAsia="SimSun" w:hAnsi="Courier New" w:cs="Courier New"/>
      <w:lang w:val="en-US" w:eastAsia="zh-CN"/>
    </w:rPr>
  </w:style>
  <w:style w:type="paragraph" w:customStyle="1" w:styleId="StyleBoldLeftBefore3ptAfter3ptLinespacingAtle">
    <w:name w:val="Style Bold Left Before:  3 pt After:  3 pt Line spacing:  At le..."/>
    <w:basedOn w:val="Normal"/>
    <w:uiPriority w:val="99"/>
    <w:rsid w:val="00932C0C"/>
    <w:pPr>
      <w:spacing w:before="60" w:after="60" w:line="360" w:lineRule="atLeast"/>
    </w:pPr>
    <w:rPr>
      <w:b/>
      <w:bCs/>
    </w:rPr>
  </w:style>
  <w:style w:type="paragraph" w:customStyle="1" w:styleId="StyleCourierNew8ptLeftBefore12pt">
    <w:name w:val="Style Courier New 8 pt Left Before:  12 pt"/>
    <w:basedOn w:val="Normal"/>
    <w:uiPriority w:val="99"/>
    <w:rsid w:val="00932C0C"/>
    <w:rPr>
      <w:rFonts w:ascii="Courier New" w:hAnsi="Courier New"/>
      <w:sz w:val="16"/>
    </w:rPr>
  </w:style>
  <w:style w:type="paragraph" w:customStyle="1" w:styleId="DocumentTitle">
    <w:name w:val="Document Title"/>
    <w:basedOn w:val="Normal"/>
    <w:next w:val="Normal"/>
    <w:rsid w:val="00F63B56"/>
    <w:pPr>
      <w:suppressAutoHyphens/>
      <w:spacing w:after="120"/>
    </w:pPr>
    <w:rPr>
      <w:b/>
      <w:sz w:val="32"/>
    </w:rPr>
  </w:style>
  <w:style w:type="paragraph" w:customStyle="1" w:styleId="Figure">
    <w:name w:val="Figure"/>
    <w:basedOn w:val="Normal"/>
    <w:next w:val="Normal"/>
    <w:rsid w:val="00F63B56"/>
    <w:pPr>
      <w:spacing w:before="360"/>
      <w:jc w:val="center"/>
    </w:pPr>
  </w:style>
  <w:style w:type="paragraph" w:customStyle="1" w:styleId="Figureleft">
    <w:name w:val="Figure left"/>
    <w:basedOn w:val="Normal"/>
    <w:rsid w:val="00F63B56"/>
    <w:pPr>
      <w:framePr w:w="9710" w:h="4146" w:hSpace="180" w:wrap="around" w:vAnchor="text" w:hAnchor="page" w:x="1166" w:y="1870"/>
      <w:spacing w:before="240"/>
      <w:ind w:right="170"/>
    </w:pPr>
  </w:style>
  <w:style w:type="paragraph" w:customStyle="1" w:styleId="Figureright">
    <w:name w:val="Figure right"/>
    <w:basedOn w:val="Normal"/>
    <w:rsid w:val="00F63B56"/>
    <w:pPr>
      <w:framePr w:w="9710" w:h="4146" w:hSpace="180" w:wrap="around" w:vAnchor="text" w:hAnchor="page" w:x="1166" w:y="1870"/>
      <w:spacing w:before="240"/>
      <w:ind w:right="170"/>
      <w:jc w:val="right"/>
    </w:pPr>
  </w:style>
  <w:style w:type="paragraph" w:customStyle="1" w:styleId="Figurecaption">
    <w:name w:val="Figure caption"/>
    <w:basedOn w:val="Caption"/>
    <w:rsid w:val="00F63B56"/>
    <w:pPr>
      <w:spacing w:after="240"/>
    </w:pPr>
  </w:style>
  <w:style w:type="paragraph" w:customStyle="1" w:styleId="Tablecaption">
    <w:name w:val="Table caption"/>
    <w:basedOn w:val="Caption"/>
    <w:rsid w:val="00F63B56"/>
    <w:pPr>
      <w:spacing w:before="240"/>
    </w:pPr>
  </w:style>
  <w:style w:type="paragraph" w:customStyle="1" w:styleId="Tabletext">
    <w:name w:val="Table text"/>
    <w:basedOn w:val="Normal"/>
    <w:rsid w:val="00F63B56"/>
    <w:pPr>
      <w:spacing w:before="60"/>
    </w:pPr>
  </w:style>
  <w:style w:type="paragraph" w:styleId="ListParagraph">
    <w:name w:val="List Paragraph"/>
    <w:basedOn w:val="Normal"/>
    <w:uiPriority w:val="99"/>
    <w:qFormat/>
    <w:rsid w:val="006C5575"/>
    <w:pPr>
      <w:ind w:left="720"/>
    </w:pPr>
    <w:rPr>
      <w:lang w:eastAsia="en-GB"/>
    </w:rPr>
  </w:style>
  <w:style w:type="character" w:customStyle="1" w:styleId="Heading5Char1">
    <w:name w:val="Heading 5 Char1"/>
    <w:aliases w:val="H5 Char1"/>
    <w:link w:val="Heading5"/>
    <w:locked/>
    <w:rsid w:val="006C5575"/>
    <w:rPr>
      <w:rFonts w:ascii="Arial" w:eastAsia="SimSun" w:hAnsi="Arial"/>
      <w:i/>
      <w:lang w:val="en-GB" w:eastAsia="zh-CN"/>
    </w:rPr>
  </w:style>
  <w:style w:type="paragraph" w:customStyle="1" w:styleId="BodyBullit">
    <w:name w:val="Body Bullit"/>
    <w:basedOn w:val="Normal"/>
    <w:uiPriority w:val="99"/>
    <w:rsid w:val="006C5575"/>
    <w:pPr>
      <w:tabs>
        <w:tab w:val="num" w:pos="360"/>
      </w:tabs>
      <w:ind w:left="360" w:hanging="360"/>
    </w:pPr>
    <w:rPr>
      <w:lang w:eastAsia="it-IT"/>
    </w:rPr>
  </w:style>
  <w:style w:type="character" w:customStyle="1" w:styleId="CommentSubjectChar2">
    <w:name w:val="Comment Subject Char2"/>
    <w:aliases w:val="Car Char1"/>
    <w:link w:val="CommentSubject"/>
    <w:uiPriority w:val="99"/>
    <w:locked/>
    <w:rsid w:val="00211980"/>
    <w:rPr>
      <w:rFonts w:ascii="Arial" w:eastAsia="SimSun" w:hAnsi="Arial"/>
      <w:b/>
      <w:lang w:val="en-GB" w:eastAsia="zh-CN"/>
    </w:rPr>
  </w:style>
  <w:style w:type="paragraph" w:customStyle="1" w:styleId="ListDash">
    <w:name w:val="List Dash"/>
    <w:basedOn w:val="Normal"/>
    <w:uiPriority w:val="99"/>
    <w:rsid w:val="001862F7"/>
    <w:pPr>
      <w:tabs>
        <w:tab w:val="clear" w:pos="284"/>
        <w:tab w:val="num" w:pos="283"/>
      </w:tabs>
      <w:snapToGrid w:val="0"/>
      <w:spacing w:before="120" w:after="120"/>
      <w:ind w:left="283" w:hanging="283"/>
    </w:pPr>
    <w:rPr>
      <w:rFonts w:ascii="Times New Roman" w:hAnsi="Times New Roman"/>
      <w:szCs w:val="24"/>
      <w:lang w:eastAsia="de-DE"/>
    </w:rPr>
  </w:style>
  <w:style w:type="character" w:customStyle="1" w:styleId="Heading6Char1">
    <w:name w:val="Heading 6 Char1"/>
    <w:aliases w:val="H6 Char1"/>
    <w:link w:val="Heading6"/>
    <w:uiPriority w:val="99"/>
    <w:locked/>
    <w:rsid w:val="001862F7"/>
    <w:rPr>
      <w:rFonts w:ascii="Arial" w:hAnsi="Arial"/>
      <w:i/>
      <w:lang w:val="en-GB" w:eastAsia="it-IT"/>
    </w:rPr>
  </w:style>
  <w:style w:type="character" w:customStyle="1" w:styleId="FooterChar1">
    <w:name w:val="Footer Char1"/>
    <w:link w:val="Footer"/>
    <w:uiPriority w:val="99"/>
    <w:locked/>
    <w:rsid w:val="001862F7"/>
    <w:rPr>
      <w:rFonts w:ascii="Arial" w:eastAsia="SimSun" w:hAnsi="Arial"/>
      <w:lang w:val="en-GB" w:eastAsia="zh-CN"/>
    </w:rPr>
  </w:style>
  <w:style w:type="character" w:customStyle="1" w:styleId="BalloonTextChar1">
    <w:name w:val="Balloon Text Char1"/>
    <w:link w:val="BalloonText"/>
    <w:uiPriority w:val="99"/>
    <w:locked/>
    <w:rsid w:val="001862F7"/>
    <w:rPr>
      <w:rFonts w:ascii="Tahoma" w:eastAsia="SimSun" w:hAnsi="Tahoma"/>
      <w:sz w:val="16"/>
      <w:lang w:val="en-GB" w:eastAsia="zh-CN"/>
    </w:rPr>
  </w:style>
  <w:style w:type="character" w:customStyle="1" w:styleId="CommentTextChar">
    <w:name w:val="Comment Text Char"/>
    <w:aliases w:val="Char Char, Char Char"/>
    <w:link w:val="CommentText"/>
    <w:locked/>
    <w:rsid w:val="001862F7"/>
    <w:rPr>
      <w:rFonts w:ascii="Arial" w:eastAsia="SimSun" w:hAnsi="Arial"/>
      <w:lang w:val="en-GB" w:eastAsia="zh-CN"/>
    </w:rPr>
  </w:style>
  <w:style w:type="paragraph" w:customStyle="1" w:styleId="Ballontekst1">
    <w:name w:val="Ballontekst1"/>
    <w:basedOn w:val="Normal"/>
    <w:uiPriority w:val="99"/>
    <w:semiHidden/>
    <w:rsid w:val="001862F7"/>
    <w:rPr>
      <w:rFonts w:ascii="Tahoma" w:hAnsi="Tahoma" w:cs="Tahoma"/>
      <w:sz w:val="16"/>
      <w:szCs w:val="16"/>
      <w:lang w:eastAsia="it-IT"/>
    </w:rPr>
  </w:style>
  <w:style w:type="paragraph" w:customStyle="1" w:styleId="Textedebulles1">
    <w:name w:val="Texte de bulles1"/>
    <w:basedOn w:val="Normal"/>
    <w:uiPriority w:val="99"/>
    <w:semiHidden/>
    <w:rsid w:val="001862F7"/>
    <w:rPr>
      <w:rFonts w:ascii="Tahoma" w:hAnsi="Tahoma" w:cs="Tahoma"/>
      <w:sz w:val="16"/>
      <w:szCs w:val="16"/>
      <w:lang w:eastAsia="de-DE"/>
    </w:rPr>
  </w:style>
  <w:style w:type="paragraph" w:customStyle="1" w:styleId="CommentSubject2">
    <w:name w:val="Comment Subject2"/>
    <w:basedOn w:val="CommentText"/>
    <w:next w:val="CommentText"/>
    <w:uiPriority w:val="99"/>
    <w:semiHidden/>
    <w:rsid w:val="001862F7"/>
    <w:rPr>
      <w:rFonts w:eastAsia="Times New Roman"/>
      <w:b/>
      <w:bCs/>
      <w:lang w:eastAsia="it-IT"/>
    </w:rPr>
  </w:style>
  <w:style w:type="paragraph" w:customStyle="1" w:styleId="Listenabsatz">
    <w:name w:val="Listenabsatz"/>
    <w:basedOn w:val="Normal"/>
    <w:uiPriority w:val="99"/>
    <w:rsid w:val="001862F7"/>
    <w:pPr>
      <w:ind w:left="720"/>
    </w:pPr>
    <w:rPr>
      <w:lang w:eastAsia="en-GB"/>
    </w:rPr>
  </w:style>
  <w:style w:type="paragraph" w:customStyle="1" w:styleId="Prrafodelista">
    <w:name w:val="Párrafo de lista"/>
    <w:basedOn w:val="Normal"/>
    <w:uiPriority w:val="99"/>
    <w:rsid w:val="001862F7"/>
    <w:pPr>
      <w:ind w:left="720"/>
      <w:contextualSpacing/>
    </w:pPr>
  </w:style>
  <w:style w:type="paragraph" w:customStyle="1" w:styleId="Inhaltsverzeichnisberschrift">
    <w:name w:val="Inhaltsverzeichnisüberschrift"/>
    <w:basedOn w:val="Heading1"/>
    <w:next w:val="Normal"/>
    <w:uiPriority w:val="99"/>
    <w:rsid w:val="001862F7"/>
    <w:pPr>
      <w:keepLines/>
      <w:numPr>
        <w:numId w:val="0"/>
      </w:numPr>
      <w:outlineLvl w:val="9"/>
    </w:pPr>
    <w:rPr>
      <w:rFonts w:ascii="Cambria" w:eastAsia="Times New Roman" w:hAnsi="Cambria"/>
      <w:color w:val="365F91"/>
      <w:kern w:val="0"/>
      <w:sz w:val="28"/>
      <w:lang w:val="en-US"/>
    </w:rPr>
  </w:style>
  <w:style w:type="paragraph" w:customStyle="1" w:styleId="Ballontekst2">
    <w:name w:val="Ballontekst2"/>
    <w:basedOn w:val="Normal"/>
    <w:uiPriority w:val="99"/>
    <w:semiHidden/>
    <w:rsid w:val="001862F7"/>
    <w:rPr>
      <w:rFonts w:ascii="Tahoma" w:hAnsi="Tahoma" w:cs="Tahoma"/>
      <w:sz w:val="16"/>
      <w:szCs w:val="16"/>
      <w:lang w:eastAsia="it-IT"/>
    </w:rPr>
  </w:style>
  <w:style w:type="paragraph" w:customStyle="1" w:styleId="ListParagraph1">
    <w:name w:val="List Paragraph1"/>
    <w:basedOn w:val="Normal"/>
    <w:uiPriority w:val="99"/>
    <w:rsid w:val="001862F7"/>
    <w:pPr>
      <w:ind w:left="720"/>
    </w:pPr>
    <w:rPr>
      <w:lang w:eastAsia="en-GB"/>
    </w:rPr>
  </w:style>
  <w:style w:type="paragraph" w:customStyle="1" w:styleId="Prliminairetitre">
    <w:name w:val="Préliminaire titre"/>
    <w:basedOn w:val="Normal"/>
    <w:next w:val="Normal"/>
    <w:uiPriority w:val="99"/>
    <w:rsid w:val="001862F7"/>
    <w:pPr>
      <w:spacing w:before="360" w:after="360"/>
      <w:jc w:val="center"/>
    </w:pPr>
    <w:rPr>
      <w:rFonts w:ascii="Times New Roman" w:hAnsi="Times New Roman"/>
      <w:b/>
      <w:szCs w:val="24"/>
      <w:lang w:eastAsia="de-DE"/>
    </w:rPr>
  </w:style>
  <w:style w:type="character" w:customStyle="1" w:styleId="Heading2Char2">
    <w:name w:val="Heading 2 Char2"/>
    <w:aliases w:val="chapterHeading 2 Char1,h2 Char1,sub-clause 2 Char1,H2 Char1,ü2 Char1,H21 Char1,l2 Char1,Heading 2 Char Char1"/>
    <w:link w:val="Heading2"/>
    <w:locked/>
    <w:rsid w:val="008714AE"/>
    <w:rPr>
      <w:rFonts w:ascii="Arial" w:eastAsia="SimSun" w:hAnsi="Arial"/>
      <w:b/>
      <w:sz w:val="28"/>
      <w:szCs w:val="24"/>
      <w:lang w:val="en-GB" w:eastAsia="zh-CN"/>
    </w:rPr>
  </w:style>
  <w:style w:type="paragraph" w:customStyle="1" w:styleId="Openissuefollowingparagraph">
    <w:name w:val="Open issue (following paragraph)"/>
    <w:basedOn w:val="Normal"/>
    <w:link w:val="OpenissuefollowingparagraphChar"/>
    <w:uiPriority w:val="99"/>
    <w:rsid w:val="00E271FE"/>
    <w:pPr>
      <w:pBdr>
        <w:top w:val="single" w:sz="4" w:space="1" w:color="auto"/>
        <w:left w:val="single" w:sz="4" w:space="4" w:color="auto"/>
        <w:bottom w:val="single" w:sz="4" w:space="1" w:color="auto"/>
        <w:right w:val="single" w:sz="4" w:space="4" w:color="auto"/>
      </w:pBdr>
      <w:shd w:val="clear" w:color="auto" w:fill="FFCCCC"/>
      <w:tabs>
        <w:tab w:val="clear" w:pos="284"/>
        <w:tab w:val="clear" w:pos="567"/>
        <w:tab w:val="clear" w:pos="851"/>
        <w:tab w:val="clear" w:pos="1134"/>
        <w:tab w:val="left" w:pos="1418"/>
      </w:tabs>
    </w:pPr>
    <w:rPr>
      <w:lang w:val="en-US"/>
    </w:rPr>
  </w:style>
  <w:style w:type="character" w:customStyle="1" w:styleId="OpenissuefollowingparagraphChar">
    <w:name w:val="Open issue (following paragraph) Char"/>
    <w:link w:val="Openissuefollowingparagraph"/>
    <w:uiPriority w:val="99"/>
    <w:locked/>
    <w:rsid w:val="00E271FE"/>
    <w:rPr>
      <w:rFonts w:ascii="Arial" w:eastAsia="SimSun" w:hAnsi="Arial"/>
      <w:lang w:val="en-US" w:eastAsia="zh-CN"/>
    </w:rPr>
  </w:style>
  <w:style w:type="paragraph" w:customStyle="1" w:styleId="Openissue">
    <w:name w:val="Open issue"/>
    <w:basedOn w:val="Normal"/>
    <w:link w:val="OpenissueChar"/>
    <w:qFormat/>
    <w:rsid w:val="00E271FE"/>
    <w:pPr>
      <w:numPr>
        <w:numId w:val="14"/>
      </w:numPr>
      <w:pBdr>
        <w:top w:val="single" w:sz="4" w:space="1" w:color="auto"/>
        <w:left w:val="single" w:sz="4" w:space="4" w:color="auto"/>
        <w:bottom w:val="single" w:sz="4" w:space="1" w:color="auto"/>
        <w:right w:val="single" w:sz="4" w:space="4" w:color="auto"/>
      </w:pBdr>
      <w:shd w:val="clear" w:color="auto" w:fill="FFCCCC"/>
      <w:tabs>
        <w:tab w:val="clear" w:pos="284"/>
        <w:tab w:val="clear" w:pos="567"/>
        <w:tab w:val="clear" w:pos="851"/>
        <w:tab w:val="clear" w:pos="1134"/>
        <w:tab w:val="left" w:pos="1418"/>
      </w:tabs>
    </w:pPr>
    <w:rPr>
      <w:lang w:val="en-US"/>
    </w:rPr>
  </w:style>
  <w:style w:type="character" w:customStyle="1" w:styleId="OpenissueChar">
    <w:name w:val="Open issue Char"/>
    <w:link w:val="Openissue"/>
    <w:locked/>
    <w:rsid w:val="00E271FE"/>
    <w:rPr>
      <w:rFonts w:ascii="Arial" w:eastAsia="SimSun" w:hAnsi="Arial"/>
      <w:shd w:val="clear" w:color="auto" w:fill="FFCCCC"/>
      <w:lang w:eastAsia="zh-CN"/>
    </w:rPr>
  </w:style>
  <w:style w:type="character" w:customStyle="1" w:styleId="BodyTextIndentChar1">
    <w:name w:val="Body Text Indent Char1"/>
    <w:uiPriority w:val="99"/>
    <w:locked/>
    <w:rsid w:val="00AE464A"/>
    <w:rPr>
      <w:rFonts w:ascii="Arial" w:eastAsia="SimSun" w:hAnsi="Arial"/>
      <w:lang w:eastAsia="zh-CN"/>
    </w:rPr>
  </w:style>
  <w:style w:type="paragraph" w:customStyle="1" w:styleId="Recommendationgrey">
    <w:name w:val="Recommendation grey"/>
    <w:basedOn w:val="Recommendation"/>
    <w:link w:val="RecommendationgreyChar"/>
    <w:qFormat/>
    <w:rsid w:val="00E271FE"/>
    <w:pPr>
      <w:shd w:val="clear" w:color="auto" w:fill="E6E6E6"/>
    </w:pPr>
  </w:style>
  <w:style w:type="character" w:customStyle="1" w:styleId="RecommendationgreyChar">
    <w:name w:val="Recommendation grey Char"/>
    <w:link w:val="Recommendationgrey"/>
    <w:locked/>
    <w:rsid w:val="00E271FE"/>
    <w:rPr>
      <w:rFonts w:ascii="Arial" w:hAnsi="Arial"/>
      <w:shd w:val="clear" w:color="auto" w:fill="E6E6E6"/>
      <w:lang w:eastAsia="it-IT"/>
    </w:rPr>
  </w:style>
  <w:style w:type="paragraph" w:customStyle="1" w:styleId="Requirementgrey">
    <w:name w:val="Requirement grey"/>
    <w:basedOn w:val="Requirement"/>
    <w:link w:val="RequirementgreyChar"/>
    <w:qFormat/>
    <w:rsid w:val="00E271FE"/>
    <w:pPr>
      <w:numPr>
        <w:numId w:val="21"/>
      </w:numPr>
      <w:shd w:val="clear" w:color="auto" w:fill="E6E6E6"/>
      <w:ind w:left="2041" w:hanging="1928"/>
    </w:pPr>
  </w:style>
  <w:style w:type="paragraph" w:customStyle="1" w:styleId="TGRequirement">
    <w:name w:val="TG Requirement"/>
    <w:basedOn w:val="DSRequirement"/>
    <w:link w:val="TGRequirementChar"/>
    <w:uiPriority w:val="99"/>
    <w:rsid w:val="00E271FE"/>
  </w:style>
  <w:style w:type="character" w:customStyle="1" w:styleId="RequirementgreyChar">
    <w:name w:val="Requirement grey Char"/>
    <w:link w:val="Requirementgrey"/>
    <w:locked/>
    <w:rsid w:val="00234A44"/>
    <w:rPr>
      <w:rFonts w:ascii="Arial" w:hAnsi="Arial"/>
      <w:shd w:val="clear" w:color="auto" w:fill="E6E6E6"/>
      <w:lang w:eastAsia="it-IT"/>
    </w:rPr>
  </w:style>
  <w:style w:type="paragraph" w:customStyle="1" w:styleId="TGrequirement0">
    <w:name w:val="TG requirement"/>
    <w:basedOn w:val="DSRequirement"/>
    <w:link w:val="TGrequirementChar0"/>
    <w:uiPriority w:val="99"/>
    <w:rsid w:val="00234A44"/>
  </w:style>
  <w:style w:type="character" w:customStyle="1" w:styleId="TGRequirementChar">
    <w:name w:val="TG Requirement Char"/>
    <w:link w:val="TGRequirement"/>
    <w:uiPriority w:val="99"/>
    <w:locked/>
    <w:rsid w:val="00E271FE"/>
    <w:rPr>
      <w:rFonts w:ascii="Arial" w:hAnsi="Arial"/>
      <w:lang w:eastAsia="it-IT"/>
    </w:rPr>
  </w:style>
  <w:style w:type="character" w:customStyle="1" w:styleId="TGrequirementChar0">
    <w:name w:val="TG requirement Char"/>
    <w:link w:val="TGrequirement0"/>
    <w:uiPriority w:val="99"/>
    <w:locked/>
    <w:rsid w:val="00234A44"/>
    <w:rPr>
      <w:rFonts w:ascii="Arial" w:hAnsi="Arial"/>
      <w:lang w:eastAsia="it-IT"/>
    </w:rPr>
  </w:style>
  <w:style w:type="paragraph" w:customStyle="1" w:styleId="TGRequirementgrey">
    <w:name w:val="TG Requirement grey"/>
    <w:basedOn w:val="DSRequirement"/>
    <w:qFormat/>
    <w:rsid w:val="00E271FE"/>
    <w:pPr>
      <w:shd w:val="clear" w:color="auto" w:fill="E6E6E6"/>
    </w:pPr>
  </w:style>
  <w:style w:type="paragraph" w:customStyle="1" w:styleId="TestNumberingStyle">
    <w:name w:val="TestNumberingStyle"/>
    <w:basedOn w:val="Normal"/>
    <w:link w:val="TestNumberingStyleChar"/>
    <w:uiPriority w:val="99"/>
    <w:rsid w:val="002B4F2A"/>
    <w:pPr>
      <w:ind w:left="360" w:hanging="360"/>
    </w:pPr>
  </w:style>
  <w:style w:type="character" w:customStyle="1" w:styleId="TestNumberingStyleChar">
    <w:name w:val="TestNumberingStyle Char"/>
    <w:link w:val="TestNumberingStyle"/>
    <w:uiPriority w:val="99"/>
    <w:locked/>
    <w:rsid w:val="002B4F2A"/>
    <w:rPr>
      <w:rFonts w:ascii="Arial" w:eastAsia="SimSun" w:hAnsi="Arial"/>
      <w:sz w:val="20"/>
      <w:szCs w:val="20"/>
      <w:lang w:val="en-GB"/>
    </w:rPr>
  </w:style>
  <w:style w:type="character" w:customStyle="1" w:styleId="m1">
    <w:name w:val="m1"/>
    <w:uiPriority w:val="99"/>
    <w:rsid w:val="00785E57"/>
    <w:rPr>
      <w:color w:val="0000FF"/>
    </w:rPr>
  </w:style>
  <w:style w:type="character" w:customStyle="1" w:styleId="pi1">
    <w:name w:val="pi1"/>
    <w:uiPriority w:val="99"/>
    <w:rsid w:val="00785E57"/>
    <w:rPr>
      <w:color w:val="0000FF"/>
    </w:rPr>
  </w:style>
  <w:style w:type="character" w:customStyle="1" w:styleId="t1">
    <w:name w:val="t1"/>
    <w:uiPriority w:val="99"/>
    <w:rsid w:val="00785E57"/>
    <w:rPr>
      <w:color w:val="990000"/>
    </w:rPr>
  </w:style>
  <w:style w:type="character" w:customStyle="1" w:styleId="ns1">
    <w:name w:val="ns1"/>
    <w:uiPriority w:val="99"/>
    <w:rsid w:val="00785E57"/>
    <w:rPr>
      <w:color w:val="FF0000"/>
    </w:rPr>
  </w:style>
  <w:style w:type="character" w:customStyle="1" w:styleId="tx1">
    <w:name w:val="tx1"/>
    <w:uiPriority w:val="99"/>
    <w:rsid w:val="00785E57"/>
    <w:rPr>
      <w:b/>
    </w:rPr>
  </w:style>
  <w:style w:type="character" w:customStyle="1" w:styleId="Codefragment">
    <w:name w:val="Codefragment"/>
    <w:uiPriority w:val="99"/>
    <w:rsid w:val="00785E57"/>
    <w:rPr>
      <w:rFonts w:ascii="Courier New" w:hAnsi="Courier New"/>
      <w:noProof/>
      <w:sz w:val="22"/>
      <w:lang w:val="en-US"/>
    </w:rPr>
  </w:style>
  <w:style w:type="paragraph" w:customStyle="1" w:styleId="NumPar1">
    <w:name w:val="NumPar 1"/>
    <w:basedOn w:val="Normal"/>
    <w:next w:val="Normal"/>
    <w:uiPriority w:val="99"/>
    <w:rsid w:val="00AD38D7"/>
    <w:pPr>
      <w:numPr>
        <w:numId w:val="22"/>
      </w:numPr>
      <w:spacing w:before="120" w:after="120"/>
    </w:pPr>
    <w:rPr>
      <w:rFonts w:ascii="Times New Roman" w:hAnsi="Times New Roman"/>
      <w:sz w:val="24"/>
      <w:szCs w:val="24"/>
      <w:lang w:eastAsia="de-DE"/>
    </w:rPr>
  </w:style>
  <w:style w:type="character" w:customStyle="1" w:styleId="Heading4Char1">
    <w:name w:val="Heading 4 Char1"/>
    <w:aliases w:val="h4 Char1,sub-clause 4 Char1,H4 Char1,Block Char1,level 4 Char1,GS_4 Char1,ASSET_heading4 Char1,EIVIS Title 4 Char1,DesignT4 Char2,DesignT4 Char Char1,heading 4 Char1"/>
    <w:link w:val="Heading4"/>
    <w:locked/>
    <w:rsid w:val="00041BDE"/>
    <w:rPr>
      <w:rFonts w:ascii="Arial" w:eastAsia="SimSun" w:hAnsi="Arial"/>
      <w:b/>
      <w:lang w:val="en-GB" w:eastAsia="zh-CN"/>
    </w:rPr>
  </w:style>
  <w:style w:type="character" w:customStyle="1" w:styleId="FootnoteTextChar1">
    <w:name w:val="Footnote Text Char1"/>
    <w:aliases w:val="Voetnoot tekst Char1"/>
    <w:link w:val="FootnoteText"/>
    <w:uiPriority w:val="99"/>
    <w:semiHidden/>
    <w:locked/>
    <w:rsid w:val="0063247E"/>
    <w:rPr>
      <w:rFonts w:ascii="Arial" w:eastAsia="SimSun" w:hAnsi="Arial"/>
      <w:lang w:val="en-GB" w:eastAsia="zh-CN"/>
    </w:rPr>
  </w:style>
  <w:style w:type="paragraph" w:customStyle="1" w:styleId="IRrequirementgrey">
    <w:name w:val="IR requirement grey"/>
    <w:basedOn w:val="Requirementgrey"/>
    <w:link w:val="IRrequirementgreyChar"/>
    <w:qFormat/>
    <w:rsid w:val="00E271FE"/>
    <w:pPr>
      <w:numPr>
        <w:numId w:val="0"/>
      </w:numPr>
      <w:tabs>
        <w:tab w:val="clear" w:pos="2041"/>
      </w:tabs>
      <w:ind w:left="113"/>
    </w:pPr>
  </w:style>
  <w:style w:type="character" w:customStyle="1" w:styleId="IRrequirementgreyChar">
    <w:name w:val="IR requirement grey Char"/>
    <w:link w:val="IRrequirementgrey"/>
    <w:locked/>
    <w:rsid w:val="00E271FE"/>
    <w:rPr>
      <w:rFonts w:ascii="Arial" w:hAnsi="Arial"/>
      <w:lang w:val="en-US" w:eastAsia="it-IT"/>
    </w:rPr>
  </w:style>
  <w:style w:type="paragraph" w:customStyle="1" w:styleId="IRrequirement">
    <w:name w:val="IR requirement"/>
    <w:basedOn w:val="Requirement"/>
    <w:link w:val="IRrequirementChar"/>
    <w:qFormat/>
    <w:rsid w:val="00E271FE"/>
    <w:pPr>
      <w:numPr>
        <w:numId w:val="0"/>
      </w:numPr>
      <w:tabs>
        <w:tab w:val="clear" w:pos="2041"/>
      </w:tabs>
      <w:ind w:left="113"/>
    </w:pPr>
  </w:style>
  <w:style w:type="character" w:customStyle="1" w:styleId="IRrequirementChar">
    <w:name w:val="IR requirement Char"/>
    <w:link w:val="IRrequirement"/>
    <w:locked/>
    <w:rsid w:val="00E271FE"/>
    <w:rPr>
      <w:rFonts w:ascii="Arial" w:hAnsi="Arial"/>
      <w:lang w:val="en-US" w:eastAsia="it-IT"/>
    </w:rPr>
  </w:style>
  <w:style w:type="paragraph" w:customStyle="1" w:styleId="CM4">
    <w:name w:val="CM4"/>
    <w:basedOn w:val="Normal"/>
    <w:next w:val="Normal"/>
    <w:uiPriority w:val="99"/>
    <w:rsid w:val="00657B47"/>
    <w:pPr>
      <w:autoSpaceDE w:val="0"/>
      <w:autoSpaceDN w:val="0"/>
      <w:adjustRightInd w:val="0"/>
      <w:spacing w:before="60" w:after="60"/>
    </w:pPr>
    <w:rPr>
      <w:sz w:val="24"/>
      <w:szCs w:val="24"/>
      <w:lang w:val="en-US"/>
    </w:rPr>
  </w:style>
  <w:style w:type="character" w:customStyle="1" w:styleId="Heading7Char1">
    <w:name w:val="Heading 7 Char1"/>
    <w:link w:val="Heading7"/>
    <w:uiPriority w:val="99"/>
    <w:locked/>
    <w:rsid w:val="007D7225"/>
    <w:rPr>
      <w:sz w:val="24"/>
      <w:lang w:val="en-GB" w:eastAsia="it-IT"/>
    </w:rPr>
  </w:style>
  <w:style w:type="character" w:customStyle="1" w:styleId="Heading8Char1">
    <w:name w:val="Heading 8 Char1"/>
    <w:link w:val="Heading8"/>
    <w:uiPriority w:val="99"/>
    <w:locked/>
    <w:rsid w:val="007D7225"/>
    <w:rPr>
      <w:i/>
      <w:sz w:val="24"/>
      <w:lang w:val="en-GB" w:eastAsia="it-IT"/>
    </w:rPr>
  </w:style>
  <w:style w:type="character" w:customStyle="1" w:styleId="Heading9Char1">
    <w:name w:val="Heading 9 Char1"/>
    <w:link w:val="Heading9"/>
    <w:uiPriority w:val="99"/>
    <w:locked/>
    <w:rsid w:val="007D7225"/>
    <w:rPr>
      <w:rFonts w:ascii="Arial" w:hAnsi="Arial"/>
      <w:sz w:val="22"/>
      <w:lang w:val="en-GB" w:eastAsia="it-IT"/>
    </w:rPr>
  </w:style>
  <w:style w:type="paragraph" w:customStyle="1" w:styleId="TOCHeading1">
    <w:name w:val="TOC Heading1"/>
    <w:basedOn w:val="Heading1"/>
    <w:next w:val="Normal"/>
    <w:uiPriority w:val="99"/>
    <w:rsid w:val="00E15E93"/>
    <w:pPr>
      <w:keepLines/>
      <w:numPr>
        <w:numId w:val="0"/>
      </w:numPr>
      <w:outlineLvl w:val="9"/>
    </w:pPr>
    <w:rPr>
      <w:rFonts w:ascii="Cambria" w:eastAsia="MS Gothic" w:hAnsi="Cambria"/>
      <w:color w:val="365F91"/>
      <w:kern w:val="0"/>
      <w:lang w:val="en-US" w:eastAsia="ja-JP"/>
    </w:rPr>
  </w:style>
  <w:style w:type="paragraph" w:customStyle="1" w:styleId="NoSpacing1">
    <w:name w:val="No Spacing1"/>
    <w:uiPriority w:val="99"/>
    <w:rsid w:val="00E15E93"/>
    <w:rPr>
      <w:rFonts w:ascii="Calibri" w:hAnsi="Calibri"/>
      <w:sz w:val="22"/>
      <w:szCs w:val="22"/>
    </w:rPr>
  </w:style>
  <w:style w:type="paragraph" w:customStyle="1" w:styleId="Revision1">
    <w:name w:val="Revision1"/>
    <w:hidden/>
    <w:uiPriority w:val="99"/>
    <w:semiHidden/>
    <w:rsid w:val="00E15E93"/>
    <w:rPr>
      <w:rFonts w:ascii="Arial" w:eastAsia="SimSun" w:hAnsi="Arial"/>
      <w:lang w:val="en-GB" w:eastAsia="zh-CN"/>
    </w:rPr>
  </w:style>
  <w:style w:type="paragraph" w:styleId="IntenseQuote">
    <w:name w:val="Intense Quote"/>
    <w:basedOn w:val="Normal"/>
    <w:next w:val="Normal"/>
    <w:link w:val="IntenseQuoteChar"/>
    <w:uiPriority w:val="99"/>
    <w:qFormat/>
    <w:rsid w:val="00E15E93"/>
    <w:pPr>
      <w:pBdr>
        <w:bottom w:val="single" w:sz="4" w:space="4" w:color="4F81BD"/>
      </w:pBdr>
      <w:spacing w:before="200" w:after="280"/>
      <w:ind w:left="936" w:right="936"/>
    </w:pPr>
    <w:rPr>
      <w:b/>
      <w:bCs/>
      <w:i/>
      <w:iCs/>
      <w:color w:val="4F81BD"/>
      <w:lang w:val="en-US"/>
    </w:rPr>
  </w:style>
  <w:style w:type="character" w:customStyle="1" w:styleId="IntenseQuoteChar">
    <w:name w:val="Intense Quote Char"/>
    <w:link w:val="IntenseQuote"/>
    <w:uiPriority w:val="99"/>
    <w:locked/>
    <w:rsid w:val="00E15E93"/>
    <w:rPr>
      <w:rFonts w:ascii="Arial" w:eastAsia="SimSun" w:hAnsi="Arial"/>
      <w:b/>
      <w:i/>
      <w:color w:val="4F81BD"/>
      <w:lang w:eastAsia="zh-CN"/>
    </w:rPr>
  </w:style>
  <w:style w:type="character" w:customStyle="1" w:styleId="SubtitleChar">
    <w:name w:val="Subtitle Char"/>
    <w:link w:val="Subtitle"/>
    <w:uiPriority w:val="99"/>
    <w:locked/>
    <w:rsid w:val="00B547BF"/>
    <w:rPr>
      <w:sz w:val="24"/>
      <w:lang w:eastAsia="it-IT"/>
    </w:rPr>
  </w:style>
  <w:style w:type="character" w:customStyle="1" w:styleId="CharChar8">
    <w:name w:val="Char Char8"/>
    <w:uiPriority w:val="99"/>
    <w:locked/>
    <w:rsid w:val="00B547BF"/>
    <w:rPr>
      <w:i/>
      <w:sz w:val="24"/>
      <w:lang w:eastAsia="it-IT"/>
    </w:rPr>
  </w:style>
  <w:style w:type="paragraph" w:customStyle="1" w:styleId="Style10ptLinespacing15lines">
    <w:name w:val="Style 10 pt Line spacing:  1.5 lines"/>
    <w:basedOn w:val="Normal"/>
    <w:uiPriority w:val="99"/>
    <w:rsid w:val="00B547BF"/>
    <w:pPr>
      <w:suppressAutoHyphens/>
    </w:pPr>
    <w:rPr>
      <w:lang w:eastAsia="ar-SA"/>
    </w:rPr>
  </w:style>
  <w:style w:type="paragraph" w:customStyle="1" w:styleId="Pargrafdellista">
    <w:name w:val="Paràgraf de llista"/>
    <w:basedOn w:val="Normal"/>
    <w:uiPriority w:val="99"/>
    <w:rsid w:val="00B547BF"/>
    <w:pPr>
      <w:ind w:left="720"/>
      <w:contextualSpacing/>
    </w:pPr>
    <w:rPr>
      <w:lang w:val="en-US"/>
    </w:rPr>
  </w:style>
  <w:style w:type="paragraph" w:customStyle="1" w:styleId="Stylea2PatternClearGray-10">
    <w:name w:val="Style a2 + Pattern: Clear (Gray-10%)"/>
    <w:basedOn w:val="a2"/>
    <w:autoRedefine/>
    <w:uiPriority w:val="99"/>
    <w:rsid w:val="00B547BF"/>
    <w:pPr>
      <w:numPr>
        <w:numId w:val="4"/>
      </w:numPr>
      <w:shd w:val="clear" w:color="auto" w:fill="E6E6E6"/>
      <w:tabs>
        <w:tab w:val="num" w:pos="567"/>
      </w:tabs>
    </w:pPr>
    <w:rPr>
      <w:rFonts w:eastAsia="Times New Roman"/>
      <w:bCs/>
    </w:rPr>
  </w:style>
  <w:style w:type="paragraph" w:customStyle="1" w:styleId="Stylea2PatternClearGray-101">
    <w:name w:val="Style a2 + Pattern: Clear (Gray-10%)1"/>
    <w:basedOn w:val="a2"/>
    <w:autoRedefine/>
    <w:uiPriority w:val="99"/>
    <w:rsid w:val="00B547BF"/>
    <w:pPr>
      <w:numPr>
        <w:ilvl w:val="0"/>
        <w:numId w:val="0"/>
      </w:numPr>
      <w:shd w:val="clear" w:color="auto" w:fill="E6E6E6"/>
      <w:tabs>
        <w:tab w:val="num" w:pos="284"/>
        <w:tab w:val="num" w:pos="567"/>
      </w:tabs>
      <w:ind w:left="284" w:hanging="284"/>
    </w:pPr>
    <w:rPr>
      <w:rFonts w:eastAsia="Times New Roman"/>
      <w:bCs/>
    </w:rPr>
  </w:style>
  <w:style w:type="paragraph" w:customStyle="1" w:styleId="Stylea2Left049Firstline0">
    <w:name w:val="Style a2 + Left:  0.49&quot; First line:  0&quot;"/>
    <w:basedOn w:val="a2"/>
    <w:uiPriority w:val="99"/>
    <w:rsid w:val="00B547BF"/>
    <w:pPr>
      <w:numPr>
        <w:ilvl w:val="0"/>
        <w:numId w:val="0"/>
      </w:numPr>
      <w:tabs>
        <w:tab w:val="num" w:pos="284"/>
        <w:tab w:val="num" w:pos="567"/>
      </w:tabs>
      <w:ind w:left="284" w:hanging="284"/>
    </w:pPr>
    <w:rPr>
      <w:rFonts w:eastAsia="Times New Roman"/>
      <w:bCs/>
    </w:rPr>
  </w:style>
  <w:style w:type="paragraph" w:customStyle="1" w:styleId="Stylea3PatternClearGray-10">
    <w:name w:val="Style a3 + Pattern: Clear (Gray-10%)"/>
    <w:basedOn w:val="a2"/>
    <w:uiPriority w:val="99"/>
    <w:rsid w:val="00B547BF"/>
    <w:pPr>
      <w:numPr>
        <w:ilvl w:val="0"/>
        <w:numId w:val="0"/>
      </w:numPr>
      <w:shd w:val="clear" w:color="auto" w:fill="E6E6E6"/>
      <w:tabs>
        <w:tab w:val="num" w:pos="284"/>
        <w:tab w:val="num" w:pos="567"/>
        <w:tab w:val="num" w:pos="1440"/>
      </w:tabs>
      <w:ind w:left="1440" w:hanging="360"/>
    </w:pPr>
    <w:rPr>
      <w:rFonts w:eastAsia="Times New Roman"/>
      <w:bCs/>
    </w:rPr>
  </w:style>
  <w:style w:type="character" w:customStyle="1" w:styleId="StyleOutlinenumbered14ptBold">
    <w:name w:val="Style Outline numbered 14 pt Bold"/>
    <w:uiPriority w:val="99"/>
    <w:rsid w:val="00B547BF"/>
  </w:style>
  <w:style w:type="character" w:customStyle="1" w:styleId="CharChar2">
    <w:name w:val="Char Char2"/>
    <w:uiPriority w:val="99"/>
    <w:rsid w:val="00B547BF"/>
    <w:rPr>
      <w:rFonts w:ascii="Arial" w:hAnsi="Arial"/>
      <w:lang w:eastAsia="zh-CN"/>
    </w:rPr>
  </w:style>
  <w:style w:type="character" w:customStyle="1" w:styleId="CharChar3">
    <w:name w:val="Char Char3"/>
    <w:aliases w:val="Comment Text Char1,Char Char1, Char Char3"/>
    <w:rsid w:val="00B547BF"/>
    <w:rPr>
      <w:rFonts w:ascii="Arial" w:hAnsi="Arial"/>
      <w:lang w:eastAsia="zh-CN"/>
    </w:rPr>
  </w:style>
  <w:style w:type="character" w:customStyle="1" w:styleId="CharChar4">
    <w:name w:val="Char Char4"/>
    <w:uiPriority w:val="99"/>
    <w:semiHidden/>
    <w:locked/>
    <w:rsid w:val="00B547BF"/>
    <w:rPr>
      <w:rFonts w:ascii="Arial" w:hAnsi="Arial"/>
      <w:lang w:eastAsia="it-IT"/>
    </w:rPr>
  </w:style>
  <w:style w:type="character" w:customStyle="1" w:styleId="CommentTextChar3">
    <w:name w:val="Comment Text Char3"/>
    <w:aliases w:val="Char Char6"/>
    <w:uiPriority w:val="99"/>
    <w:locked/>
    <w:rsid w:val="00D44CD7"/>
    <w:rPr>
      <w:rFonts w:ascii="Arial" w:eastAsia="SimSun" w:hAnsi="Arial"/>
      <w:lang w:val="en-GB" w:eastAsia="zh-CN"/>
    </w:rPr>
  </w:style>
  <w:style w:type="character" w:customStyle="1" w:styleId="st1">
    <w:name w:val="st1"/>
    <w:uiPriority w:val="99"/>
    <w:rsid w:val="00942D63"/>
    <w:rPr>
      <w:rFonts w:cs="Times New Roman"/>
    </w:rPr>
  </w:style>
  <w:style w:type="character" w:customStyle="1" w:styleId="CharChar14">
    <w:name w:val="Char Char14"/>
    <w:uiPriority w:val="99"/>
    <w:rsid w:val="00942D63"/>
    <w:rPr>
      <w:rFonts w:ascii="Arial" w:eastAsia="SimSun" w:hAnsi="Arial"/>
      <w:lang w:val="en-GB" w:eastAsia="zh-CN"/>
    </w:rPr>
  </w:style>
  <w:style w:type="paragraph" w:customStyle="1" w:styleId="Textedebulles3">
    <w:name w:val="Texte de bulles3"/>
    <w:basedOn w:val="Normal"/>
    <w:uiPriority w:val="99"/>
    <w:semiHidden/>
    <w:rsid w:val="00942D63"/>
    <w:rPr>
      <w:rFonts w:ascii="Tahoma" w:hAnsi="Tahoma" w:cs="Tahoma"/>
      <w:sz w:val="16"/>
      <w:szCs w:val="16"/>
      <w:lang w:eastAsia="de-DE"/>
    </w:rPr>
  </w:style>
  <w:style w:type="character" w:customStyle="1" w:styleId="WW8Num1z3">
    <w:name w:val="WW8Num1z3"/>
    <w:uiPriority w:val="99"/>
    <w:rsid w:val="00942D63"/>
    <w:rPr>
      <w:sz w:val="20"/>
    </w:rPr>
  </w:style>
  <w:style w:type="character" w:customStyle="1" w:styleId="WW8Num2z3">
    <w:name w:val="WW8Num2z3"/>
    <w:uiPriority w:val="99"/>
    <w:rsid w:val="00942D63"/>
    <w:rPr>
      <w:sz w:val="20"/>
    </w:rPr>
  </w:style>
  <w:style w:type="character" w:customStyle="1" w:styleId="WW8Num4z2">
    <w:name w:val="WW8Num4z2"/>
    <w:uiPriority w:val="99"/>
    <w:rsid w:val="00942D63"/>
    <w:rPr>
      <w:rFonts w:ascii="Symbol" w:hAnsi="Symbol"/>
    </w:rPr>
  </w:style>
  <w:style w:type="character" w:customStyle="1" w:styleId="WW8Num4z4">
    <w:name w:val="WW8Num4z4"/>
    <w:uiPriority w:val="99"/>
    <w:rsid w:val="00942D63"/>
    <w:rPr>
      <w:rFonts w:ascii="Courier New" w:hAnsi="Courier New"/>
    </w:rPr>
  </w:style>
  <w:style w:type="character" w:customStyle="1" w:styleId="WW8Num4z5">
    <w:name w:val="WW8Num4z5"/>
    <w:uiPriority w:val="99"/>
    <w:rsid w:val="00942D63"/>
    <w:rPr>
      <w:rFonts w:ascii="Wingdings" w:hAnsi="Wingdings"/>
    </w:rPr>
  </w:style>
  <w:style w:type="character" w:customStyle="1" w:styleId="WW8Num6z0">
    <w:name w:val="WW8Num6z0"/>
    <w:uiPriority w:val="99"/>
    <w:rsid w:val="00942D63"/>
    <w:rPr>
      <w:rFonts w:ascii="Symbol" w:hAnsi="Symbol"/>
    </w:rPr>
  </w:style>
  <w:style w:type="character" w:customStyle="1" w:styleId="WW8Num7z0">
    <w:name w:val="WW8Num7z0"/>
    <w:uiPriority w:val="99"/>
    <w:rsid w:val="00942D63"/>
    <w:rPr>
      <w:rFonts w:ascii="Symbol" w:hAnsi="Symbol"/>
    </w:rPr>
  </w:style>
  <w:style w:type="character" w:customStyle="1" w:styleId="WW8Num9z0">
    <w:name w:val="WW8Num9z0"/>
    <w:uiPriority w:val="99"/>
    <w:rsid w:val="00942D63"/>
    <w:rPr>
      <w:rFonts w:ascii="Symbol" w:hAnsi="Symbol"/>
      <w:b/>
      <w:sz w:val="28"/>
    </w:rPr>
  </w:style>
  <w:style w:type="character" w:customStyle="1" w:styleId="WW8Num10z1">
    <w:name w:val="WW8Num10z1"/>
    <w:uiPriority w:val="99"/>
    <w:rsid w:val="00942D63"/>
    <w:rPr>
      <w:b/>
    </w:rPr>
  </w:style>
  <w:style w:type="character" w:customStyle="1" w:styleId="WW8Num11z0">
    <w:name w:val="WW8Num11z0"/>
    <w:uiPriority w:val="99"/>
    <w:rsid w:val="00942D63"/>
    <w:rPr>
      <w:rFonts w:ascii="Symbol" w:hAnsi="Symbol"/>
    </w:rPr>
  </w:style>
  <w:style w:type="character" w:customStyle="1" w:styleId="WW8Num12z0">
    <w:name w:val="WW8Num12z0"/>
    <w:uiPriority w:val="99"/>
    <w:rsid w:val="00942D63"/>
    <w:rPr>
      <w:rFonts w:ascii="Symbol" w:hAnsi="Symbol"/>
    </w:rPr>
  </w:style>
  <w:style w:type="character" w:customStyle="1" w:styleId="WW8Num14z0">
    <w:name w:val="WW8Num14z0"/>
    <w:uiPriority w:val="99"/>
    <w:rsid w:val="00942D63"/>
    <w:rPr>
      <w:rFonts w:ascii="Symbol" w:hAnsi="Symbol"/>
    </w:rPr>
  </w:style>
  <w:style w:type="character" w:customStyle="1" w:styleId="WW8Num14z2">
    <w:name w:val="WW8Num14z2"/>
    <w:uiPriority w:val="99"/>
    <w:rsid w:val="00942D63"/>
    <w:rPr>
      <w:rFonts w:ascii="Wingdings" w:hAnsi="Wingdings"/>
    </w:rPr>
  </w:style>
  <w:style w:type="character" w:customStyle="1" w:styleId="WW8Num14z4">
    <w:name w:val="WW8Num14z4"/>
    <w:uiPriority w:val="99"/>
    <w:rsid w:val="00942D63"/>
    <w:rPr>
      <w:rFonts w:ascii="Courier New" w:hAnsi="Courier New"/>
    </w:rPr>
  </w:style>
  <w:style w:type="character" w:customStyle="1" w:styleId="WW8Num16z0">
    <w:name w:val="WW8Num16z0"/>
    <w:uiPriority w:val="99"/>
    <w:rsid w:val="00942D63"/>
    <w:rPr>
      <w:rFonts w:ascii="Symbol" w:hAnsi="Symbol"/>
    </w:rPr>
  </w:style>
  <w:style w:type="character" w:customStyle="1" w:styleId="WW8Num16z2">
    <w:name w:val="WW8Num16z2"/>
    <w:uiPriority w:val="99"/>
    <w:rsid w:val="00942D63"/>
    <w:rPr>
      <w:rFonts w:ascii="Wingdings" w:hAnsi="Wingdings"/>
    </w:rPr>
  </w:style>
  <w:style w:type="character" w:customStyle="1" w:styleId="WW8Num16z4">
    <w:name w:val="WW8Num16z4"/>
    <w:uiPriority w:val="99"/>
    <w:rsid w:val="00942D63"/>
    <w:rPr>
      <w:rFonts w:ascii="Courier New" w:hAnsi="Courier New"/>
    </w:rPr>
  </w:style>
  <w:style w:type="character" w:customStyle="1" w:styleId="WW8Num18z0">
    <w:name w:val="WW8Num18z0"/>
    <w:uiPriority w:val="99"/>
    <w:rsid w:val="00942D63"/>
    <w:rPr>
      <w:rFonts w:ascii="Arial Black" w:hAnsi="Arial Black"/>
    </w:rPr>
  </w:style>
  <w:style w:type="character" w:customStyle="1" w:styleId="WW8Num19z0">
    <w:name w:val="WW8Num19z0"/>
    <w:uiPriority w:val="99"/>
    <w:rsid w:val="00942D63"/>
    <w:rPr>
      <w:rFonts w:ascii="Wingdings" w:hAnsi="Wingdings"/>
    </w:rPr>
  </w:style>
  <w:style w:type="character" w:customStyle="1" w:styleId="WW8Num20z0">
    <w:name w:val="WW8Num20z0"/>
    <w:uiPriority w:val="99"/>
    <w:rsid w:val="00942D63"/>
    <w:rPr>
      <w:rFonts w:ascii="Symbol" w:hAnsi="Symbol"/>
    </w:rPr>
  </w:style>
  <w:style w:type="character" w:customStyle="1" w:styleId="WW8Num22z0">
    <w:name w:val="WW8Num22z0"/>
    <w:uiPriority w:val="99"/>
    <w:rsid w:val="00942D63"/>
    <w:rPr>
      <w:rFonts w:ascii="Symbol" w:hAnsi="Symbol"/>
    </w:rPr>
  </w:style>
  <w:style w:type="character" w:customStyle="1" w:styleId="WW8Num23z0">
    <w:name w:val="WW8Num23z0"/>
    <w:uiPriority w:val="99"/>
    <w:rsid w:val="00942D63"/>
    <w:rPr>
      <w:rFonts w:ascii="Symbol" w:hAnsi="Symbol"/>
    </w:rPr>
  </w:style>
  <w:style w:type="character" w:customStyle="1" w:styleId="WW8Num27z0">
    <w:name w:val="WW8Num27z0"/>
    <w:uiPriority w:val="99"/>
    <w:rsid w:val="00942D63"/>
    <w:rPr>
      <w:rFonts w:ascii="Symbol" w:hAnsi="Symbol"/>
    </w:rPr>
  </w:style>
  <w:style w:type="character" w:customStyle="1" w:styleId="WW8Num29z0">
    <w:name w:val="WW8Num29z0"/>
    <w:uiPriority w:val="99"/>
    <w:rsid w:val="00942D63"/>
    <w:rPr>
      <w:rFonts w:ascii="Symbol" w:hAnsi="Symbol"/>
    </w:rPr>
  </w:style>
  <w:style w:type="character" w:customStyle="1" w:styleId="WW8Num29z2">
    <w:name w:val="WW8Num29z2"/>
    <w:uiPriority w:val="99"/>
    <w:rsid w:val="00942D63"/>
    <w:rPr>
      <w:rFonts w:ascii="Wingdings" w:hAnsi="Wingdings"/>
    </w:rPr>
  </w:style>
  <w:style w:type="character" w:customStyle="1" w:styleId="WW8Num29z4">
    <w:name w:val="WW8Num29z4"/>
    <w:uiPriority w:val="99"/>
    <w:rsid w:val="00942D63"/>
    <w:rPr>
      <w:rFonts w:ascii="Courier New" w:hAnsi="Courier New"/>
    </w:rPr>
  </w:style>
  <w:style w:type="character" w:customStyle="1" w:styleId="WW8Num30z0">
    <w:name w:val="WW8Num30z0"/>
    <w:uiPriority w:val="99"/>
    <w:rsid w:val="00942D63"/>
    <w:rPr>
      <w:rFonts w:ascii="Wingdings" w:hAnsi="Wingdings"/>
    </w:rPr>
  </w:style>
  <w:style w:type="character" w:customStyle="1" w:styleId="WW8Num34z0">
    <w:name w:val="WW8Num34z0"/>
    <w:uiPriority w:val="99"/>
    <w:rsid w:val="00942D63"/>
    <w:rPr>
      <w:rFonts w:ascii="Symbol" w:hAnsi="Symbol"/>
    </w:rPr>
  </w:style>
  <w:style w:type="character" w:customStyle="1" w:styleId="WW8Num34z1">
    <w:name w:val="WW8Num34z1"/>
    <w:uiPriority w:val="99"/>
    <w:rsid w:val="00942D63"/>
    <w:rPr>
      <w:rFonts w:ascii="Courier New" w:hAnsi="Courier New"/>
    </w:rPr>
  </w:style>
  <w:style w:type="character" w:customStyle="1" w:styleId="WW8Num34z2">
    <w:name w:val="WW8Num34z2"/>
    <w:uiPriority w:val="99"/>
    <w:rsid w:val="00942D63"/>
    <w:rPr>
      <w:rFonts w:ascii="Wingdings" w:hAnsi="Wingdings"/>
    </w:rPr>
  </w:style>
  <w:style w:type="character" w:customStyle="1" w:styleId="WW8Num34z3">
    <w:name w:val="WW8Num34z3"/>
    <w:uiPriority w:val="99"/>
    <w:rsid w:val="00942D63"/>
    <w:rPr>
      <w:rFonts w:ascii="Symbol" w:hAnsi="Symbol"/>
    </w:rPr>
  </w:style>
  <w:style w:type="character" w:customStyle="1" w:styleId="WW8Num35z0">
    <w:name w:val="WW8Num35z0"/>
    <w:uiPriority w:val="99"/>
    <w:rsid w:val="00942D63"/>
    <w:rPr>
      <w:rFonts w:ascii="Symbol" w:hAnsi="Symbol"/>
    </w:rPr>
  </w:style>
  <w:style w:type="character" w:customStyle="1" w:styleId="WW8Num39z0">
    <w:name w:val="WW8Num39z0"/>
    <w:uiPriority w:val="99"/>
    <w:rsid w:val="00942D63"/>
    <w:rPr>
      <w:rFonts w:ascii="Symbol" w:hAnsi="Symbol"/>
    </w:rPr>
  </w:style>
  <w:style w:type="character" w:customStyle="1" w:styleId="WW8Num40z0">
    <w:name w:val="WW8Num40z0"/>
    <w:uiPriority w:val="99"/>
    <w:rsid w:val="00942D63"/>
    <w:rPr>
      <w:rFonts w:ascii="Symbol" w:hAnsi="Symbol"/>
    </w:rPr>
  </w:style>
  <w:style w:type="character" w:customStyle="1" w:styleId="WW8Num42z0">
    <w:name w:val="WW8Num42z0"/>
    <w:uiPriority w:val="99"/>
    <w:rsid w:val="00942D63"/>
    <w:rPr>
      <w:b/>
    </w:rPr>
  </w:style>
  <w:style w:type="character" w:customStyle="1" w:styleId="WW8Num42z1">
    <w:name w:val="WW8Num42z1"/>
    <w:uiPriority w:val="99"/>
    <w:rsid w:val="00942D63"/>
    <w:rPr>
      <w:rFonts w:ascii="Courier New" w:hAnsi="Courier New"/>
    </w:rPr>
  </w:style>
  <w:style w:type="character" w:customStyle="1" w:styleId="WW8Num42z2">
    <w:name w:val="WW8Num42z2"/>
    <w:uiPriority w:val="99"/>
    <w:rsid w:val="00942D63"/>
    <w:rPr>
      <w:rFonts w:ascii="Wingdings" w:hAnsi="Wingdings"/>
    </w:rPr>
  </w:style>
  <w:style w:type="character" w:customStyle="1" w:styleId="WW8Num43z0">
    <w:name w:val="WW8Num43z0"/>
    <w:uiPriority w:val="99"/>
    <w:rsid w:val="00942D63"/>
    <w:rPr>
      <w:rFonts w:ascii="Symbol" w:hAnsi="Symbol"/>
    </w:rPr>
  </w:style>
  <w:style w:type="character" w:customStyle="1" w:styleId="WW8Num44z0">
    <w:name w:val="WW8Num44z0"/>
    <w:uiPriority w:val="99"/>
    <w:rsid w:val="00942D63"/>
    <w:rPr>
      <w:rFonts w:ascii="Symbol" w:hAnsi="Symbol"/>
    </w:rPr>
  </w:style>
  <w:style w:type="character" w:customStyle="1" w:styleId="WW8Num46z0">
    <w:name w:val="WW8Num46z0"/>
    <w:uiPriority w:val="99"/>
    <w:rsid w:val="00942D63"/>
    <w:rPr>
      <w:rFonts w:ascii="Symbol" w:hAnsi="Symbol"/>
    </w:rPr>
  </w:style>
  <w:style w:type="character" w:customStyle="1" w:styleId="WW8Num46z1">
    <w:name w:val="WW8Num46z1"/>
    <w:uiPriority w:val="99"/>
    <w:rsid w:val="00942D63"/>
    <w:rPr>
      <w:rFonts w:ascii="Courier New" w:hAnsi="Courier New"/>
    </w:rPr>
  </w:style>
  <w:style w:type="character" w:customStyle="1" w:styleId="WW8Num46z2">
    <w:name w:val="WW8Num46z2"/>
    <w:uiPriority w:val="99"/>
    <w:rsid w:val="00942D63"/>
    <w:rPr>
      <w:rFonts w:ascii="Wingdings" w:hAnsi="Wingdings"/>
    </w:rPr>
  </w:style>
  <w:style w:type="character" w:customStyle="1" w:styleId="WW8Num47z0">
    <w:name w:val="WW8Num47z0"/>
    <w:uiPriority w:val="99"/>
    <w:rsid w:val="00942D63"/>
    <w:rPr>
      <w:rFonts w:ascii="Symbol" w:hAnsi="Symbol"/>
    </w:rPr>
  </w:style>
  <w:style w:type="character" w:customStyle="1" w:styleId="WW8Num47z1">
    <w:name w:val="WW8Num47z1"/>
    <w:uiPriority w:val="99"/>
    <w:rsid w:val="00942D63"/>
    <w:rPr>
      <w:rFonts w:ascii="Courier New" w:hAnsi="Courier New"/>
    </w:rPr>
  </w:style>
  <w:style w:type="character" w:customStyle="1" w:styleId="WW8Num47z2">
    <w:name w:val="WW8Num47z2"/>
    <w:uiPriority w:val="99"/>
    <w:rsid w:val="00942D63"/>
    <w:rPr>
      <w:rFonts w:ascii="Wingdings" w:hAnsi="Wingdings"/>
    </w:rPr>
  </w:style>
  <w:style w:type="character" w:customStyle="1" w:styleId="WW8Num48z0">
    <w:name w:val="WW8Num48z0"/>
    <w:uiPriority w:val="99"/>
    <w:rsid w:val="00942D63"/>
    <w:rPr>
      <w:rFonts w:ascii="StarSymbol" w:hAnsi="StarSymbol"/>
    </w:rPr>
  </w:style>
  <w:style w:type="character" w:customStyle="1" w:styleId="WW8Num48z1">
    <w:name w:val="WW8Num48z1"/>
    <w:uiPriority w:val="99"/>
    <w:rsid w:val="00942D63"/>
    <w:rPr>
      <w:rFonts w:ascii="Wingdings 2" w:hAnsi="Wingdings 2"/>
    </w:rPr>
  </w:style>
  <w:style w:type="character" w:customStyle="1" w:styleId="WW8Num48z2">
    <w:name w:val="WW8Num48z2"/>
    <w:uiPriority w:val="99"/>
    <w:rsid w:val="00942D63"/>
    <w:rPr>
      <w:rFonts w:ascii="StarSymbol" w:hAnsi="StarSymbol"/>
    </w:rPr>
  </w:style>
  <w:style w:type="character" w:customStyle="1" w:styleId="WW8Num49z0">
    <w:name w:val="WW8Num49z0"/>
    <w:uiPriority w:val="99"/>
    <w:rsid w:val="00942D63"/>
    <w:rPr>
      <w:rFonts w:ascii="StarSymbol" w:hAnsi="StarSymbol"/>
      <w:sz w:val="18"/>
    </w:rPr>
  </w:style>
  <w:style w:type="character" w:customStyle="1" w:styleId="WW8Num49z1">
    <w:name w:val="WW8Num49z1"/>
    <w:uiPriority w:val="99"/>
    <w:rsid w:val="00942D63"/>
    <w:rPr>
      <w:rFonts w:ascii="Wingdings 2" w:hAnsi="Wingdings 2"/>
      <w:sz w:val="18"/>
    </w:rPr>
  </w:style>
  <w:style w:type="character" w:customStyle="1" w:styleId="WW8Num49z2">
    <w:name w:val="WW8Num49z2"/>
    <w:uiPriority w:val="99"/>
    <w:rsid w:val="00942D63"/>
    <w:rPr>
      <w:rFonts w:ascii="StarSymbol" w:hAnsi="StarSymbol"/>
      <w:sz w:val="18"/>
    </w:rPr>
  </w:style>
  <w:style w:type="character" w:customStyle="1" w:styleId="WW8Num51z0">
    <w:name w:val="WW8Num51z0"/>
    <w:uiPriority w:val="99"/>
    <w:rsid w:val="00942D63"/>
    <w:rPr>
      <w:rFonts w:ascii="Arial" w:hAnsi="Arial"/>
    </w:rPr>
  </w:style>
  <w:style w:type="character" w:customStyle="1" w:styleId="WW8Num52z0">
    <w:name w:val="WW8Num52z0"/>
    <w:uiPriority w:val="99"/>
    <w:rsid w:val="00942D63"/>
    <w:rPr>
      <w:rFonts w:ascii="Symbol" w:hAnsi="Symbol"/>
    </w:rPr>
  </w:style>
  <w:style w:type="character" w:customStyle="1" w:styleId="WW8Num53z0">
    <w:name w:val="WW8Num53z0"/>
    <w:uiPriority w:val="99"/>
    <w:rsid w:val="00942D63"/>
    <w:rPr>
      <w:rFonts w:ascii="Symbol" w:hAnsi="Symbol"/>
      <w:sz w:val="18"/>
    </w:rPr>
  </w:style>
  <w:style w:type="character" w:customStyle="1" w:styleId="WW8Num54z0">
    <w:name w:val="WW8Num54z0"/>
    <w:uiPriority w:val="99"/>
    <w:rsid w:val="00942D63"/>
    <w:rPr>
      <w:rFonts w:ascii="Wingdings" w:hAnsi="Wingdings"/>
      <w:sz w:val="18"/>
    </w:rPr>
  </w:style>
  <w:style w:type="character" w:customStyle="1" w:styleId="WW8Num54z1">
    <w:name w:val="WW8Num54z1"/>
    <w:uiPriority w:val="99"/>
    <w:rsid w:val="00942D63"/>
    <w:rPr>
      <w:rFonts w:ascii="Wingdings 2" w:hAnsi="Wingdings 2"/>
      <w:sz w:val="18"/>
    </w:rPr>
  </w:style>
  <w:style w:type="character" w:customStyle="1" w:styleId="WW8Num54z2">
    <w:name w:val="WW8Num54z2"/>
    <w:uiPriority w:val="99"/>
    <w:rsid w:val="00942D63"/>
    <w:rPr>
      <w:rFonts w:ascii="StarSymbol" w:hAnsi="StarSymbol"/>
      <w:sz w:val="18"/>
    </w:rPr>
  </w:style>
  <w:style w:type="character" w:customStyle="1" w:styleId="WW8Num55z0">
    <w:name w:val="WW8Num55z0"/>
    <w:uiPriority w:val="99"/>
    <w:rsid w:val="00942D63"/>
    <w:rPr>
      <w:rFonts w:ascii="Arial" w:hAnsi="Arial"/>
    </w:rPr>
  </w:style>
  <w:style w:type="character" w:customStyle="1" w:styleId="WW8Num55z1">
    <w:name w:val="WW8Num55z1"/>
    <w:uiPriority w:val="99"/>
    <w:rsid w:val="00942D63"/>
    <w:rPr>
      <w:rFonts w:ascii="Courier New" w:hAnsi="Courier New"/>
    </w:rPr>
  </w:style>
  <w:style w:type="character" w:customStyle="1" w:styleId="WW8Num55z2">
    <w:name w:val="WW8Num55z2"/>
    <w:uiPriority w:val="99"/>
    <w:rsid w:val="00942D63"/>
    <w:rPr>
      <w:rFonts w:ascii="Wingdings" w:hAnsi="Wingdings"/>
    </w:rPr>
  </w:style>
  <w:style w:type="character" w:customStyle="1" w:styleId="WW8Num56z0">
    <w:name w:val="WW8Num56z0"/>
    <w:uiPriority w:val="99"/>
    <w:rsid w:val="00942D63"/>
    <w:rPr>
      <w:rFonts w:ascii="Symbol" w:hAnsi="Symbol"/>
      <w:sz w:val="18"/>
    </w:rPr>
  </w:style>
  <w:style w:type="character" w:customStyle="1" w:styleId="WW8Num56z1">
    <w:name w:val="WW8Num56z1"/>
    <w:uiPriority w:val="99"/>
    <w:rsid w:val="00942D63"/>
    <w:rPr>
      <w:rFonts w:ascii="Courier New" w:hAnsi="Courier New"/>
    </w:rPr>
  </w:style>
  <w:style w:type="character" w:customStyle="1" w:styleId="WW8Num56z2">
    <w:name w:val="WW8Num56z2"/>
    <w:uiPriority w:val="99"/>
    <w:rsid w:val="00942D63"/>
    <w:rPr>
      <w:rFonts w:ascii="Wingdings" w:hAnsi="Wingdings"/>
    </w:rPr>
  </w:style>
  <w:style w:type="character" w:customStyle="1" w:styleId="Absatz-Standardschriftart2">
    <w:name w:val="Absatz-Standardschriftart2"/>
    <w:uiPriority w:val="99"/>
    <w:rsid w:val="00942D63"/>
  </w:style>
  <w:style w:type="character" w:customStyle="1" w:styleId="WW-Absatz-Standardschriftart">
    <w:name w:val="WW-Absatz-Standardschriftart"/>
    <w:uiPriority w:val="99"/>
    <w:rsid w:val="00942D63"/>
  </w:style>
  <w:style w:type="character" w:customStyle="1" w:styleId="WW-Absatz-Standardschriftart1">
    <w:name w:val="WW-Absatz-Standardschriftart1"/>
    <w:uiPriority w:val="99"/>
    <w:rsid w:val="00942D63"/>
  </w:style>
  <w:style w:type="character" w:customStyle="1" w:styleId="WW8Num53z1">
    <w:name w:val="WW8Num53z1"/>
    <w:uiPriority w:val="99"/>
    <w:rsid w:val="00942D63"/>
    <w:rPr>
      <w:rFonts w:ascii="Courier New" w:hAnsi="Courier New"/>
    </w:rPr>
  </w:style>
  <w:style w:type="character" w:customStyle="1" w:styleId="WW8Num53z2">
    <w:name w:val="WW8Num53z2"/>
    <w:uiPriority w:val="99"/>
    <w:rsid w:val="00942D63"/>
    <w:rPr>
      <w:rFonts w:ascii="Wingdings" w:hAnsi="Wingdings"/>
    </w:rPr>
  </w:style>
  <w:style w:type="character" w:customStyle="1" w:styleId="DefaultParagraphFont1">
    <w:name w:val="Default Paragraph Font1"/>
    <w:uiPriority w:val="99"/>
    <w:rsid w:val="00942D63"/>
  </w:style>
  <w:style w:type="character" w:customStyle="1" w:styleId="WW-Absatz-Standardschriftart11">
    <w:name w:val="WW-Absatz-Standardschriftart11"/>
    <w:uiPriority w:val="99"/>
    <w:rsid w:val="00942D63"/>
  </w:style>
  <w:style w:type="character" w:customStyle="1" w:styleId="WW-Absatz-Standardschriftart111">
    <w:name w:val="WW-Absatz-Standardschriftart111"/>
    <w:uiPriority w:val="99"/>
    <w:rsid w:val="00942D63"/>
  </w:style>
  <w:style w:type="character" w:customStyle="1" w:styleId="WW8Num13z0">
    <w:name w:val="WW8Num13z0"/>
    <w:uiPriority w:val="99"/>
    <w:rsid w:val="00942D63"/>
    <w:rPr>
      <w:rFonts w:ascii="Symbol" w:hAnsi="Symbol"/>
    </w:rPr>
  </w:style>
  <w:style w:type="character" w:customStyle="1" w:styleId="WW8Num15z0">
    <w:name w:val="WW8Num15z0"/>
    <w:uiPriority w:val="99"/>
    <w:rsid w:val="00942D63"/>
    <w:rPr>
      <w:rFonts w:ascii="Symbol" w:hAnsi="Symbol"/>
    </w:rPr>
  </w:style>
  <w:style w:type="character" w:customStyle="1" w:styleId="WW8Num15z2">
    <w:name w:val="WW8Num15z2"/>
    <w:uiPriority w:val="99"/>
    <w:rsid w:val="00942D63"/>
    <w:rPr>
      <w:rFonts w:ascii="Wingdings" w:hAnsi="Wingdings"/>
    </w:rPr>
  </w:style>
  <w:style w:type="character" w:customStyle="1" w:styleId="WW8Num15z4">
    <w:name w:val="WW8Num15z4"/>
    <w:uiPriority w:val="99"/>
    <w:rsid w:val="00942D63"/>
    <w:rPr>
      <w:rFonts w:ascii="Courier New" w:hAnsi="Courier New"/>
    </w:rPr>
  </w:style>
  <w:style w:type="character" w:customStyle="1" w:styleId="WW8Num17z0">
    <w:name w:val="WW8Num17z0"/>
    <w:uiPriority w:val="99"/>
    <w:rsid w:val="00942D63"/>
    <w:rPr>
      <w:rFonts w:ascii="Symbol" w:hAnsi="Symbol"/>
    </w:rPr>
  </w:style>
  <w:style w:type="character" w:customStyle="1" w:styleId="WW8Num17z2">
    <w:name w:val="WW8Num17z2"/>
    <w:uiPriority w:val="99"/>
    <w:rsid w:val="00942D63"/>
    <w:rPr>
      <w:rFonts w:ascii="Wingdings" w:hAnsi="Wingdings"/>
    </w:rPr>
  </w:style>
  <w:style w:type="character" w:customStyle="1" w:styleId="WW8Num17z4">
    <w:name w:val="WW8Num17z4"/>
    <w:uiPriority w:val="99"/>
    <w:rsid w:val="00942D63"/>
    <w:rPr>
      <w:rFonts w:ascii="Courier New" w:hAnsi="Courier New"/>
    </w:rPr>
  </w:style>
  <w:style w:type="character" w:customStyle="1" w:styleId="WW8Num21z0">
    <w:name w:val="WW8Num21z0"/>
    <w:uiPriority w:val="99"/>
    <w:rsid w:val="00942D63"/>
    <w:rPr>
      <w:rFonts w:ascii="Symbol" w:hAnsi="Symbol"/>
    </w:rPr>
  </w:style>
  <w:style w:type="character" w:customStyle="1" w:styleId="WW8Num24z0">
    <w:name w:val="WW8Num24z0"/>
    <w:uiPriority w:val="99"/>
    <w:rsid w:val="00942D63"/>
    <w:rPr>
      <w:rFonts w:ascii="Symbol" w:hAnsi="Symbol"/>
    </w:rPr>
  </w:style>
  <w:style w:type="character" w:customStyle="1" w:styleId="WW8Num25z0">
    <w:name w:val="WW8Num25z0"/>
    <w:uiPriority w:val="99"/>
    <w:rsid w:val="00942D63"/>
    <w:rPr>
      <w:rFonts w:ascii="Symbol" w:hAnsi="Symbol"/>
    </w:rPr>
  </w:style>
  <w:style w:type="character" w:customStyle="1" w:styleId="WW8Num26z0">
    <w:name w:val="WW8Num26z0"/>
    <w:uiPriority w:val="99"/>
    <w:rsid w:val="00942D63"/>
    <w:rPr>
      <w:b/>
    </w:rPr>
  </w:style>
  <w:style w:type="character" w:customStyle="1" w:styleId="WW8Num32z0">
    <w:name w:val="WW8Num32z0"/>
    <w:uiPriority w:val="99"/>
    <w:rsid w:val="00942D63"/>
    <w:rPr>
      <w:rFonts w:ascii="Arial" w:hAnsi="Arial"/>
    </w:rPr>
  </w:style>
  <w:style w:type="character" w:customStyle="1" w:styleId="WW8Num32z2">
    <w:name w:val="WW8Num32z2"/>
    <w:uiPriority w:val="99"/>
    <w:rsid w:val="00942D63"/>
    <w:rPr>
      <w:rFonts w:ascii="Wingdings" w:hAnsi="Wingdings"/>
    </w:rPr>
  </w:style>
  <w:style w:type="character" w:customStyle="1" w:styleId="WW8Num32z4">
    <w:name w:val="WW8Num32z4"/>
    <w:uiPriority w:val="99"/>
    <w:rsid w:val="00942D63"/>
    <w:rPr>
      <w:rFonts w:ascii="Courier New" w:hAnsi="Courier New"/>
    </w:rPr>
  </w:style>
  <w:style w:type="character" w:customStyle="1" w:styleId="WW8Num33z0">
    <w:name w:val="WW8Num33z0"/>
    <w:uiPriority w:val="99"/>
    <w:rsid w:val="00942D63"/>
    <w:rPr>
      <w:rFonts w:ascii="Symbol" w:hAnsi="Symbol"/>
    </w:rPr>
  </w:style>
  <w:style w:type="character" w:customStyle="1" w:styleId="WW8Num37z0">
    <w:name w:val="WW8Num37z0"/>
    <w:uiPriority w:val="99"/>
    <w:rsid w:val="00942D63"/>
    <w:rPr>
      <w:rFonts w:ascii="Symbol" w:hAnsi="Symbol"/>
    </w:rPr>
  </w:style>
  <w:style w:type="character" w:customStyle="1" w:styleId="WW8Num37z1">
    <w:name w:val="WW8Num37z1"/>
    <w:uiPriority w:val="99"/>
    <w:rsid w:val="00942D63"/>
    <w:rPr>
      <w:rFonts w:ascii="Courier New" w:hAnsi="Courier New"/>
    </w:rPr>
  </w:style>
  <w:style w:type="character" w:customStyle="1" w:styleId="WW8Num37z2">
    <w:name w:val="WW8Num37z2"/>
    <w:uiPriority w:val="99"/>
    <w:rsid w:val="00942D63"/>
    <w:rPr>
      <w:rFonts w:ascii="Wingdings" w:hAnsi="Wingdings"/>
    </w:rPr>
  </w:style>
  <w:style w:type="character" w:customStyle="1" w:styleId="WW8Num37z3">
    <w:name w:val="WW8Num37z3"/>
    <w:uiPriority w:val="99"/>
    <w:rsid w:val="00942D63"/>
    <w:rPr>
      <w:rFonts w:ascii="Symbol" w:hAnsi="Symbol"/>
    </w:rPr>
  </w:style>
  <w:style w:type="character" w:customStyle="1" w:styleId="WW8Num38z0">
    <w:name w:val="WW8Num38z0"/>
    <w:uiPriority w:val="99"/>
    <w:rsid w:val="00942D63"/>
    <w:rPr>
      <w:rFonts w:ascii="Symbol" w:hAnsi="Symbol"/>
    </w:rPr>
  </w:style>
  <w:style w:type="character" w:customStyle="1" w:styleId="WW8Num45z0">
    <w:name w:val="WW8Num45z0"/>
    <w:uiPriority w:val="99"/>
    <w:rsid w:val="00942D63"/>
    <w:rPr>
      <w:rFonts w:ascii="Symbol" w:hAnsi="Symbol"/>
    </w:rPr>
  </w:style>
  <w:style w:type="character" w:customStyle="1" w:styleId="WW8Num45z1">
    <w:name w:val="WW8Num45z1"/>
    <w:uiPriority w:val="99"/>
    <w:rsid w:val="00942D63"/>
    <w:rPr>
      <w:rFonts w:ascii="Courier New" w:hAnsi="Courier New"/>
    </w:rPr>
  </w:style>
  <w:style w:type="character" w:customStyle="1" w:styleId="WW8Num45z2">
    <w:name w:val="WW8Num45z2"/>
    <w:uiPriority w:val="99"/>
    <w:rsid w:val="00942D63"/>
    <w:rPr>
      <w:rFonts w:ascii="Wingdings" w:hAnsi="Wingdings"/>
    </w:rPr>
  </w:style>
  <w:style w:type="character" w:customStyle="1" w:styleId="WW8Num50z0">
    <w:name w:val="WW8Num50z0"/>
    <w:uiPriority w:val="99"/>
    <w:rsid w:val="00942D63"/>
    <w:rPr>
      <w:rFonts w:ascii="StarSymbol" w:hAnsi="StarSymbol"/>
      <w:sz w:val="18"/>
    </w:rPr>
  </w:style>
  <w:style w:type="character" w:customStyle="1" w:styleId="WW8Num50z1">
    <w:name w:val="WW8Num50z1"/>
    <w:uiPriority w:val="99"/>
    <w:rsid w:val="00942D63"/>
    <w:rPr>
      <w:rFonts w:ascii="Wingdings 2" w:hAnsi="Wingdings 2"/>
      <w:sz w:val="18"/>
    </w:rPr>
  </w:style>
  <w:style w:type="character" w:customStyle="1" w:styleId="WW8Num51z1">
    <w:name w:val="WW8Num51z1"/>
    <w:uiPriority w:val="99"/>
    <w:rsid w:val="00942D63"/>
    <w:rPr>
      <w:rFonts w:ascii="Courier New" w:hAnsi="Courier New"/>
    </w:rPr>
  </w:style>
  <w:style w:type="character" w:customStyle="1" w:styleId="WW8Num52z1">
    <w:name w:val="WW8Num52z1"/>
    <w:uiPriority w:val="99"/>
    <w:rsid w:val="00942D63"/>
    <w:rPr>
      <w:rFonts w:ascii="Courier New" w:hAnsi="Courier New"/>
    </w:rPr>
  </w:style>
  <w:style w:type="character" w:customStyle="1" w:styleId="WW8Num55z3">
    <w:name w:val="WW8Num55z3"/>
    <w:uiPriority w:val="99"/>
    <w:rsid w:val="00942D63"/>
    <w:rPr>
      <w:rFonts w:ascii="Symbol" w:hAnsi="Symbol"/>
    </w:rPr>
  </w:style>
  <w:style w:type="character" w:customStyle="1" w:styleId="Policepardfaut2">
    <w:name w:val="Police par défaut2"/>
    <w:uiPriority w:val="99"/>
    <w:rsid w:val="00942D63"/>
  </w:style>
  <w:style w:type="character" w:customStyle="1" w:styleId="Absatz-Standardschriftart1">
    <w:name w:val="Absatz-Standardschriftart1"/>
    <w:uiPriority w:val="99"/>
    <w:rsid w:val="00942D63"/>
  </w:style>
  <w:style w:type="character" w:customStyle="1" w:styleId="WW-Absatz-Standardschriftart1111">
    <w:name w:val="WW-Absatz-Standardschriftart1111"/>
    <w:uiPriority w:val="99"/>
    <w:rsid w:val="00942D63"/>
  </w:style>
  <w:style w:type="character" w:customStyle="1" w:styleId="WW8Num5z2">
    <w:name w:val="WW8Num5z2"/>
    <w:uiPriority w:val="99"/>
    <w:rsid w:val="00942D63"/>
    <w:rPr>
      <w:rFonts w:ascii="Symbol" w:hAnsi="Symbol"/>
    </w:rPr>
  </w:style>
  <w:style w:type="character" w:customStyle="1" w:styleId="WW8Num5z4">
    <w:name w:val="WW8Num5z4"/>
    <w:uiPriority w:val="99"/>
    <w:rsid w:val="00942D63"/>
    <w:rPr>
      <w:rFonts w:ascii="Courier New" w:hAnsi="Courier New"/>
    </w:rPr>
  </w:style>
  <w:style w:type="character" w:customStyle="1" w:styleId="WW8Num5z5">
    <w:name w:val="WW8Num5z5"/>
    <w:uiPriority w:val="99"/>
    <w:rsid w:val="00942D63"/>
    <w:rPr>
      <w:rFonts w:ascii="Wingdings" w:hAnsi="Wingdings"/>
    </w:rPr>
  </w:style>
  <w:style w:type="character" w:customStyle="1" w:styleId="WW8Num8z0">
    <w:name w:val="WW8Num8z0"/>
    <w:uiPriority w:val="99"/>
    <w:rsid w:val="00942D63"/>
    <w:rPr>
      <w:rFonts w:ascii="Symbol" w:hAnsi="Symbol"/>
    </w:rPr>
  </w:style>
  <w:style w:type="character" w:customStyle="1" w:styleId="WW8Num10z0">
    <w:name w:val="WW8Num10z0"/>
    <w:uiPriority w:val="99"/>
    <w:rsid w:val="00942D63"/>
    <w:rPr>
      <w:rFonts w:ascii="Arial" w:hAnsi="Arial"/>
      <w:b/>
      <w:sz w:val="28"/>
    </w:rPr>
  </w:style>
  <w:style w:type="character" w:customStyle="1" w:styleId="WW8Num11z1">
    <w:name w:val="WW8Num11z1"/>
    <w:uiPriority w:val="99"/>
    <w:rsid w:val="00942D63"/>
    <w:rPr>
      <w:rFonts w:ascii="Symbol" w:hAnsi="Symbol"/>
    </w:rPr>
  </w:style>
  <w:style w:type="character" w:customStyle="1" w:styleId="WW8Num18z2">
    <w:name w:val="WW8Num18z2"/>
    <w:uiPriority w:val="99"/>
    <w:rsid w:val="00942D63"/>
    <w:rPr>
      <w:rFonts w:ascii="Wingdings" w:hAnsi="Wingdings"/>
    </w:rPr>
  </w:style>
  <w:style w:type="character" w:customStyle="1" w:styleId="WW8Num18z4">
    <w:name w:val="WW8Num18z4"/>
    <w:uiPriority w:val="99"/>
    <w:rsid w:val="00942D63"/>
    <w:rPr>
      <w:rFonts w:ascii="Courier New" w:hAnsi="Courier New"/>
    </w:rPr>
  </w:style>
  <w:style w:type="character" w:customStyle="1" w:styleId="WW8Num31z0">
    <w:name w:val="WW8Num31z0"/>
    <w:uiPriority w:val="99"/>
    <w:rsid w:val="00942D63"/>
    <w:rPr>
      <w:rFonts w:ascii="Symbol" w:hAnsi="Symbol"/>
    </w:rPr>
  </w:style>
  <w:style w:type="character" w:customStyle="1" w:styleId="WW8Num33z2">
    <w:name w:val="WW8Num33z2"/>
    <w:uiPriority w:val="99"/>
    <w:rsid w:val="00942D63"/>
    <w:rPr>
      <w:rFonts w:ascii="Wingdings" w:hAnsi="Wingdings"/>
    </w:rPr>
  </w:style>
  <w:style w:type="character" w:customStyle="1" w:styleId="WW8Num33z4">
    <w:name w:val="WW8Num33z4"/>
    <w:uiPriority w:val="99"/>
    <w:rsid w:val="00942D63"/>
    <w:rPr>
      <w:rFonts w:ascii="Courier New" w:hAnsi="Courier New"/>
    </w:rPr>
  </w:style>
  <w:style w:type="character" w:customStyle="1" w:styleId="WW8Num38z1">
    <w:name w:val="WW8Num38z1"/>
    <w:uiPriority w:val="99"/>
    <w:rsid w:val="00942D63"/>
    <w:rPr>
      <w:rFonts w:ascii="Courier New" w:hAnsi="Courier New"/>
    </w:rPr>
  </w:style>
  <w:style w:type="character" w:customStyle="1" w:styleId="WW8Num38z2">
    <w:name w:val="WW8Num38z2"/>
    <w:uiPriority w:val="99"/>
    <w:rsid w:val="00942D63"/>
    <w:rPr>
      <w:rFonts w:ascii="Wingdings" w:hAnsi="Wingdings"/>
    </w:rPr>
  </w:style>
  <w:style w:type="character" w:customStyle="1" w:styleId="WW8Num38z3">
    <w:name w:val="WW8Num38z3"/>
    <w:uiPriority w:val="99"/>
    <w:rsid w:val="00942D63"/>
    <w:rPr>
      <w:rFonts w:ascii="Symbol" w:hAnsi="Symbol"/>
    </w:rPr>
  </w:style>
  <w:style w:type="character" w:customStyle="1" w:styleId="WW-Absatz-Standardschriftart11111">
    <w:name w:val="WW-Absatz-Standardschriftart11111"/>
    <w:uiPriority w:val="99"/>
    <w:rsid w:val="00942D63"/>
  </w:style>
  <w:style w:type="character" w:customStyle="1" w:styleId="WW-Absatz-Standardschriftart111111">
    <w:name w:val="WW-Absatz-Standardschriftart111111"/>
    <w:uiPriority w:val="99"/>
    <w:rsid w:val="00942D63"/>
  </w:style>
  <w:style w:type="character" w:customStyle="1" w:styleId="WW-Absatz-Standardschriftart1111111">
    <w:name w:val="WW-Absatz-Standardschriftart1111111"/>
    <w:uiPriority w:val="99"/>
    <w:rsid w:val="00942D63"/>
  </w:style>
  <w:style w:type="character" w:customStyle="1" w:styleId="WW8Num46z3">
    <w:name w:val="WW8Num46z3"/>
    <w:uiPriority w:val="99"/>
    <w:rsid w:val="00942D63"/>
    <w:rPr>
      <w:rFonts w:ascii="Symbol" w:hAnsi="Symbol"/>
    </w:rPr>
  </w:style>
  <w:style w:type="character" w:customStyle="1" w:styleId="WW-Absatz-Standardschriftart11111111">
    <w:name w:val="WW-Absatz-Standardschriftart11111111"/>
    <w:uiPriority w:val="99"/>
    <w:rsid w:val="00942D63"/>
  </w:style>
  <w:style w:type="character" w:customStyle="1" w:styleId="WW8Num2z0">
    <w:name w:val="WW8Num2z0"/>
    <w:uiPriority w:val="99"/>
    <w:rsid w:val="00942D63"/>
    <w:rPr>
      <w:rFonts w:ascii="Symbol" w:hAnsi="Symbol"/>
    </w:rPr>
  </w:style>
  <w:style w:type="character" w:customStyle="1" w:styleId="WW8Num3z0">
    <w:name w:val="WW8Num3z0"/>
    <w:uiPriority w:val="99"/>
    <w:rsid w:val="00942D63"/>
    <w:rPr>
      <w:rFonts w:ascii="Symbol" w:hAnsi="Symbol"/>
    </w:rPr>
  </w:style>
  <w:style w:type="character" w:customStyle="1" w:styleId="WW8Num4z0">
    <w:name w:val="WW8Num4z0"/>
    <w:uiPriority w:val="99"/>
    <w:rsid w:val="00942D63"/>
    <w:rPr>
      <w:rFonts w:ascii="Symbol" w:hAnsi="Symbol"/>
    </w:rPr>
  </w:style>
  <w:style w:type="character" w:customStyle="1" w:styleId="WW8Num5z0">
    <w:name w:val="WW8Num5z0"/>
    <w:uiPriority w:val="99"/>
    <w:rsid w:val="00942D63"/>
    <w:rPr>
      <w:rFonts w:ascii="Symbol" w:hAnsi="Symbol"/>
    </w:rPr>
  </w:style>
  <w:style w:type="character" w:customStyle="1" w:styleId="WW8Num12z2">
    <w:name w:val="WW8Num12z2"/>
    <w:uiPriority w:val="99"/>
    <w:rsid w:val="00942D63"/>
    <w:rPr>
      <w:rFonts w:ascii="Symbol" w:hAnsi="Symbol"/>
    </w:rPr>
  </w:style>
  <w:style w:type="character" w:customStyle="1" w:styleId="WW8Num12z4">
    <w:name w:val="WW8Num12z4"/>
    <w:uiPriority w:val="99"/>
    <w:rsid w:val="00942D63"/>
    <w:rPr>
      <w:rFonts w:ascii="Courier New" w:hAnsi="Courier New"/>
    </w:rPr>
  </w:style>
  <w:style w:type="character" w:customStyle="1" w:styleId="WW8Num12z5">
    <w:name w:val="WW8Num12z5"/>
    <w:uiPriority w:val="99"/>
    <w:rsid w:val="00942D63"/>
    <w:rPr>
      <w:rFonts w:ascii="Wingdings" w:hAnsi="Wingdings"/>
    </w:rPr>
  </w:style>
  <w:style w:type="character" w:customStyle="1" w:styleId="WW8Num14z1">
    <w:name w:val="WW8Num14z1"/>
    <w:uiPriority w:val="99"/>
    <w:rsid w:val="00942D63"/>
    <w:rPr>
      <w:rFonts w:ascii="Courier New" w:hAnsi="Courier New"/>
    </w:rPr>
  </w:style>
  <w:style w:type="character" w:customStyle="1" w:styleId="WW8Num16z1">
    <w:name w:val="WW8Num16z1"/>
    <w:uiPriority w:val="99"/>
    <w:rsid w:val="00942D63"/>
    <w:rPr>
      <w:rFonts w:ascii="Courier New" w:hAnsi="Courier New"/>
    </w:rPr>
  </w:style>
  <w:style w:type="character" w:customStyle="1" w:styleId="WW8Num16z3">
    <w:name w:val="WW8Num16z3"/>
    <w:uiPriority w:val="99"/>
    <w:rsid w:val="00942D63"/>
    <w:rPr>
      <w:rFonts w:ascii="Symbol" w:hAnsi="Symbol"/>
    </w:rPr>
  </w:style>
  <w:style w:type="character" w:customStyle="1" w:styleId="WW8Num17z1">
    <w:name w:val="WW8Num17z1"/>
    <w:uiPriority w:val="99"/>
    <w:rsid w:val="00942D63"/>
    <w:rPr>
      <w:rFonts w:ascii="Courier New" w:hAnsi="Courier New"/>
    </w:rPr>
  </w:style>
  <w:style w:type="character" w:customStyle="1" w:styleId="WW8Num18z1">
    <w:name w:val="WW8Num18z1"/>
    <w:uiPriority w:val="99"/>
    <w:rsid w:val="00942D63"/>
    <w:rPr>
      <w:rFonts w:ascii="Courier New" w:hAnsi="Courier New"/>
    </w:rPr>
  </w:style>
  <w:style w:type="character" w:customStyle="1" w:styleId="WW8Num18z3">
    <w:name w:val="WW8Num18z3"/>
    <w:uiPriority w:val="99"/>
    <w:rsid w:val="00942D63"/>
    <w:rPr>
      <w:rFonts w:ascii="Symbol" w:hAnsi="Symbol"/>
    </w:rPr>
  </w:style>
  <w:style w:type="character" w:customStyle="1" w:styleId="WW8Num19z1">
    <w:name w:val="WW8Num19z1"/>
    <w:uiPriority w:val="99"/>
    <w:rsid w:val="00942D63"/>
    <w:rPr>
      <w:rFonts w:ascii="Symbol" w:hAnsi="Symbol"/>
    </w:rPr>
  </w:style>
  <w:style w:type="character" w:customStyle="1" w:styleId="WW8Num20z1">
    <w:name w:val="WW8Num20z1"/>
    <w:uiPriority w:val="99"/>
    <w:rsid w:val="00942D63"/>
    <w:rPr>
      <w:rFonts w:ascii="Courier New" w:hAnsi="Courier New"/>
    </w:rPr>
  </w:style>
  <w:style w:type="character" w:customStyle="1" w:styleId="WW8Num20z2">
    <w:name w:val="WW8Num20z2"/>
    <w:uiPriority w:val="99"/>
    <w:rsid w:val="00942D63"/>
    <w:rPr>
      <w:rFonts w:ascii="Wingdings" w:hAnsi="Wingdings"/>
    </w:rPr>
  </w:style>
  <w:style w:type="character" w:customStyle="1" w:styleId="WW8Num21z1">
    <w:name w:val="WW8Num21z1"/>
    <w:uiPriority w:val="99"/>
    <w:rsid w:val="00942D63"/>
    <w:rPr>
      <w:rFonts w:ascii="Courier New" w:hAnsi="Courier New"/>
    </w:rPr>
  </w:style>
  <w:style w:type="character" w:customStyle="1" w:styleId="WW8Num21z2">
    <w:name w:val="WW8Num21z2"/>
    <w:uiPriority w:val="99"/>
    <w:rsid w:val="00942D63"/>
    <w:rPr>
      <w:rFonts w:ascii="Wingdings" w:hAnsi="Wingdings"/>
    </w:rPr>
  </w:style>
  <w:style w:type="character" w:customStyle="1" w:styleId="WW8Num22z1">
    <w:name w:val="WW8Num22z1"/>
    <w:uiPriority w:val="99"/>
    <w:rsid w:val="00942D63"/>
    <w:rPr>
      <w:rFonts w:ascii="Courier New" w:hAnsi="Courier New"/>
    </w:rPr>
  </w:style>
  <w:style w:type="character" w:customStyle="1" w:styleId="WW8Num22z2">
    <w:name w:val="WW8Num22z2"/>
    <w:uiPriority w:val="99"/>
    <w:rsid w:val="00942D63"/>
    <w:rPr>
      <w:rFonts w:ascii="Wingdings" w:hAnsi="Wingdings"/>
    </w:rPr>
  </w:style>
  <w:style w:type="character" w:customStyle="1" w:styleId="WW8Num23z3">
    <w:name w:val="WW8Num23z3"/>
    <w:uiPriority w:val="99"/>
    <w:rsid w:val="00942D63"/>
    <w:rPr>
      <w:sz w:val="20"/>
    </w:rPr>
  </w:style>
  <w:style w:type="character" w:customStyle="1" w:styleId="WW8Num25z2">
    <w:name w:val="WW8Num25z2"/>
    <w:uiPriority w:val="99"/>
    <w:rsid w:val="00942D63"/>
    <w:rPr>
      <w:rFonts w:ascii="Wingdings" w:hAnsi="Wingdings"/>
    </w:rPr>
  </w:style>
  <w:style w:type="character" w:customStyle="1" w:styleId="WW8Num25z4">
    <w:name w:val="WW8Num25z4"/>
    <w:uiPriority w:val="99"/>
    <w:rsid w:val="00942D63"/>
    <w:rPr>
      <w:rFonts w:ascii="Courier New" w:hAnsi="Courier New"/>
    </w:rPr>
  </w:style>
  <w:style w:type="character" w:customStyle="1" w:styleId="WW8Num30z1">
    <w:name w:val="WW8Num30z1"/>
    <w:uiPriority w:val="99"/>
    <w:rsid w:val="00942D63"/>
    <w:rPr>
      <w:rFonts w:ascii="Courier New" w:hAnsi="Courier New"/>
    </w:rPr>
  </w:style>
  <w:style w:type="character" w:customStyle="1" w:styleId="WW8Num30z3">
    <w:name w:val="WW8Num30z3"/>
    <w:uiPriority w:val="99"/>
    <w:rsid w:val="00942D63"/>
    <w:rPr>
      <w:rFonts w:ascii="Symbol" w:hAnsi="Symbol"/>
    </w:rPr>
  </w:style>
  <w:style w:type="character" w:customStyle="1" w:styleId="WW8Num32z1">
    <w:name w:val="WW8Num32z1"/>
    <w:uiPriority w:val="99"/>
    <w:rsid w:val="00942D63"/>
    <w:rPr>
      <w:rFonts w:ascii="Courier New" w:hAnsi="Courier New"/>
    </w:rPr>
  </w:style>
  <w:style w:type="character" w:customStyle="1" w:styleId="WW8Num32z3">
    <w:name w:val="WW8Num32z3"/>
    <w:uiPriority w:val="99"/>
    <w:rsid w:val="00942D63"/>
    <w:rPr>
      <w:rFonts w:ascii="Symbol" w:hAnsi="Symbol"/>
    </w:rPr>
  </w:style>
  <w:style w:type="character" w:customStyle="1" w:styleId="WW8Num33z1">
    <w:name w:val="WW8Num33z1"/>
    <w:uiPriority w:val="99"/>
    <w:rsid w:val="00942D63"/>
    <w:rPr>
      <w:rFonts w:ascii="Courier New" w:hAnsi="Courier New"/>
    </w:rPr>
  </w:style>
  <w:style w:type="character" w:customStyle="1" w:styleId="WW8Num39z1">
    <w:name w:val="WW8Num39z1"/>
    <w:uiPriority w:val="99"/>
    <w:rsid w:val="00942D63"/>
    <w:rPr>
      <w:rFonts w:ascii="Courier New" w:hAnsi="Courier New"/>
    </w:rPr>
  </w:style>
  <w:style w:type="character" w:customStyle="1" w:styleId="WW8Num39z2">
    <w:name w:val="WW8Num39z2"/>
    <w:uiPriority w:val="99"/>
    <w:rsid w:val="00942D63"/>
    <w:rPr>
      <w:rFonts w:ascii="Wingdings" w:hAnsi="Wingdings"/>
    </w:rPr>
  </w:style>
  <w:style w:type="character" w:customStyle="1" w:styleId="WW8Num44z4">
    <w:name w:val="WW8Num44z4"/>
    <w:uiPriority w:val="99"/>
    <w:rsid w:val="00942D63"/>
    <w:rPr>
      <w:rFonts w:ascii="Courier New" w:hAnsi="Courier New"/>
    </w:rPr>
  </w:style>
  <w:style w:type="character" w:customStyle="1" w:styleId="WW8Num44z5">
    <w:name w:val="WW8Num44z5"/>
    <w:uiPriority w:val="99"/>
    <w:rsid w:val="00942D63"/>
    <w:rPr>
      <w:rFonts w:ascii="Wingdings" w:hAnsi="Wingdings"/>
    </w:rPr>
  </w:style>
  <w:style w:type="character" w:customStyle="1" w:styleId="WW8Num46z4">
    <w:name w:val="WW8Num46z4"/>
    <w:uiPriority w:val="99"/>
    <w:rsid w:val="00942D63"/>
    <w:rPr>
      <w:rFonts w:ascii="Courier New" w:hAnsi="Courier New"/>
    </w:rPr>
  </w:style>
  <w:style w:type="character" w:customStyle="1" w:styleId="WW8Num51z2">
    <w:name w:val="WW8Num51z2"/>
    <w:uiPriority w:val="99"/>
    <w:rsid w:val="00942D63"/>
    <w:rPr>
      <w:rFonts w:ascii="Wingdings" w:hAnsi="Wingdings"/>
    </w:rPr>
  </w:style>
  <w:style w:type="character" w:customStyle="1" w:styleId="WW8Num51z3">
    <w:name w:val="WW8Num51z3"/>
    <w:uiPriority w:val="99"/>
    <w:rsid w:val="00942D63"/>
    <w:rPr>
      <w:rFonts w:ascii="Symbol" w:hAnsi="Symbol"/>
    </w:rPr>
  </w:style>
  <w:style w:type="character" w:customStyle="1" w:styleId="WW8Num52z2">
    <w:name w:val="WW8Num52z2"/>
    <w:uiPriority w:val="99"/>
    <w:rsid w:val="00942D63"/>
    <w:rPr>
      <w:rFonts w:ascii="Wingdings" w:hAnsi="Wingdings"/>
    </w:rPr>
  </w:style>
  <w:style w:type="character" w:customStyle="1" w:styleId="WW8Num56z3">
    <w:name w:val="WW8Num56z3"/>
    <w:uiPriority w:val="99"/>
    <w:rsid w:val="00942D63"/>
    <w:rPr>
      <w:rFonts w:ascii="Symbol" w:hAnsi="Symbol"/>
    </w:rPr>
  </w:style>
  <w:style w:type="character" w:customStyle="1" w:styleId="WW8Num58z0">
    <w:name w:val="WW8Num58z0"/>
    <w:uiPriority w:val="99"/>
    <w:rsid w:val="00942D63"/>
    <w:rPr>
      <w:rFonts w:ascii="Symbol" w:hAnsi="Symbol"/>
    </w:rPr>
  </w:style>
  <w:style w:type="character" w:customStyle="1" w:styleId="WW8Num58z1">
    <w:name w:val="WW8Num58z1"/>
    <w:uiPriority w:val="99"/>
    <w:rsid w:val="00942D63"/>
    <w:rPr>
      <w:rFonts w:ascii="Courier New" w:hAnsi="Courier New"/>
    </w:rPr>
  </w:style>
  <w:style w:type="character" w:customStyle="1" w:styleId="WW8Num58z2">
    <w:name w:val="WW8Num58z2"/>
    <w:uiPriority w:val="99"/>
    <w:rsid w:val="00942D63"/>
    <w:rPr>
      <w:rFonts w:ascii="Wingdings" w:hAnsi="Wingdings"/>
    </w:rPr>
  </w:style>
  <w:style w:type="character" w:customStyle="1" w:styleId="WW8Num59z0">
    <w:name w:val="WW8Num59z0"/>
    <w:uiPriority w:val="99"/>
    <w:rsid w:val="00942D63"/>
    <w:rPr>
      <w:rFonts w:ascii="Symbol" w:hAnsi="Symbol"/>
    </w:rPr>
  </w:style>
  <w:style w:type="character" w:customStyle="1" w:styleId="WW8Num59z1">
    <w:name w:val="WW8Num59z1"/>
    <w:uiPriority w:val="99"/>
    <w:rsid w:val="00942D63"/>
    <w:rPr>
      <w:rFonts w:ascii="Courier New" w:hAnsi="Courier New"/>
    </w:rPr>
  </w:style>
  <w:style w:type="character" w:customStyle="1" w:styleId="WW8Num59z2">
    <w:name w:val="WW8Num59z2"/>
    <w:uiPriority w:val="99"/>
    <w:rsid w:val="00942D63"/>
    <w:rPr>
      <w:rFonts w:ascii="Wingdings" w:hAnsi="Wingdings"/>
    </w:rPr>
  </w:style>
  <w:style w:type="character" w:customStyle="1" w:styleId="WW8Num61z0">
    <w:name w:val="WW8Num61z0"/>
    <w:uiPriority w:val="99"/>
    <w:rsid w:val="00942D63"/>
    <w:rPr>
      <w:rFonts w:ascii="Symbol" w:hAnsi="Symbol"/>
      <w:sz w:val="18"/>
    </w:rPr>
  </w:style>
  <w:style w:type="character" w:customStyle="1" w:styleId="WW8Num61z1">
    <w:name w:val="WW8Num61z1"/>
    <w:uiPriority w:val="99"/>
    <w:rsid w:val="00942D63"/>
    <w:rPr>
      <w:rFonts w:ascii="Courier New" w:hAnsi="Courier New"/>
    </w:rPr>
  </w:style>
  <w:style w:type="character" w:customStyle="1" w:styleId="WW8Num61z2">
    <w:name w:val="WW8Num61z2"/>
    <w:uiPriority w:val="99"/>
    <w:rsid w:val="00942D63"/>
    <w:rPr>
      <w:rFonts w:ascii="Wingdings" w:hAnsi="Wingdings"/>
    </w:rPr>
  </w:style>
  <w:style w:type="character" w:customStyle="1" w:styleId="WW8Num61z3">
    <w:name w:val="WW8Num61z3"/>
    <w:uiPriority w:val="99"/>
    <w:rsid w:val="00942D63"/>
    <w:rPr>
      <w:rFonts w:ascii="Symbol" w:hAnsi="Symbol"/>
    </w:rPr>
  </w:style>
  <w:style w:type="character" w:customStyle="1" w:styleId="WW8Num62z0">
    <w:name w:val="WW8Num62z0"/>
    <w:uiPriority w:val="99"/>
    <w:rsid w:val="00942D63"/>
    <w:rPr>
      <w:rFonts w:ascii="Arial" w:eastAsia="Times New Roman" w:hAnsi="Arial"/>
    </w:rPr>
  </w:style>
  <w:style w:type="character" w:customStyle="1" w:styleId="WW8Num62z1">
    <w:name w:val="WW8Num62z1"/>
    <w:uiPriority w:val="99"/>
    <w:rsid w:val="00942D63"/>
    <w:rPr>
      <w:rFonts w:ascii="Courier New" w:hAnsi="Courier New"/>
    </w:rPr>
  </w:style>
  <w:style w:type="character" w:customStyle="1" w:styleId="WW8Num62z2">
    <w:name w:val="WW8Num62z2"/>
    <w:uiPriority w:val="99"/>
    <w:rsid w:val="00942D63"/>
    <w:rPr>
      <w:rFonts w:ascii="Wingdings" w:hAnsi="Wingdings"/>
    </w:rPr>
  </w:style>
  <w:style w:type="character" w:customStyle="1" w:styleId="WW8Num62z3">
    <w:name w:val="WW8Num62z3"/>
    <w:uiPriority w:val="99"/>
    <w:rsid w:val="00942D63"/>
    <w:rPr>
      <w:rFonts w:ascii="Symbol" w:hAnsi="Symbol"/>
    </w:rPr>
  </w:style>
  <w:style w:type="character" w:customStyle="1" w:styleId="Policepardfaut1">
    <w:name w:val="Police par défaut1"/>
    <w:uiPriority w:val="99"/>
    <w:rsid w:val="00942D63"/>
  </w:style>
  <w:style w:type="character" w:customStyle="1" w:styleId="FootnoteCharacters">
    <w:name w:val="Footnote Characters"/>
    <w:uiPriority w:val="99"/>
    <w:rsid w:val="00942D63"/>
    <w:rPr>
      <w:vertAlign w:val="superscript"/>
    </w:rPr>
  </w:style>
  <w:style w:type="character" w:customStyle="1" w:styleId="Marquedecommentaire1">
    <w:name w:val="Marque de commentaire1"/>
    <w:uiPriority w:val="99"/>
    <w:rsid w:val="00942D63"/>
    <w:rPr>
      <w:sz w:val="16"/>
    </w:rPr>
  </w:style>
  <w:style w:type="character" w:customStyle="1" w:styleId="Text1Char1">
    <w:name w:val="Text 1 Char1"/>
    <w:uiPriority w:val="99"/>
    <w:rsid w:val="00942D63"/>
    <w:rPr>
      <w:rFonts w:ascii="Arial" w:hAnsi="Arial"/>
      <w:sz w:val="24"/>
      <w:lang w:val="en-GB" w:eastAsia="ar-SA" w:bidi="ar-SA"/>
    </w:rPr>
  </w:style>
  <w:style w:type="character" w:customStyle="1" w:styleId="Text1Char">
    <w:name w:val="Text 1 Char"/>
    <w:uiPriority w:val="99"/>
    <w:rsid w:val="00942D63"/>
    <w:rPr>
      <w:rFonts w:ascii="Arial" w:hAnsi="Arial"/>
      <w:sz w:val="24"/>
      <w:lang w:val="en-GB" w:eastAsia="ar-SA" w:bidi="ar-SA"/>
    </w:rPr>
  </w:style>
  <w:style w:type="character" w:customStyle="1" w:styleId="Defterms">
    <w:name w:val="Defterms"/>
    <w:uiPriority w:val="99"/>
    <w:rsid w:val="00942D63"/>
    <w:rPr>
      <w:color w:val="auto"/>
      <w:lang w:val="fr-FR"/>
    </w:rPr>
  </w:style>
  <w:style w:type="character" w:customStyle="1" w:styleId="ExtXref">
    <w:name w:val="ExtXref"/>
    <w:uiPriority w:val="99"/>
    <w:rsid w:val="00942D63"/>
    <w:rPr>
      <w:color w:val="auto"/>
      <w:lang w:val="fr-FR"/>
    </w:rPr>
  </w:style>
  <w:style w:type="character" w:styleId="LineNumber">
    <w:name w:val="line number"/>
    <w:rsid w:val="00942D63"/>
    <w:rPr>
      <w:rFonts w:cs="Times New Roman"/>
      <w:lang w:val="fr-FR"/>
    </w:rPr>
  </w:style>
  <w:style w:type="character" w:customStyle="1" w:styleId="TableFootNoteXref">
    <w:name w:val="TableFootNoteXref"/>
    <w:uiPriority w:val="99"/>
    <w:rsid w:val="00942D63"/>
    <w:rPr>
      <w:position w:val="1"/>
      <w:sz w:val="14"/>
      <w:lang w:val="fr-FR"/>
    </w:rPr>
  </w:style>
  <w:style w:type="character" w:customStyle="1" w:styleId="emailstyle15">
    <w:name w:val="emailstyle15"/>
    <w:uiPriority w:val="99"/>
    <w:rsid w:val="00942D63"/>
  </w:style>
  <w:style w:type="character" w:customStyle="1" w:styleId="Char1">
    <w:name w:val="Char1"/>
    <w:uiPriority w:val="99"/>
    <w:rsid w:val="00942D63"/>
    <w:rPr>
      <w:rFonts w:ascii="Arial" w:eastAsia="MS Mincho" w:hAnsi="Arial"/>
      <w:sz w:val="18"/>
      <w:lang w:val="en-GB" w:eastAsia="ar-SA" w:bidi="ar-SA"/>
    </w:rPr>
  </w:style>
  <w:style w:type="character" w:customStyle="1" w:styleId="PlattetekstChar">
    <w:name w:val="Platte tekst Char"/>
    <w:uiPriority w:val="99"/>
    <w:rsid w:val="00942D63"/>
    <w:rPr>
      <w:rFonts w:ascii="Arial" w:eastAsia="MS Mincho" w:hAnsi="Arial"/>
      <w:sz w:val="18"/>
      <w:lang w:val="en-GB" w:eastAsia="ar-SA" w:bidi="ar-SA"/>
    </w:rPr>
  </w:style>
  <w:style w:type="character" w:customStyle="1" w:styleId="w1">
    <w:name w:val="w1"/>
    <w:uiPriority w:val="99"/>
    <w:rsid w:val="00942D63"/>
    <w:rPr>
      <w:color w:val="0000CC"/>
    </w:rPr>
  </w:style>
  <w:style w:type="character" w:customStyle="1" w:styleId="SubtitleChar0">
    <w:name w:val="Sub title Char"/>
    <w:uiPriority w:val="99"/>
    <w:rsid w:val="00942D63"/>
    <w:rPr>
      <w:rFonts w:ascii="Trebuchet MS" w:hAnsi="Trebuchet MS"/>
      <w:lang w:val="en-US" w:eastAsia="ar-SA" w:bidi="ar-SA"/>
    </w:rPr>
  </w:style>
  <w:style w:type="character" w:customStyle="1" w:styleId="index-def">
    <w:name w:val="index-def"/>
    <w:uiPriority w:val="99"/>
    <w:rsid w:val="00942D63"/>
  </w:style>
  <w:style w:type="character" w:customStyle="1" w:styleId="berschrift1CharCharChar">
    <w:name w:val="Überschrift 1 Char Char Char"/>
    <w:uiPriority w:val="99"/>
    <w:rsid w:val="00942D63"/>
    <w:rPr>
      <w:rFonts w:ascii="Arial" w:hAnsi="Arial"/>
      <w:sz w:val="32"/>
      <w:lang w:val="de-DE"/>
    </w:rPr>
  </w:style>
  <w:style w:type="character" w:customStyle="1" w:styleId="Appelnotedebasdep1">
    <w:name w:val="Appel note de bas de p.1"/>
    <w:uiPriority w:val="99"/>
    <w:rsid w:val="00942D63"/>
    <w:rPr>
      <w:vertAlign w:val="superscript"/>
    </w:rPr>
  </w:style>
  <w:style w:type="character" w:customStyle="1" w:styleId="Appelnotedebasdep2">
    <w:name w:val="Appel note de bas de p.2"/>
    <w:uiPriority w:val="99"/>
    <w:rsid w:val="00942D63"/>
    <w:rPr>
      <w:vertAlign w:val="superscript"/>
    </w:rPr>
  </w:style>
  <w:style w:type="character" w:customStyle="1" w:styleId="EndnoteCharacters">
    <w:name w:val="Endnote Characters"/>
    <w:uiPriority w:val="99"/>
    <w:rsid w:val="00942D63"/>
    <w:rPr>
      <w:vertAlign w:val="superscript"/>
    </w:rPr>
  </w:style>
  <w:style w:type="character" w:customStyle="1" w:styleId="WW-EndnoteCharacters">
    <w:name w:val="WW-Endnote Characters"/>
    <w:uiPriority w:val="99"/>
    <w:rsid w:val="00942D63"/>
  </w:style>
  <w:style w:type="character" w:customStyle="1" w:styleId="Appeldenotedefin1">
    <w:name w:val="Appel de note de fin1"/>
    <w:uiPriority w:val="99"/>
    <w:rsid w:val="00942D63"/>
    <w:rPr>
      <w:vertAlign w:val="superscript"/>
    </w:rPr>
  </w:style>
  <w:style w:type="character" w:customStyle="1" w:styleId="Bullets">
    <w:name w:val="Bullets"/>
    <w:uiPriority w:val="99"/>
    <w:rsid w:val="00942D63"/>
    <w:rPr>
      <w:rFonts w:ascii="StarSymbol" w:eastAsia="Times New Roman" w:hAnsi="StarSymbol"/>
      <w:sz w:val="18"/>
    </w:rPr>
  </w:style>
  <w:style w:type="character" w:customStyle="1" w:styleId="NumberingSymbols">
    <w:name w:val="Numbering Symbols"/>
    <w:uiPriority w:val="99"/>
    <w:rsid w:val="00942D63"/>
  </w:style>
  <w:style w:type="character" w:customStyle="1" w:styleId="Marquedecommentaire2">
    <w:name w:val="Marque de commentaire2"/>
    <w:uiPriority w:val="99"/>
    <w:rsid w:val="00942D63"/>
    <w:rPr>
      <w:sz w:val="16"/>
    </w:rPr>
  </w:style>
  <w:style w:type="character" w:customStyle="1" w:styleId="FootnoteReference1">
    <w:name w:val="Footnote Reference1"/>
    <w:uiPriority w:val="99"/>
    <w:rsid w:val="00942D63"/>
    <w:rPr>
      <w:vertAlign w:val="superscript"/>
    </w:rPr>
  </w:style>
  <w:style w:type="character" w:customStyle="1" w:styleId="EndnoteReference1">
    <w:name w:val="Endnote Reference1"/>
    <w:uiPriority w:val="99"/>
    <w:rsid w:val="00942D63"/>
    <w:rPr>
      <w:vertAlign w:val="superscript"/>
    </w:rPr>
  </w:style>
  <w:style w:type="character" w:customStyle="1" w:styleId="CommentReference1">
    <w:name w:val="Comment Reference1"/>
    <w:uiPriority w:val="99"/>
    <w:rsid w:val="00942D63"/>
    <w:rPr>
      <w:sz w:val="16"/>
    </w:rPr>
  </w:style>
  <w:style w:type="character" w:styleId="EndnoteReference">
    <w:name w:val="endnote reference"/>
    <w:uiPriority w:val="99"/>
    <w:rsid w:val="00942D63"/>
    <w:rPr>
      <w:rFonts w:cs="Times New Roman"/>
      <w:vertAlign w:val="superscript"/>
    </w:rPr>
  </w:style>
  <w:style w:type="character" w:customStyle="1" w:styleId="Teletype">
    <w:name w:val="Teletype"/>
    <w:uiPriority w:val="99"/>
    <w:rsid w:val="00942D63"/>
    <w:rPr>
      <w:rFonts w:ascii="Luxi Mono" w:eastAsia="Times New Roman" w:hAnsi="Luxi Mono"/>
    </w:rPr>
  </w:style>
  <w:style w:type="paragraph" w:customStyle="1" w:styleId="Heading">
    <w:name w:val="Heading"/>
    <w:basedOn w:val="Normal"/>
    <w:next w:val="BodyText"/>
    <w:uiPriority w:val="99"/>
    <w:rsid w:val="00942D63"/>
    <w:pPr>
      <w:keepNext/>
      <w:suppressAutoHyphens/>
      <w:spacing w:before="240" w:after="120"/>
    </w:pPr>
    <w:rPr>
      <w:rFonts w:cs="Tahoma"/>
      <w:sz w:val="28"/>
      <w:szCs w:val="28"/>
      <w:lang w:eastAsia="ar-SA"/>
    </w:rPr>
  </w:style>
  <w:style w:type="paragraph" w:styleId="List">
    <w:name w:val="List"/>
    <w:basedOn w:val="Normal"/>
    <w:uiPriority w:val="99"/>
    <w:rsid w:val="00942D63"/>
    <w:pPr>
      <w:suppressAutoHyphens/>
      <w:spacing w:after="240" w:line="230" w:lineRule="atLeast"/>
      <w:ind w:left="283" w:hanging="283"/>
    </w:pPr>
    <w:rPr>
      <w:rFonts w:eastAsia="MS Mincho"/>
      <w:lang w:eastAsia="ar-SA"/>
    </w:rPr>
  </w:style>
  <w:style w:type="paragraph" w:customStyle="1" w:styleId="Caption1">
    <w:name w:val="Caption1"/>
    <w:basedOn w:val="Normal"/>
    <w:uiPriority w:val="99"/>
    <w:rsid w:val="00942D63"/>
    <w:pPr>
      <w:suppressLineNumbers/>
      <w:suppressAutoHyphens/>
      <w:spacing w:before="120" w:after="120"/>
    </w:pPr>
    <w:rPr>
      <w:rFonts w:cs="Tahoma"/>
      <w:i/>
      <w:iCs/>
      <w:sz w:val="24"/>
      <w:szCs w:val="24"/>
      <w:lang w:eastAsia="ar-SA"/>
    </w:rPr>
  </w:style>
  <w:style w:type="paragraph" w:customStyle="1" w:styleId="Index">
    <w:name w:val="Index"/>
    <w:basedOn w:val="Normal"/>
    <w:uiPriority w:val="99"/>
    <w:rsid w:val="00942D63"/>
    <w:pPr>
      <w:suppressLineNumbers/>
      <w:suppressAutoHyphens/>
    </w:pPr>
    <w:rPr>
      <w:rFonts w:cs="Tahoma"/>
      <w:lang w:eastAsia="ar-SA"/>
    </w:rPr>
  </w:style>
  <w:style w:type="paragraph" w:customStyle="1" w:styleId="Index41">
    <w:name w:val="Index 41"/>
    <w:basedOn w:val="Normal"/>
    <w:next w:val="Normal"/>
    <w:uiPriority w:val="99"/>
    <w:rsid w:val="00942D63"/>
    <w:pPr>
      <w:suppressAutoHyphens/>
      <w:ind w:left="800" w:hanging="200"/>
    </w:pPr>
    <w:rPr>
      <w:rFonts w:ascii="Times New Roman" w:hAnsi="Times New Roman"/>
      <w:szCs w:val="21"/>
      <w:lang w:eastAsia="ar-SA"/>
    </w:rPr>
  </w:style>
  <w:style w:type="paragraph" w:customStyle="1" w:styleId="Index51">
    <w:name w:val="Index 51"/>
    <w:basedOn w:val="Normal"/>
    <w:next w:val="Normal"/>
    <w:uiPriority w:val="99"/>
    <w:rsid w:val="00942D63"/>
    <w:pPr>
      <w:suppressAutoHyphens/>
      <w:ind w:left="1000" w:hanging="200"/>
    </w:pPr>
    <w:rPr>
      <w:rFonts w:ascii="Times New Roman" w:hAnsi="Times New Roman"/>
      <w:szCs w:val="21"/>
      <w:lang w:eastAsia="ar-SA"/>
    </w:rPr>
  </w:style>
  <w:style w:type="paragraph" w:customStyle="1" w:styleId="Index61">
    <w:name w:val="Index 61"/>
    <w:basedOn w:val="Normal"/>
    <w:next w:val="Normal"/>
    <w:uiPriority w:val="99"/>
    <w:rsid w:val="00942D63"/>
    <w:pPr>
      <w:suppressAutoHyphens/>
      <w:ind w:left="1200" w:hanging="200"/>
    </w:pPr>
    <w:rPr>
      <w:rFonts w:ascii="Times New Roman" w:hAnsi="Times New Roman"/>
      <w:szCs w:val="21"/>
      <w:lang w:eastAsia="ar-SA"/>
    </w:rPr>
  </w:style>
  <w:style w:type="paragraph" w:customStyle="1" w:styleId="Index71">
    <w:name w:val="Index 71"/>
    <w:basedOn w:val="Normal"/>
    <w:next w:val="Normal"/>
    <w:uiPriority w:val="99"/>
    <w:rsid w:val="00942D63"/>
    <w:pPr>
      <w:suppressAutoHyphens/>
      <w:ind w:left="1400" w:hanging="200"/>
    </w:pPr>
    <w:rPr>
      <w:rFonts w:ascii="Times New Roman" w:hAnsi="Times New Roman"/>
      <w:szCs w:val="21"/>
      <w:lang w:eastAsia="ar-SA"/>
    </w:rPr>
  </w:style>
  <w:style w:type="paragraph" w:customStyle="1" w:styleId="Index81">
    <w:name w:val="Index 81"/>
    <w:basedOn w:val="Normal"/>
    <w:next w:val="Normal"/>
    <w:uiPriority w:val="99"/>
    <w:rsid w:val="00942D63"/>
    <w:pPr>
      <w:suppressAutoHyphens/>
      <w:ind w:left="1600" w:hanging="200"/>
    </w:pPr>
    <w:rPr>
      <w:rFonts w:ascii="Times New Roman" w:hAnsi="Times New Roman"/>
      <w:szCs w:val="21"/>
      <w:lang w:eastAsia="ar-SA"/>
    </w:rPr>
  </w:style>
  <w:style w:type="paragraph" w:customStyle="1" w:styleId="Index91">
    <w:name w:val="Index 91"/>
    <w:basedOn w:val="Normal"/>
    <w:next w:val="Normal"/>
    <w:uiPriority w:val="99"/>
    <w:rsid w:val="00942D63"/>
    <w:pPr>
      <w:suppressAutoHyphens/>
      <w:ind w:left="1800" w:hanging="200"/>
    </w:pPr>
    <w:rPr>
      <w:rFonts w:ascii="Times New Roman" w:hAnsi="Times New Roman"/>
      <w:szCs w:val="21"/>
      <w:lang w:eastAsia="ar-SA"/>
    </w:rPr>
  </w:style>
  <w:style w:type="paragraph" w:customStyle="1" w:styleId="PrformatHTML1">
    <w:name w:val="Préformaté HTML1"/>
    <w:basedOn w:val="Normal"/>
    <w:uiPriority w:val="99"/>
    <w:rsid w:val="00942D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hAnsi="Courier New" w:cs="Times"/>
      <w:lang w:eastAsia="ar-SA"/>
    </w:rPr>
  </w:style>
  <w:style w:type="paragraph" w:customStyle="1" w:styleId="Retraitcorpsdetexte21">
    <w:name w:val="Retrait corps de texte 21"/>
    <w:basedOn w:val="Normal"/>
    <w:uiPriority w:val="99"/>
    <w:rsid w:val="00942D63"/>
    <w:pPr>
      <w:suppressAutoHyphens/>
      <w:ind w:left="284" w:hanging="284"/>
    </w:pPr>
    <w:rPr>
      <w:lang w:eastAsia="ar-SA"/>
    </w:rPr>
  </w:style>
  <w:style w:type="paragraph" w:customStyle="1" w:styleId="TableTitle0">
    <w:name w:val="Table Title"/>
    <w:basedOn w:val="Normal"/>
    <w:next w:val="Normal"/>
    <w:uiPriority w:val="99"/>
    <w:rsid w:val="00942D63"/>
    <w:pPr>
      <w:suppressAutoHyphens/>
      <w:spacing w:before="120" w:after="120"/>
      <w:jc w:val="center"/>
    </w:pPr>
    <w:rPr>
      <w:rFonts w:ascii="Times New Roman" w:hAnsi="Times New Roman"/>
      <w:b/>
      <w:sz w:val="24"/>
      <w:lang w:eastAsia="ar-SA"/>
    </w:rPr>
  </w:style>
  <w:style w:type="paragraph" w:customStyle="1" w:styleId="Commentaire1">
    <w:name w:val="Commentaire1"/>
    <w:basedOn w:val="Normal"/>
    <w:uiPriority w:val="99"/>
    <w:rsid w:val="00942D63"/>
    <w:pPr>
      <w:suppressAutoHyphens/>
    </w:pPr>
    <w:rPr>
      <w:lang w:eastAsia="ar-SA"/>
    </w:rPr>
  </w:style>
  <w:style w:type="paragraph" w:customStyle="1" w:styleId="Onderwerpvanopmerking1">
    <w:name w:val="Onderwerp van opmerking1"/>
    <w:basedOn w:val="Commentaire1"/>
    <w:next w:val="Commentaire1"/>
    <w:uiPriority w:val="99"/>
    <w:rsid w:val="00942D63"/>
    <w:rPr>
      <w:b/>
      <w:bCs/>
    </w:rPr>
  </w:style>
  <w:style w:type="paragraph" w:customStyle="1" w:styleId="Annexetitreacte">
    <w:name w:val="Annexe titre (acte)"/>
    <w:basedOn w:val="Normal"/>
    <w:next w:val="Normal"/>
    <w:uiPriority w:val="99"/>
    <w:rsid w:val="00942D63"/>
    <w:pPr>
      <w:suppressAutoHyphens/>
      <w:spacing w:before="120" w:after="120"/>
      <w:jc w:val="center"/>
    </w:pPr>
    <w:rPr>
      <w:rFonts w:ascii="Times New Roman" w:hAnsi="Times New Roman"/>
      <w:b/>
      <w:sz w:val="24"/>
      <w:u w:val="single"/>
      <w:lang w:eastAsia="ar-SA"/>
    </w:rPr>
  </w:style>
  <w:style w:type="paragraph" w:customStyle="1" w:styleId="ManualHeading1">
    <w:name w:val="Manual Heading 1"/>
    <w:basedOn w:val="Normal"/>
    <w:next w:val="Text1"/>
    <w:uiPriority w:val="99"/>
    <w:rsid w:val="00942D63"/>
    <w:pPr>
      <w:keepNext/>
      <w:tabs>
        <w:tab w:val="clear" w:pos="851"/>
        <w:tab w:val="left" w:pos="850"/>
      </w:tabs>
      <w:suppressAutoHyphens/>
      <w:spacing w:before="360" w:after="120"/>
      <w:ind w:left="850" w:hanging="850"/>
    </w:pPr>
    <w:rPr>
      <w:rFonts w:ascii="Times New Roman" w:hAnsi="Times New Roman"/>
      <w:b/>
      <w:smallCaps/>
      <w:sz w:val="24"/>
      <w:lang w:eastAsia="ar-SA"/>
    </w:rPr>
  </w:style>
  <w:style w:type="paragraph" w:customStyle="1" w:styleId="Text1">
    <w:name w:val="Text 1"/>
    <w:basedOn w:val="Normal"/>
    <w:uiPriority w:val="99"/>
    <w:rsid w:val="00942D63"/>
    <w:pPr>
      <w:suppressAutoHyphens/>
      <w:spacing w:before="120" w:after="120"/>
      <w:ind w:left="850"/>
    </w:pPr>
    <w:rPr>
      <w:sz w:val="24"/>
      <w:lang w:eastAsia="ar-SA"/>
    </w:rPr>
  </w:style>
  <w:style w:type="paragraph" w:customStyle="1" w:styleId="Point0">
    <w:name w:val="Point 0"/>
    <w:basedOn w:val="Normal"/>
    <w:uiPriority w:val="99"/>
    <w:rsid w:val="00942D63"/>
    <w:pPr>
      <w:suppressAutoHyphens/>
      <w:spacing w:before="120" w:after="120"/>
      <w:ind w:left="850" w:hanging="850"/>
    </w:pPr>
    <w:rPr>
      <w:rFonts w:ascii="Times New Roman" w:hAnsi="Times New Roman"/>
      <w:sz w:val="24"/>
      <w:lang w:eastAsia="ar-SA"/>
    </w:rPr>
  </w:style>
  <w:style w:type="paragraph" w:customStyle="1" w:styleId="Point1">
    <w:name w:val="Point 1"/>
    <w:basedOn w:val="Normal"/>
    <w:uiPriority w:val="99"/>
    <w:rsid w:val="00942D63"/>
    <w:pPr>
      <w:suppressAutoHyphens/>
      <w:spacing w:before="120" w:after="120"/>
      <w:ind w:left="1417" w:hanging="567"/>
    </w:pPr>
    <w:rPr>
      <w:rFonts w:ascii="Times New Roman" w:hAnsi="Times New Roman"/>
      <w:sz w:val="24"/>
      <w:lang w:eastAsia="ar-SA"/>
    </w:rPr>
  </w:style>
  <w:style w:type="paragraph" w:customStyle="1" w:styleId="ManualNumPar1">
    <w:name w:val="Manual NumPar 1"/>
    <w:basedOn w:val="Normal"/>
    <w:next w:val="Text1"/>
    <w:uiPriority w:val="99"/>
    <w:rsid w:val="00942D63"/>
    <w:pPr>
      <w:suppressAutoHyphens/>
      <w:spacing w:before="120" w:after="120"/>
      <w:ind w:left="850" w:hanging="850"/>
    </w:pPr>
    <w:rPr>
      <w:rFonts w:ascii="Times New Roman" w:hAnsi="Times New Roman"/>
      <w:sz w:val="24"/>
      <w:lang w:eastAsia="ar-SA"/>
    </w:rPr>
  </w:style>
  <w:style w:type="paragraph" w:customStyle="1" w:styleId="StyleHeading411pt">
    <w:name w:val="Style Heading 4 + 11 pt"/>
    <w:basedOn w:val="Heading4"/>
    <w:uiPriority w:val="99"/>
    <w:rsid w:val="00942D63"/>
    <w:pPr>
      <w:numPr>
        <w:ilvl w:val="0"/>
        <w:numId w:val="0"/>
      </w:numPr>
      <w:tabs>
        <w:tab w:val="clear" w:pos="992"/>
      </w:tabs>
      <w:suppressAutoHyphens/>
      <w:spacing w:after="100"/>
    </w:pPr>
    <w:rPr>
      <w:rFonts w:eastAsia="Times New Roman"/>
      <w:i/>
      <w:u w:val="single"/>
      <w:lang w:eastAsia="ar-SA"/>
    </w:rPr>
  </w:style>
  <w:style w:type="paragraph" w:customStyle="1" w:styleId="Titrearticle">
    <w:name w:val="Titre article"/>
    <w:basedOn w:val="Normal"/>
    <w:next w:val="Normal"/>
    <w:uiPriority w:val="99"/>
    <w:rsid w:val="00942D63"/>
    <w:pPr>
      <w:keepNext/>
      <w:suppressAutoHyphens/>
      <w:spacing w:before="360" w:after="120"/>
      <w:jc w:val="center"/>
    </w:pPr>
    <w:rPr>
      <w:rFonts w:ascii="Times New Roman" w:hAnsi="Times New Roman"/>
      <w:i/>
      <w:sz w:val="24"/>
      <w:lang w:eastAsia="ar-SA"/>
    </w:rPr>
  </w:style>
  <w:style w:type="paragraph" w:customStyle="1" w:styleId="WW-Default">
    <w:name w:val="WW-Default"/>
    <w:uiPriority w:val="99"/>
    <w:rsid w:val="00942D63"/>
    <w:pPr>
      <w:suppressAutoHyphens/>
      <w:autoSpaceDE w:val="0"/>
    </w:pPr>
    <w:rPr>
      <w:rFonts w:ascii="Arial" w:hAnsi="Arial" w:cs="Arial"/>
      <w:color w:val="000000"/>
      <w:sz w:val="24"/>
      <w:szCs w:val="24"/>
      <w:lang w:val="nl-NL" w:eastAsia="ar-SA"/>
    </w:rPr>
  </w:style>
  <w:style w:type="paragraph" w:customStyle="1" w:styleId="Listepuces1">
    <w:name w:val="Liste à puces1"/>
    <w:basedOn w:val="Normal"/>
    <w:uiPriority w:val="99"/>
    <w:rsid w:val="00942D63"/>
    <w:pPr>
      <w:suppressAutoHyphens/>
      <w:spacing w:after="240" w:line="230" w:lineRule="atLeast"/>
    </w:pPr>
    <w:rPr>
      <w:rFonts w:eastAsia="MS Mincho"/>
      <w:lang w:eastAsia="ar-SA"/>
    </w:rPr>
  </w:style>
  <w:style w:type="paragraph" w:customStyle="1" w:styleId="ANNEXN">
    <w:name w:val="ANNEXN"/>
    <w:basedOn w:val="ANNEX"/>
    <w:next w:val="Normal"/>
    <w:uiPriority w:val="99"/>
    <w:rsid w:val="00942D63"/>
    <w:pPr>
      <w:numPr>
        <w:numId w:val="0"/>
      </w:numPr>
      <w:suppressAutoHyphens/>
      <w:outlineLvl w:val="9"/>
    </w:pPr>
    <w:rPr>
      <w:lang w:eastAsia="ar-SA"/>
    </w:rPr>
  </w:style>
  <w:style w:type="paragraph" w:customStyle="1" w:styleId="ANNEXZ">
    <w:name w:val="ANNEXZ"/>
    <w:basedOn w:val="ANNEX"/>
    <w:next w:val="Normal"/>
    <w:uiPriority w:val="99"/>
    <w:rsid w:val="00942D63"/>
    <w:pPr>
      <w:numPr>
        <w:numId w:val="0"/>
      </w:numPr>
      <w:suppressAutoHyphens/>
      <w:outlineLvl w:val="9"/>
    </w:pPr>
    <w:rPr>
      <w:lang w:eastAsia="ar-SA"/>
    </w:rPr>
  </w:style>
  <w:style w:type="paragraph" w:customStyle="1" w:styleId="Bibliography1">
    <w:name w:val="Bibliography1"/>
    <w:basedOn w:val="Normal"/>
    <w:uiPriority w:val="99"/>
    <w:rsid w:val="00942D63"/>
    <w:pPr>
      <w:tabs>
        <w:tab w:val="left" w:pos="660"/>
      </w:tabs>
      <w:suppressAutoHyphens/>
      <w:spacing w:after="240" w:line="230" w:lineRule="atLeast"/>
    </w:pPr>
    <w:rPr>
      <w:rFonts w:eastAsia="MS Mincho"/>
      <w:lang w:eastAsia="ar-SA"/>
    </w:rPr>
  </w:style>
  <w:style w:type="paragraph" w:customStyle="1" w:styleId="Normalcentr1">
    <w:name w:val="Normal centré1"/>
    <w:basedOn w:val="Normal"/>
    <w:uiPriority w:val="99"/>
    <w:rsid w:val="00942D63"/>
    <w:pPr>
      <w:suppressAutoHyphens/>
      <w:spacing w:after="120" w:line="230" w:lineRule="atLeast"/>
      <w:ind w:left="1440" w:right="1440"/>
    </w:pPr>
    <w:rPr>
      <w:rFonts w:eastAsia="MS Mincho"/>
      <w:lang w:eastAsia="ar-SA"/>
    </w:rPr>
  </w:style>
  <w:style w:type="paragraph" w:customStyle="1" w:styleId="Corpsdetexte21">
    <w:name w:val="Corps de texte 21"/>
    <w:basedOn w:val="Normal"/>
    <w:uiPriority w:val="99"/>
    <w:rsid w:val="00942D63"/>
    <w:pPr>
      <w:suppressAutoHyphens/>
      <w:spacing w:before="60" w:after="60" w:line="190" w:lineRule="atLeast"/>
    </w:pPr>
    <w:rPr>
      <w:rFonts w:eastAsia="MS Mincho"/>
      <w:sz w:val="16"/>
      <w:lang w:eastAsia="ar-SA"/>
    </w:rPr>
  </w:style>
  <w:style w:type="paragraph" w:customStyle="1" w:styleId="Corpsdetexte31">
    <w:name w:val="Corps de texte 31"/>
    <w:basedOn w:val="Normal"/>
    <w:uiPriority w:val="99"/>
    <w:rsid w:val="00942D63"/>
    <w:pPr>
      <w:suppressAutoHyphens/>
      <w:spacing w:before="60" w:after="60" w:line="170" w:lineRule="atLeast"/>
    </w:pPr>
    <w:rPr>
      <w:rFonts w:eastAsia="MS Mincho"/>
      <w:sz w:val="14"/>
      <w:lang w:eastAsia="ar-SA"/>
    </w:rPr>
  </w:style>
  <w:style w:type="paragraph" w:customStyle="1" w:styleId="Retrait1religne1">
    <w:name w:val="Retrait 1re ligne1"/>
    <w:basedOn w:val="BodyText"/>
    <w:uiPriority w:val="99"/>
    <w:rsid w:val="00942D63"/>
    <w:pPr>
      <w:suppressAutoHyphens/>
      <w:autoSpaceDE/>
      <w:autoSpaceDN/>
      <w:adjustRightInd/>
      <w:spacing w:after="120" w:line="210" w:lineRule="atLeast"/>
      <w:ind w:firstLine="210"/>
    </w:pPr>
    <w:rPr>
      <w:rFonts w:eastAsia="MS Mincho"/>
      <w:i w:val="0"/>
      <w:iCs w:val="0"/>
      <w:color w:val="auto"/>
      <w:sz w:val="18"/>
      <w:lang w:eastAsia="ar-SA"/>
    </w:rPr>
  </w:style>
  <w:style w:type="paragraph" w:customStyle="1" w:styleId="Retraitcorpset1relig1">
    <w:name w:val="Retrait corps et 1re lig.1"/>
    <w:basedOn w:val="Normal"/>
    <w:uiPriority w:val="99"/>
    <w:rsid w:val="00942D63"/>
    <w:pPr>
      <w:suppressAutoHyphens/>
      <w:spacing w:after="240" w:line="230" w:lineRule="atLeast"/>
      <w:ind w:firstLine="210"/>
    </w:pPr>
    <w:rPr>
      <w:rFonts w:eastAsia="MS Mincho"/>
      <w:lang w:eastAsia="ar-SA"/>
    </w:rPr>
  </w:style>
  <w:style w:type="paragraph" w:customStyle="1" w:styleId="Retraitcorpsdetexte31">
    <w:name w:val="Retrait corps de texte 31"/>
    <w:basedOn w:val="Normal"/>
    <w:uiPriority w:val="99"/>
    <w:rsid w:val="00942D63"/>
    <w:pPr>
      <w:suppressAutoHyphens/>
      <w:spacing w:after="120" w:line="230" w:lineRule="atLeast"/>
      <w:ind w:left="283"/>
    </w:pPr>
    <w:rPr>
      <w:rFonts w:eastAsia="MS Mincho"/>
      <w:sz w:val="16"/>
      <w:lang w:eastAsia="ar-SA"/>
    </w:rPr>
  </w:style>
  <w:style w:type="paragraph" w:customStyle="1" w:styleId="Formuledepolitesse1">
    <w:name w:val="Formule de politesse1"/>
    <w:basedOn w:val="Normal"/>
    <w:uiPriority w:val="99"/>
    <w:rsid w:val="00942D63"/>
    <w:pPr>
      <w:suppressAutoHyphens/>
      <w:spacing w:after="240" w:line="230" w:lineRule="atLeast"/>
      <w:ind w:left="4252"/>
    </w:pPr>
    <w:rPr>
      <w:rFonts w:eastAsia="MS Mincho"/>
      <w:lang w:eastAsia="ar-SA"/>
    </w:rPr>
  </w:style>
  <w:style w:type="paragraph" w:customStyle="1" w:styleId="Date1">
    <w:name w:val="Date1"/>
    <w:basedOn w:val="Normal"/>
    <w:next w:val="Normal"/>
    <w:uiPriority w:val="99"/>
    <w:rsid w:val="00942D63"/>
    <w:pPr>
      <w:suppressAutoHyphens/>
      <w:spacing w:after="240" w:line="230" w:lineRule="atLeast"/>
    </w:pPr>
    <w:rPr>
      <w:rFonts w:eastAsia="MS Mincho"/>
      <w:lang w:eastAsia="ar-SA"/>
    </w:rPr>
  </w:style>
  <w:style w:type="paragraph" w:customStyle="1" w:styleId="dl">
    <w:name w:val="dl"/>
    <w:basedOn w:val="Normal"/>
    <w:uiPriority w:val="99"/>
    <w:rsid w:val="00942D63"/>
    <w:pPr>
      <w:suppressAutoHyphens/>
      <w:spacing w:after="240" w:line="230" w:lineRule="atLeast"/>
      <w:ind w:left="800" w:hanging="400"/>
    </w:pPr>
    <w:rPr>
      <w:rFonts w:eastAsia="MS Mincho"/>
      <w:lang w:eastAsia="ar-SA"/>
    </w:rPr>
  </w:style>
  <w:style w:type="paragraph" w:styleId="EnvelopeAddress">
    <w:name w:val="envelope address"/>
    <w:basedOn w:val="Normal"/>
    <w:uiPriority w:val="99"/>
    <w:rsid w:val="00942D63"/>
    <w:pPr>
      <w:suppressAutoHyphens/>
      <w:spacing w:after="240" w:line="230" w:lineRule="atLeast"/>
      <w:ind w:left="2835"/>
    </w:pPr>
    <w:rPr>
      <w:rFonts w:eastAsia="MS Mincho"/>
      <w:sz w:val="24"/>
      <w:lang w:eastAsia="ar-SA"/>
    </w:rPr>
  </w:style>
  <w:style w:type="paragraph" w:styleId="EnvelopeReturn">
    <w:name w:val="envelope return"/>
    <w:basedOn w:val="Normal"/>
    <w:uiPriority w:val="99"/>
    <w:rsid w:val="00942D63"/>
    <w:pPr>
      <w:suppressAutoHyphens/>
      <w:spacing w:after="240" w:line="230" w:lineRule="atLeast"/>
    </w:pPr>
    <w:rPr>
      <w:rFonts w:eastAsia="MS Mincho"/>
      <w:lang w:eastAsia="ar-SA"/>
    </w:rPr>
  </w:style>
  <w:style w:type="paragraph" w:customStyle="1" w:styleId="Example">
    <w:name w:val="Example"/>
    <w:basedOn w:val="Normal"/>
    <w:next w:val="Normal"/>
    <w:uiPriority w:val="99"/>
    <w:rsid w:val="00942D63"/>
    <w:pPr>
      <w:tabs>
        <w:tab w:val="left" w:pos="1360"/>
      </w:tabs>
      <w:suppressAutoHyphens/>
      <w:spacing w:after="240" w:line="210" w:lineRule="atLeast"/>
    </w:pPr>
    <w:rPr>
      <w:rFonts w:eastAsia="MS Mincho"/>
      <w:sz w:val="18"/>
      <w:lang w:eastAsia="ar-SA"/>
    </w:rPr>
  </w:style>
  <w:style w:type="paragraph" w:customStyle="1" w:styleId="Figurefootnote">
    <w:name w:val="Figure footnote"/>
    <w:basedOn w:val="Normal"/>
    <w:uiPriority w:val="99"/>
    <w:rsid w:val="00942D63"/>
    <w:pPr>
      <w:keepNext/>
      <w:tabs>
        <w:tab w:val="left" w:pos="340"/>
      </w:tabs>
      <w:suppressAutoHyphens/>
      <w:spacing w:after="60" w:line="210" w:lineRule="atLeast"/>
    </w:pPr>
    <w:rPr>
      <w:rFonts w:eastAsia="MS Mincho"/>
      <w:sz w:val="18"/>
      <w:lang w:eastAsia="ar-SA"/>
    </w:rPr>
  </w:style>
  <w:style w:type="paragraph" w:customStyle="1" w:styleId="Figuretitle">
    <w:name w:val="Figure title"/>
    <w:basedOn w:val="Normal"/>
    <w:next w:val="Normal"/>
    <w:uiPriority w:val="99"/>
    <w:rsid w:val="00942D63"/>
    <w:pPr>
      <w:suppressAutoHyphens/>
      <w:spacing w:before="220" w:after="220" w:line="230" w:lineRule="atLeast"/>
      <w:jc w:val="center"/>
    </w:pPr>
    <w:rPr>
      <w:rFonts w:eastAsia="MS Mincho"/>
      <w:b/>
      <w:lang w:eastAsia="ar-SA"/>
    </w:rPr>
  </w:style>
  <w:style w:type="paragraph" w:customStyle="1" w:styleId="Foreword">
    <w:name w:val="Foreword"/>
    <w:basedOn w:val="Normal"/>
    <w:next w:val="Normal"/>
    <w:uiPriority w:val="99"/>
    <w:rsid w:val="00942D63"/>
    <w:pPr>
      <w:suppressAutoHyphens/>
      <w:spacing w:after="240" w:line="230" w:lineRule="atLeast"/>
    </w:pPr>
    <w:rPr>
      <w:rFonts w:eastAsia="MS Mincho"/>
      <w:color w:val="0000FF"/>
      <w:lang w:eastAsia="ar-SA"/>
    </w:rPr>
  </w:style>
  <w:style w:type="paragraph" w:customStyle="1" w:styleId="Formula">
    <w:name w:val="Formula"/>
    <w:basedOn w:val="Normal"/>
    <w:next w:val="Normal"/>
    <w:uiPriority w:val="99"/>
    <w:rsid w:val="00942D63"/>
    <w:pPr>
      <w:tabs>
        <w:tab w:val="right" w:pos="9752"/>
      </w:tabs>
      <w:suppressAutoHyphens/>
      <w:spacing w:after="220" w:line="230" w:lineRule="atLeast"/>
      <w:ind w:left="403"/>
    </w:pPr>
    <w:rPr>
      <w:rFonts w:eastAsia="MS Mincho"/>
      <w:lang w:eastAsia="ar-SA"/>
    </w:rPr>
  </w:style>
  <w:style w:type="paragraph" w:customStyle="1" w:styleId="Liste21">
    <w:name w:val="Liste 21"/>
    <w:basedOn w:val="Normal"/>
    <w:uiPriority w:val="99"/>
    <w:rsid w:val="00942D63"/>
    <w:pPr>
      <w:suppressAutoHyphens/>
      <w:spacing w:after="240" w:line="230" w:lineRule="atLeast"/>
      <w:ind w:left="566" w:hanging="283"/>
    </w:pPr>
    <w:rPr>
      <w:rFonts w:eastAsia="MS Mincho"/>
      <w:lang w:eastAsia="ar-SA"/>
    </w:rPr>
  </w:style>
  <w:style w:type="paragraph" w:customStyle="1" w:styleId="Liste31">
    <w:name w:val="Liste 31"/>
    <w:basedOn w:val="Normal"/>
    <w:uiPriority w:val="99"/>
    <w:rsid w:val="00942D63"/>
    <w:pPr>
      <w:suppressAutoHyphens/>
      <w:spacing w:after="240" w:line="230" w:lineRule="atLeast"/>
      <w:ind w:left="849" w:hanging="283"/>
    </w:pPr>
    <w:rPr>
      <w:rFonts w:eastAsia="MS Mincho"/>
      <w:lang w:eastAsia="ar-SA"/>
    </w:rPr>
  </w:style>
  <w:style w:type="paragraph" w:customStyle="1" w:styleId="Liste41">
    <w:name w:val="Liste 41"/>
    <w:basedOn w:val="Normal"/>
    <w:uiPriority w:val="99"/>
    <w:rsid w:val="00942D63"/>
    <w:pPr>
      <w:suppressAutoHyphens/>
      <w:spacing w:after="240" w:line="230" w:lineRule="atLeast"/>
      <w:ind w:left="1132" w:hanging="283"/>
    </w:pPr>
    <w:rPr>
      <w:rFonts w:eastAsia="MS Mincho"/>
      <w:lang w:eastAsia="ar-SA"/>
    </w:rPr>
  </w:style>
  <w:style w:type="paragraph" w:customStyle="1" w:styleId="Liste51">
    <w:name w:val="Liste 51"/>
    <w:basedOn w:val="Normal"/>
    <w:uiPriority w:val="99"/>
    <w:rsid w:val="00942D63"/>
    <w:pPr>
      <w:suppressAutoHyphens/>
      <w:spacing w:after="240" w:line="230" w:lineRule="atLeast"/>
      <w:ind w:left="1415" w:hanging="283"/>
    </w:pPr>
    <w:rPr>
      <w:rFonts w:eastAsia="MS Mincho"/>
      <w:lang w:eastAsia="ar-SA"/>
    </w:rPr>
  </w:style>
  <w:style w:type="paragraph" w:customStyle="1" w:styleId="Listepuces21">
    <w:name w:val="Liste à puces 21"/>
    <w:basedOn w:val="Normal"/>
    <w:uiPriority w:val="99"/>
    <w:rsid w:val="00942D63"/>
    <w:pPr>
      <w:suppressAutoHyphens/>
      <w:spacing w:after="240" w:line="230" w:lineRule="atLeast"/>
    </w:pPr>
    <w:rPr>
      <w:rFonts w:eastAsia="MS Mincho"/>
      <w:lang w:eastAsia="ar-SA"/>
    </w:rPr>
  </w:style>
  <w:style w:type="paragraph" w:customStyle="1" w:styleId="Listepuces31">
    <w:name w:val="Liste à puces 31"/>
    <w:basedOn w:val="Normal"/>
    <w:uiPriority w:val="99"/>
    <w:rsid w:val="00942D63"/>
    <w:pPr>
      <w:suppressAutoHyphens/>
      <w:spacing w:after="240" w:line="230" w:lineRule="atLeast"/>
    </w:pPr>
    <w:rPr>
      <w:rFonts w:eastAsia="MS Mincho"/>
      <w:lang w:eastAsia="ar-SA"/>
    </w:rPr>
  </w:style>
  <w:style w:type="paragraph" w:customStyle="1" w:styleId="Listepuces41">
    <w:name w:val="Liste à puces 41"/>
    <w:basedOn w:val="Normal"/>
    <w:uiPriority w:val="99"/>
    <w:rsid w:val="00942D63"/>
    <w:pPr>
      <w:suppressAutoHyphens/>
      <w:spacing w:after="240" w:line="230" w:lineRule="atLeast"/>
    </w:pPr>
    <w:rPr>
      <w:rFonts w:eastAsia="MS Mincho"/>
      <w:lang w:eastAsia="ar-SA"/>
    </w:rPr>
  </w:style>
  <w:style w:type="paragraph" w:customStyle="1" w:styleId="Listepuces51">
    <w:name w:val="Liste à puces 51"/>
    <w:basedOn w:val="Normal"/>
    <w:uiPriority w:val="99"/>
    <w:rsid w:val="00942D63"/>
    <w:pPr>
      <w:suppressAutoHyphens/>
      <w:spacing w:after="240" w:line="230" w:lineRule="atLeast"/>
    </w:pPr>
    <w:rPr>
      <w:rFonts w:eastAsia="MS Mincho"/>
      <w:lang w:eastAsia="ar-SA"/>
    </w:rPr>
  </w:style>
  <w:style w:type="paragraph" w:customStyle="1" w:styleId="Listecontinue1">
    <w:name w:val="Liste continue1"/>
    <w:basedOn w:val="Normal"/>
    <w:uiPriority w:val="99"/>
    <w:rsid w:val="00942D63"/>
    <w:pPr>
      <w:tabs>
        <w:tab w:val="left" w:pos="400"/>
      </w:tabs>
      <w:suppressAutoHyphens/>
      <w:spacing w:after="240" w:line="230" w:lineRule="atLeast"/>
    </w:pPr>
    <w:rPr>
      <w:rFonts w:eastAsia="MS Mincho"/>
      <w:lang w:eastAsia="ar-SA"/>
    </w:rPr>
  </w:style>
  <w:style w:type="paragraph" w:customStyle="1" w:styleId="Listecontinue21">
    <w:name w:val="Liste continue 21"/>
    <w:basedOn w:val="Listecontinue1"/>
    <w:uiPriority w:val="99"/>
    <w:rsid w:val="00942D63"/>
    <w:pPr>
      <w:tabs>
        <w:tab w:val="left" w:pos="800"/>
      </w:tabs>
    </w:pPr>
  </w:style>
  <w:style w:type="paragraph" w:customStyle="1" w:styleId="Listecontinue31">
    <w:name w:val="Liste continue 31"/>
    <w:basedOn w:val="Listecontinue1"/>
    <w:uiPriority w:val="99"/>
    <w:rsid w:val="00942D63"/>
    <w:pPr>
      <w:tabs>
        <w:tab w:val="left" w:pos="1200"/>
      </w:tabs>
    </w:pPr>
  </w:style>
  <w:style w:type="paragraph" w:customStyle="1" w:styleId="Listecontinue41">
    <w:name w:val="Liste continue 41"/>
    <w:basedOn w:val="Listecontinue1"/>
    <w:uiPriority w:val="99"/>
    <w:rsid w:val="00942D63"/>
    <w:pPr>
      <w:tabs>
        <w:tab w:val="left" w:pos="1600"/>
      </w:tabs>
    </w:pPr>
  </w:style>
  <w:style w:type="paragraph" w:customStyle="1" w:styleId="Listecontinue51">
    <w:name w:val="Liste continue 51"/>
    <w:basedOn w:val="Normal"/>
    <w:uiPriority w:val="99"/>
    <w:rsid w:val="00942D63"/>
    <w:pPr>
      <w:suppressAutoHyphens/>
      <w:spacing w:after="120" w:line="230" w:lineRule="atLeast"/>
      <w:ind w:left="1415"/>
    </w:pPr>
    <w:rPr>
      <w:rFonts w:eastAsia="MS Mincho"/>
      <w:lang w:eastAsia="ar-SA"/>
    </w:rPr>
  </w:style>
  <w:style w:type="paragraph" w:customStyle="1" w:styleId="Listenumros1">
    <w:name w:val="Liste à numéros1"/>
    <w:basedOn w:val="Normal"/>
    <w:uiPriority w:val="99"/>
    <w:rsid w:val="00942D63"/>
    <w:pPr>
      <w:tabs>
        <w:tab w:val="left" w:pos="400"/>
      </w:tabs>
      <w:suppressAutoHyphens/>
      <w:spacing w:after="240" w:line="230" w:lineRule="atLeast"/>
    </w:pPr>
    <w:rPr>
      <w:rFonts w:eastAsia="MS Mincho"/>
      <w:lang w:eastAsia="ar-SA"/>
    </w:rPr>
  </w:style>
  <w:style w:type="paragraph" w:customStyle="1" w:styleId="Listenumros21">
    <w:name w:val="Liste à numéros 21"/>
    <w:basedOn w:val="Normal"/>
    <w:uiPriority w:val="99"/>
    <w:rsid w:val="00942D63"/>
    <w:pPr>
      <w:tabs>
        <w:tab w:val="left" w:pos="800"/>
      </w:tabs>
      <w:suppressAutoHyphens/>
      <w:spacing w:after="240" w:line="230" w:lineRule="atLeast"/>
    </w:pPr>
    <w:rPr>
      <w:rFonts w:eastAsia="MS Mincho"/>
      <w:lang w:eastAsia="ar-SA"/>
    </w:rPr>
  </w:style>
  <w:style w:type="paragraph" w:customStyle="1" w:styleId="Listenumros31">
    <w:name w:val="Liste à numéros 31"/>
    <w:basedOn w:val="Normal"/>
    <w:uiPriority w:val="99"/>
    <w:rsid w:val="00942D63"/>
    <w:pPr>
      <w:tabs>
        <w:tab w:val="left" w:pos="1200"/>
      </w:tabs>
      <w:suppressAutoHyphens/>
      <w:spacing w:after="240" w:line="230" w:lineRule="atLeast"/>
    </w:pPr>
    <w:rPr>
      <w:rFonts w:eastAsia="MS Mincho"/>
      <w:lang w:eastAsia="ar-SA"/>
    </w:rPr>
  </w:style>
  <w:style w:type="paragraph" w:customStyle="1" w:styleId="Listenumros41">
    <w:name w:val="Liste à numéros 41"/>
    <w:basedOn w:val="Normal"/>
    <w:uiPriority w:val="99"/>
    <w:rsid w:val="00942D63"/>
    <w:pPr>
      <w:tabs>
        <w:tab w:val="left" w:pos="1600"/>
      </w:tabs>
      <w:suppressAutoHyphens/>
      <w:spacing w:after="240" w:line="230" w:lineRule="atLeast"/>
    </w:pPr>
    <w:rPr>
      <w:rFonts w:eastAsia="MS Mincho"/>
      <w:lang w:eastAsia="ar-SA"/>
    </w:rPr>
  </w:style>
  <w:style w:type="paragraph" w:customStyle="1" w:styleId="Listenumros51">
    <w:name w:val="Liste à numéros 51"/>
    <w:basedOn w:val="Normal"/>
    <w:uiPriority w:val="99"/>
    <w:rsid w:val="00942D63"/>
    <w:pPr>
      <w:suppressAutoHyphens/>
      <w:spacing w:after="240" w:line="230" w:lineRule="atLeast"/>
    </w:pPr>
    <w:rPr>
      <w:rFonts w:eastAsia="MS Mincho"/>
      <w:lang w:eastAsia="ar-SA"/>
    </w:rPr>
  </w:style>
  <w:style w:type="paragraph" w:customStyle="1" w:styleId="En-ttedemessage1">
    <w:name w:val="En-tête de message1"/>
    <w:basedOn w:val="Normal"/>
    <w:uiPriority w:val="99"/>
    <w:rsid w:val="00942D63"/>
    <w:pPr>
      <w:pBdr>
        <w:top w:val="single" w:sz="4" w:space="1" w:color="000000"/>
        <w:left w:val="single" w:sz="4" w:space="1" w:color="000000"/>
        <w:bottom w:val="single" w:sz="4" w:space="1" w:color="000000"/>
        <w:right w:val="single" w:sz="4" w:space="1" w:color="000000"/>
      </w:pBdr>
      <w:shd w:val="clear" w:color="auto" w:fill="CCCCCC"/>
      <w:suppressAutoHyphens/>
      <w:spacing w:after="240" w:line="230" w:lineRule="atLeast"/>
      <w:ind w:left="1134" w:hanging="1134"/>
    </w:pPr>
    <w:rPr>
      <w:rFonts w:eastAsia="MS Mincho"/>
      <w:sz w:val="24"/>
      <w:lang w:eastAsia="ar-SA"/>
    </w:rPr>
  </w:style>
  <w:style w:type="paragraph" w:customStyle="1" w:styleId="MSDNFR">
    <w:name w:val="MSDNFR"/>
    <w:basedOn w:val="Normal"/>
    <w:next w:val="Normal"/>
    <w:uiPriority w:val="99"/>
    <w:rsid w:val="00942D63"/>
    <w:pPr>
      <w:suppressAutoHyphens/>
      <w:spacing w:after="240" w:line="220" w:lineRule="atLeast"/>
    </w:pPr>
    <w:rPr>
      <w:rFonts w:eastAsia="MS Mincho"/>
      <w:color w:val="0000FF"/>
      <w:lang w:eastAsia="ar-SA"/>
    </w:rPr>
  </w:style>
  <w:style w:type="paragraph" w:customStyle="1" w:styleId="na2">
    <w:name w:val="na2"/>
    <w:basedOn w:val="a2"/>
    <w:next w:val="Normal"/>
    <w:uiPriority w:val="99"/>
    <w:rsid w:val="00942D63"/>
    <w:pPr>
      <w:numPr>
        <w:ilvl w:val="0"/>
        <w:numId w:val="0"/>
      </w:numPr>
      <w:tabs>
        <w:tab w:val="left" w:pos="500"/>
        <w:tab w:val="left" w:pos="720"/>
      </w:tabs>
      <w:spacing w:before="270" w:after="240" w:line="270" w:lineRule="exact"/>
      <w:jc w:val="both"/>
    </w:pPr>
    <w:rPr>
      <w:sz w:val="24"/>
      <w:lang w:eastAsia="ar-SA"/>
    </w:rPr>
  </w:style>
  <w:style w:type="paragraph" w:customStyle="1" w:styleId="na3">
    <w:name w:val="na3"/>
    <w:basedOn w:val="a3"/>
    <w:next w:val="Normal"/>
    <w:uiPriority w:val="99"/>
    <w:rsid w:val="00942D63"/>
    <w:pPr>
      <w:numPr>
        <w:ilvl w:val="0"/>
        <w:numId w:val="0"/>
      </w:numPr>
      <w:tabs>
        <w:tab w:val="clear" w:pos="851"/>
        <w:tab w:val="left" w:pos="640"/>
        <w:tab w:val="left" w:pos="880"/>
      </w:tabs>
      <w:spacing w:before="60" w:after="240" w:line="250" w:lineRule="exact"/>
    </w:pPr>
    <w:rPr>
      <w:sz w:val="22"/>
      <w:lang w:eastAsia="ar-SA"/>
    </w:rPr>
  </w:style>
  <w:style w:type="paragraph" w:customStyle="1" w:styleId="na4">
    <w:name w:val="na4"/>
    <w:basedOn w:val="a4"/>
    <w:next w:val="Normal"/>
    <w:uiPriority w:val="99"/>
    <w:rsid w:val="00942D63"/>
    <w:pPr>
      <w:tabs>
        <w:tab w:val="clear" w:pos="992"/>
        <w:tab w:val="clear" w:pos="1080"/>
        <w:tab w:val="left" w:pos="1060"/>
      </w:tabs>
      <w:spacing w:before="60" w:after="240" w:line="230" w:lineRule="exact"/>
    </w:pPr>
    <w:rPr>
      <w:b/>
      <w:lang w:eastAsia="ar-SA"/>
    </w:rPr>
  </w:style>
  <w:style w:type="paragraph" w:customStyle="1" w:styleId="na5">
    <w:name w:val="na5"/>
    <w:basedOn w:val="a5"/>
    <w:next w:val="Normal"/>
    <w:uiPriority w:val="99"/>
    <w:rsid w:val="00942D63"/>
    <w:pPr>
      <w:tabs>
        <w:tab w:val="clear" w:pos="1080"/>
      </w:tabs>
      <w:spacing w:before="60" w:after="240" w:line="230" w:lineRule="exact"/>
      <w:jc w:val="both"/>
    </w:pPr>
    <w:rPr>
      <w:iCs w:val="0"/>
      <w:lang w:eastAsia="ar-SA"/>
    </w:rPr>
  </w:style>
  <w:style w:type="paragraph" w:customStyle="1" w:styleId="na6">
    <w:name w:val="na6"/>
    <w:basedOn w:val="a6"/>
    <w:next w:val="Normal"/>
    <w:uiPriority w:val="99"/>
    <w:rsid w:val="00942D63"/>
    <w:pPr>
      <w:tabs>
        <w:tab w:val="clear" w:pos="1440"/>
      </w:tabs>
      <w:spacing w:before="60" w:after="240" w:line="230" w:lineRule="exact"/>
      <w:jc w:val="both"/>
    </w:pPr>
    <w:rPr>
      <w:b/>
      <w:lang w:eastAsia="ar-SA"/>
    </w:rPr>
  </w:style>
  <w:style w:type="paragraph" w:customStyle="1" w:styleId="Retraitnormal1">
    <w:name w:val="Retrait normal1"/>
    <w:basedOn w:val="Normal"/>
    <w:uiPriority w:val="99"/>
    <w:rsid w:val="00942D63"/>
    <w:pPr>
      <w:suppressAutoHyphens/>
      <w:spacing w:after="240" w:line="230" w:lineRule="atLeast"/>
      <w:ind w:left="708"/>
    </w:pPr>
    <w:rPr>
      <w:rFonts w:eastAsia="MS Mincho"/>
      <w:lang w:eastAsia="ar-SA"/>
    </w:rPr>
  </w:style>
  <w:style w:type="paragraph" w:customStyle="1" w:styleId="Titredenote1">
    <w:name w:val="Titre de note1"/>
    <w:basedOn w:val="Normal"/>
    <w:next w:val="Normal"/>
    <w:uiPriority w:val="99"/>
    <w:rsid w:val="00942D63"/>
    <w:pPr>
      <w:suppressAutoHyphens/>
      <w:spacing w:after="240" w:line="230" w:lineRule="atLeast"/>
    </w:pPr>
    <w:rPr>
      <w:rFonts w:eastAsia="MS Mincho"/>
      <w:lang w:eastAsia="ar-SA"/>
    </w:rPr>
  </w:style>
  <w:style w:type="paragraph" w:customStyle="1" w:styleId="p2">
    <w:name w:val="p2"/>
    <w:basedOn w:val="Normal"/>
    <w:next w:val="Normal"/>
    <w:uiPriority w:val="99"/>
    <w:rsid w:val="00942D63"/>
    <w:pPr>
      <w:tabs>
        <w:tab w:val="clear" w:pos="567"/>
        <w:tab w:val="left" w:pos="560"/>
      </w:tabs>
      <w:suppressAutoHyphens/>
      <w:spacing w:after="240" w:line="230" w:lineRule="atLeast"/>
    </w:pPr>
    <w:rPr>
      <w:rFonts w:eastAsia="MS Mincho"/>
      <w:lang w:eastAsia="ar-SA"/>
    </w:rPr>
  </w:style>
  <w:style w:type="paragraph" w:customStyle="1" w:styleId="p3">
    <w:name w:val="p3"/>
    <w:basedOn w:val="Normal"/>
    <w:next w:val="Normal"/>
    <w:uiPriority w:val="99"/>
    <w:rsid w:val="00942D63"/>
    <w:pPr>
      <w:tabs>
        <w:tab w:val="left" w:pos="720"/>
      </w:tabs>
      <w:suppressAutoHyphens/>
      <w:spacing w:after="240" w:line="230" w:lineRule="atLeast"/>
    </w:pPr>
    <w:rPr>
      <w:rFonts w:eastAsia="MS Mincho"/>
      <w:lang w:eastAsia="ar-SA"/>
    </w:rPr>
  </w:style>
  <w:style w:type="paragraph" w:customStyle="1" w:styleId="p4">
    <w:name w:val="p4"/>
    <w:basedOn w:val="Normal"/>
    <w:next w:val="Normal"/>
    <w:uiPriority w:val="99"/>
    <w:rsid w:val="00942D63"/>
    <w:pPr>
      <w:tabs>
        <w:tab w:val="left" w:pos="1100"/>
      </w:tabs>
      <w:suppressAutoHyphens/>
      <w:spacing w:after="240" w:line="230" w:lineRule="atLeast"/>
    </w:pPr>
    <w:rPr>
      <w:rFonts w:eastAsia="MS Mincho"/>
      <w:lang w:eastAsia="ar-SA"/>
    </w:rPr>
  </w:style>
  <w:style w:type="paragraph" w:customStyle="1" w:styleId="p5">
    <w:name w:val="p5"/>
    <w:basedOn w:val="Normal"/>
    <w:next w:val="Normal"/>
    <w:uiPriority w:val="99"/>
    <w:rsid w:val="00942D63"/>
    <w:pPr>
      <w:tabs>
        <w:tab w:val="left" w:pos="1100"/>
      </w:tabs>
      <w:suppressAutoHyphens/>
      <w:spacing w:after="240" w:line="230" w:lineRule="atLeast"/>
    </w:pPr>
    <w:rPr>
      <w:rFonts w:eastAsia="MS Mincho"/>
      <w:lang w:eastAsia="ar-SA"/>
    </w:rPr>
  </w:style>
  <w:style w:type="paragraph" w:customStyle="1" w:styleId="p6">
    <w:name w:val="p6"/>
    <w:basedOn w:val="Normal"/>
    <w:next w:val="Normal"/>
    <w:uiPriority w:val="99"/>
    <w:rsid w:val="00942D63"/>
    <w:pPr>
      <w:tabs>
        <w:tab w:val="left" w:pos="1440"/>
      </w:tabs>
      <w:suppressAutoHyphens/>
      <w:spacing w:after="240" w:line="230" w:lineRule="atLeast"/>
    </w:pPr>
    <w:rPr>
      <w:rFonts w:eastAsia="MS Mincho"/>
      <w:lang w:eastAsia="ar-SA"/>
    </w:rPr>
  </w:style>
  <w:style w:type="paragraph" w:customStyle="1" w:styleId="Textebrut1">
    <w:name w:val="Texte brut1"/>
    <w:basedOn w:val="Normal"/>
    <w:uiPriority w:val="99"/>
    <w:rsid w:val="00942D63"/>
    <w:pPr>
      <w:suppressAutoHyphens/>
      <w:spacing w:after="240" w:line="230" w:lineRule="atLeast"/>
    </w:pPr>
    <w:rPr>
      <w:rFonts w:ascii="Courier New" w:eastAsia="MS Mincho" w:hAnsi="Courier New"/>
      <w:lang w:eastAsia="ar-SA"/>
    </w:rPr>
  </w:style>
  <w:style w:type="paragraph" w:customStyle="1" w:styleId="RefNorm">
    <w:name w:val="RefNorm"/>
    <w:basedOn w:val="Normal"/>
    <w:next w:val="Normal"/>
    <w:uiPriority w:val="99"/>
    <w:rsid w:val="00942D63"/>
    <w:pPr>
      <w:suppressAutoHyphens/>
      <w:spacing w:after="240" w:line="230" w:lineRule="atLeast"/>
    </w:pPr>
    <w:rPr>
      <w:rFonts w:eastAsia="MS Mincho"/>
      <w:lang w:eastAsia="ar-SA"/>
    </w:rPr>
  </w:style>
  <w:style w:type="paragraph" w:customStyle="1" w:styleId="Salutations1">
    <w:name w:val="Salutations1"/>
    <w:basedOn w:val="Normal"/>
    <w:next w:val="Normal"/>
    <w:uiPriority w:val="99"/>
    <w:rsid w:val="00942D63"/>
    <w:pPr>
      <w:suppressAutoHyphens/>
      <w:spacing w:after="240" w:line="230" w:lineRule="atLeast"/>
    </w:pPr>
    <w:rPr>
      <w:rFonts w:eastAsia="MS Mincho"/>
      <w:lang w:eastAsia="ar-SA"/>
    </w:rPr>
  </w:style>
  <w:style w:type="paragraph" w:styleId="Signature">
    <w:name w:val="Signature"/>
    <w:basedOn w:val="Normal"/>
    <w:link w:val="SignatureChar"/>
    <w:uiPriority w:val="99"/>
    <w:rsid w:val="00942D63"/>
    <w:pPr>
      <w:suppressAutoHyphens/>
      <w:spacing w:after="240" w:line="230" w:lineRule="atLeast"/>
      <w:ind w:left="4252"/>
    </w:pPr>
    <w:rPr>
      <w:rFonts w:eastAsia="MS Mincho"/>
      <w:lang w:eastAsia="ar-SA"/>
    </w:rPr>
  </w:style>
  <w:style w:type="character" w:customStyle="1" w:styleId="SignatureChar">
    <w:name w:val="Signature Char"/>
    <w:link w:val="Signature"/>
    <w:uiPriority w:val="99"/>
    <w:locked/>
    <w:rsid w:val="00942D63"/>
    <w:rPr>
      <w:rFonts w:ascii="Arial" w:eastAsia="MS Mincho" w:hAnsi="Arial"/>
      <w:lang w:val="en-GB" w:eastAsia="ar-SA" w:bidi="ar-SA"/>
    </w:rPr>
  </w:style>
  <w:style w:type="paragraph" w:customStyle="1" w:styleId="Special">
    <w:name w:val="Special"/>
    <w:basedOn w:val="Normal"/>
    <w:next w:val="Normal"/>
    <w:uiPriority w:val="99"/>
    <w:rsid w:val="00942D63"/>
    <w:pPr>
      <w:suppressAutoHyphens/>
      <w:spacing w:after="240" w:line="230" w:lineRule="atLeast"/>
    </w:pPr>
    <w:rPr>
      <w:rFonts w:eastAsia="MS Mincho"/>
      <w:lang w:eastAsia="ar-SA"/>
    </w:rPr>
  </w:style>
  <w:style w:type="paragraph" w:styleId="Subtitle">
    <w:name w:val="Subtitle"/>
    <w:basedOn w:val="Normal"/>
    <w:next w:val="BodyText"/>
    <w:link w:val="SubtitleChar"/>
    <w:uiPriority w:val="99"/>
    <w:qFormat/>
    <w:rsid w:val="00942D63"/>
    <w:pPr>
      <w:suppressAutoHyphens/>
      <w:spacing w:after="60" w:line="230" w:lineRule="atLeast"/>
      <w:jc w:val="center"/>
    </w:pPr>
    <w:rPr>
      <w:rFonts w:ascii="Times New Roman" w:hAnsi="Times New Roman"/>
      <w:sz w:val="24"/>
      <w:szCs w:val="24"/>
      <w:lang w:val="en-US" w:eastAsia="it-IT"/>
    </w:rPr>
  </w:style>
  <w:style w:type="character" w:customStyle="1" w:styleId="SubtitleChar1">
    <w:name w:val="Subtitle Char1"/>
    <w:uiPriority w:val="11"/>
    <w:rsid w:val="00E11E10"/>
    <w:rPr>
      <w:rFonts w:ascii="Cambria" w:eastAsia="Times New Roman" w:hAnsi="Cambria" w:cs="Times New Roman"/>
      <w:sz w:val="24"/>
      <w:szCs w:val="24"/>
      <w:lang w:val="en-GB"/>
    </w:rPr>
  </w:style>
  <w:style w:type="paragraph" w:customStyle="1" w:styleId="Tablefootnote">
    <w:name w:val="Table footnote"/>
    <w:basedOn w:val="Normal"/>
    <w:uiPriority w:val="99"/>
    <w:rsid w:val="00942D63"/>
    <w:pPr>
      <w:tabs>
        <w:tab w:val="left" w:pos="340"/>
      </w:tabs>
      <w:suppressAutoHyphens/>
      <w:spacing w:before="60" w:after="60" w:line="190" w:lineRule="atLeast"/>
    </w:pPr>
    <w:rPr>
      <w:rFonts w:eastAsia="MS Mincho"/>
      <w:sz w:val="16"/>
      <w:lang w:eastAsia="ar-SA"/>
    </w:rPr>
  </w:style>
  <w:style w:type="paragraph" w:customStyle="1" w:styleId="zzBiblio">
    <w:name w:val="zzBiblio"/>
    <w:basedOn w:val="Normal"/>
    <w:next w:val="Bibliography1"/>
    <w:uiPriority w:val="99"/>
    <w:rsid w:val="00942D63"/>
    <w:pPr>
      <w:pageBreakBefore/>
      <w:suppressAutoHyphens/>
      <w:spacing w:after="760" w:line="310" w:lineRule="exact"/>
      <w:jc w:val="center"/>
    </w:pPr>
    <w:rPr>
      <w:rFonts w:eastAsia="MS Mincho"/>
      <w:b/>
      <w:sz w:val="28"/>
      <w:lang w:eastAsia="ar-SA"/>
    </w:rPr>
  </w:style>
  <w:style w:type="paragraph" w:customStyle="1" w:styleId="zzContents">
    <w:name w:val="zzContents"/>
    <w:basedOn w:val="Introduction"/>
    <w:next w:val="TOC1"/>
    <w:uiPriority w:val="99"/>
    <w:rsid w:val="00942D63"/>
    <w:pPr>
      <w:keepNext/>
      <w:widowControl/>
      <w:spacing w:line="310" w:lineRule="exact"/>
    </w:pPr>
    <w:rPr>
      <w:rFonts w:ascii="Arial" w:eastAsia="MS Mincho" w:hAnsi="Arial"/>
      <w:bCs w:val="0"/>
      <w:szCs w:val="20"/>
      <w:lang w:eastAsia="ar-SA"/>
    </w:rPr>
  </w:style>
  <w:style w:type="paragraph" w:customStyle="1" w:styleId="zzCopyright">
    <w:name w:val="zzCopyright"/>
    <w:basedOn w:val="Normal"/>
    <w:next w:val="Normal"/>
    <w:uiPriority w:val="99"/>
    <w:rsid w:val="00942D63"/>
    <w:pPr>
      <w:pBdr>
        <w:top w:val="single" w:sz="4" w:space="1" w:color="0000FF"/>
        <w:left w:val="single" w:sz="4" w:space="4" w:color="0000FF"/>
        <w:bottom w:val="single" w:sz="4" w:space="1" w:color="0000FF"/>
        <w:right w:val="single" w:sz="4" w:space="4" w:color="0000FF"/>
      </w:pBdr>
      <w:tabs>
        <w:tab w:val="left" w:pos="514"/>
        <w:tab w:val="left" w:pos="9623"/>
      </w:tabs>
      <w:suppressAutoHyphens/>
      <w:spacing w:after="240" w:line="230" w:lineRule="atLeast"/>
      <w:ind w:left="284" w:right="284"/>
    </w:pPr>
    <w:rPr>
      <w:rFonts w:eastAsia="MS Mincho"/>
      <w:color w:val="0000FF"/>
      <w:lang w:eastAsia="ar-SA"/>
    </w:rPr>
  </w:style>
  <w:style w:type="paragraph" w:customStyle="1" w:styleId="zzCover">
    <w:name w:val="zzCover"/>
    <w:basedOn w:val="Normal"/>
    <w:uiPriority w:val="99"/>
    <w:rsid w:val="00942D63"/>
    <w:pPr>
      <w:suppressAutoHyphens/>
      <w:spacing w:after="220" w:line="230" w:lineRule="atLeast"/>
      <w:jc w:val="right"/>
    </w:pPr>
    <w:rPr>
      <w:rFonts w:eastAsia="MS Mincho"/>
      <w:b/>
      <w:color w:val="000000"/>
      <w:sz w:val="24"/>
      <w:lang w:eastAsia="ar-SA"/>
    </w:rPr>
  </w:style>
  <w:style w:type="paragraph" w:customStyle="1" w:styleId="zzForeword">
    <w:name w:val="zzForeword"/>
    <w:basedOn w:val="Introduction"/>
    <w:next w:val="Normal"/>
    <w:uiPriority w:val="99"/>
    <w:rsid w:val="00942D63"/>
    <w:pPr>
      <w:keepNext/>
      <w:widowControl/>
      <w:spacing w:line="310" w:lineRule="exact"/>
    </w:pPr>
    <w:rPr>
      <w:rFonts w:ascii="Arial" w:eastAsia="MS Mincho" w:hAnsi="Arial"/>
      <w:bCs w:val="0"/>
      <w:color w:val="0000FF"/>
      <w:szCs w:val="20"/>
      <w:lang w:eastAsia="ar-SA"/>
    </w:rPr>
  </w:style>
  <w:style w:type="paragraph" w:customStyle="1" w:styleId="zzHelp">
    <w:name w:val="zzHelp"/>
    <w:basedOn w:val="Normal"/>
    <w:uiPriority w:val="99"/>
    <w:rsid w:val="00942D63"/>
    <w:pPr>
      <w:suppressAutoHyphens/>
      <w:spacing w:after="240" w:line="230" w:lineRule="atLeast"/>
    </w:pPr>
    <w:rPr>
      <w:rFonts w:eastAsia="MS Mincho"/>
      <w:color w:val="008000"/>
      <w:lang w:eastAsia="ar-SA"/>
    </w:rPr>
  </w:style>
  <w:style w:type="paragraph" w:customStyle="1" w:styleId="zzIndex">
    <w:name w:val="zzIndex"/>
    <w:basedOn w:val="zzBiblio"/>
    <w:next w:val="IndexHeading"/>
    <w:uiPriority w:val="99"/>
    <w:rsid w:val="00942D63"/>
  </w:style>
  <w:style w:type="paragraph" w:customStyle="1" w:styleId="zzLc5">
    <w:name w:val="zzLc5"/>
    <w:basedOn w:val="Normal"/>
    <w:next w:val="Normal"/>
    <w:uiPriority w:val="99"/>
    <w:rsid w:val="00942D63"/>
    <w:pPr>
      <w:suppressAutoHyphens/>
      <w:spacing w:after="240" w:line="230" w:lineRule="atLeast"/>
    </w:pPr>
    <w:rPr>
      <w:rFonts w:eastAsia="MS Mincho"/>
      <w:lang w:eastAsia="ar-SA"/>
    </w:rPr>
  </w:style>
  <w:style w:type="paragraph" w:customStyle="1" w:styleId="zzLc6">
    <w:name w:val="zzLc6"/>
    <w:basedOn w:val="Normal"/>
    <w:next w:val="Normal"/>
    <w:uiPriority w:val="99"/>
    <w:rsid w:val="00942D63"/>
    <w:pPr>
      <w:suppressAutoHyphens/>
      <w:spacing w:after="240" w:line="230" w:lineRule="atLeast"/>
    </w:pPr>
    <w:rPr>
      <w:rFonts w:eastAsia="MS Mincho"/>
      <w:lang w:eastAsia="ar-SA"/>
    </w:rPr>
  </w:style>
  <w:style w:type="paragraph" w:customStyle="1" w:styleId="zzSTDTitle">
    <w:name w:val="zzSTDTitle"/>
    <w:basedOn w:val="Normal"/>
    <w:next w:val="Normal"/>
    <w:uiPriority w:val="99"/>
    <w:rsid w:val="00942D63"/>
    <w:pPr>
      <w:suppressAutoHyphens/>
      <w:spacing w:before="400" w:after="760" w:line="350" w:lineRule="exact"/>
    </w:pPr>
    <w:rPr>
      <w:rFonts w:eastAsia="MS Mincho"/>
      <w:b/>
      <w:color w:val="0000FF"/>
      <w:sz w:val="32"/>
      <w:lang w:eastAsia="ar-SA"/>
    </w:rPr>
  </w:style>
  <w:style w:type="paragraph" w:customStyle="1" w:styleId="Signaturelectronique1">
    <w:name w:val="Signature électronique1"/>
    <w:basedOn w:val="Normal"/>
    <w:uiPriority w:val="99"/>
    <w:rsid w:val="00942D63"/>
    <w:pPr>
      <w:suppressAutoHyphens/>
      <w:spacing w:after="240" w:line="230" w:lineRule="atLeast"/>
    </w:pPr>
    <w:rPr>
      <w:rFonts w:eastAsia="MS Mincho"/>
      <w:lang w:eastAsia="ar-SA"/>
    </w:rPr>
  </w:style>
  <w:style w:type="paragraph" w:customStyle="1" w:styleId="Tabletext8">
    <w:name w:val="Table text (8)"/>
    <w:basedOn w:val="Normal"/>
    <w:uiPriority w:val="99"/>
    <w:rsid w:val="00942D63"/>
    <w:pPr>
      <w:suppressAutoHyphens/>
      <w:spacing w:before="60" w:after="60" w:line="190" w:lineRule="atLeast"/>
    </w:pPr>
    <w:rPr>
      <w:rFonts w:eastAsia="MS Mincho"/>
      <w:sz w:val="16"/>
      <w:lang w:eastAsia="ar-SA"/>
    </w:rPr>
  </w:style>
  <w:style w:type="paragraph" w:customStyle="1" w:styleId="Tabletext7">
    <w:name w:val="Table text (7)"/>
    <w:basedOn w:val="Normal"/>
    <w:uiPriority w:val="99"/>
    <w:rsid w:val="00942D63"/>
    <w:pPr>
      <w:suppressAutoHyphens/>
      <w:spacing w:before="60" w:after="60" w:line="170" w:lineRule="atLeast"/>
    </w:pPr>
    <w:rPr>
      <w:rFonts w:eastAsia="MS Mincho"/>
      <w:sz w:val="14"/>
      <w:lang w:eastAsia="ar-SA"/>
    </w:rPr>
  </w:style>
  <w:style w:type="paragraph" w:customStyle="1" w:styleId="AdresseHTML1">
    <w:name w:val="Adresse HTML1"/>
    <w:basedOn w:val="Normal"/>
    <w:uiPriority w:val="99"/>
    <w:rsid w:val="00942D63"/>
    <w:pPr>
      <w:suppressAutoHyphens/>
      <w:spacing w:after="240" w:line="230" w:lineRule="atLeast"/>
    </w:pPr>
    <w:rPr>
      <w:rFonts w:eastAsia="MS Mincho"/>
      <w:i/>
      <w:iCs/>
      <w:lang w:eastAsia="ar-SA"/>
    </w:rPr>
  </w:style>
  <w:style w:type="paragraph" w:customStyle="1" w:styleId="NormalWeb1">
    <w:name w:val="Normal (Web)1"/>
    <w:basedOn w:val="Normal"/>
    <w:uiPriority w:val="99"/>
    <w:rsid w:val="00942D63"/>
    <w:pPr>
      <w:suppressAutoHyphens/>
      <w:spacing w:after="240" w:line="230" w:lineRule="atLeast"/>
    </w:pPr>
    <w:rPr>
      <w:rFonts w:ascii="Times New Roman" w:eastAsia="MS Mincho" w:hAnsi="Times New Roman"/>
      <w:sz w:val="24"/>
      <w:szCs w:val="24"/>
      <w:lang w:eastAsia="ar-SA"/>
    </w:rPr>
  </w:style>
  <w:style w:type="paragraph" w:customStyle="1" w:styleId="g">
    <w:name w:val="g"/>
    <w:basedOn w:val="Normal"/>
    <w:uiPriority w:val="99"/>
    <w:rsid w:val="00942D63"/>
    <w:pPr>
      <w:suppressAutoHyphens/>
      <w:spacing w:before="240" w:after="240"/>
    </w:pPr>
    <w:rPr>
      <w:rFonts w:ascii="Times New Roman" w:hAnsi="Times New Roman"/>
      <w:sz w:val="24"/>
      <w:szCs w:val="24"/>
      <w:lang w:val="nl-NL" w:eastAsia="ar-SA"/>
    </w:rPr>
  </w:style>
  <w:style w:type="paragraph" w:customStyle="1" w:styleId="Lgende1">
    <w:name w:val="Légende1"/>
    <w:basedOn w:val="Normal"/>
    <w:next w:val="Normal"/>
    <w:uiPriority w:val="99"/>
    <w:rsid w:val="00942D63"/>
    <w:pPr>
      <w:suppressAutoHyphens/>
      <w:spacing w:before="120" w:after="120"/>
      <w:jc w:val="center"/>
    </w:pPr>
    <w:rPr>
      <w:b/>
      <w:lang w:eastAsia="ar-SA"/>
    </w:rPr>
  </w:style>
  <w:style w:type="paragraph" w:customStyle="1" w:styleId="MAINTITLE">
    <w:name w:val="MAIN TITLE"/>
    <w:basedOn w:val="Normal"/>
    <w:uiPriority w:val="99"/>
    <w:rsid w:val="00942D63"/>
    <w:pPr>
      <w:widowControl w:val="0"/>
      <w:suppressAutoHyphens/>
      <w:overflowPunct w:val="0"/>
      <w:autoSpaceDE w:val="0"/>
      <w:spacing w:after="360" w:line="360" w:lineRule="atLeast"/>
      <w:textAlignment w:val="baseline"/>
    </w:pPr>
    <w:rPr>
      <w:rFonts w:ascii="Verdana" w:hAnsi="Verdana"/>
      <w:sz w:val="32"/>
      <w:lang w:val="en-US" w:eastAsia="ar-SA"/>
    </w:rPr>
  </w:style>
  <w:style w:type="paragraph" w:customStyle="1" w:styleId="Subtitle0">
    <w:name w:val="Sub title"/>
    <w:basedOn w:val="Normal"/>
    <w:uiPriority w:val="99"/>
    <w:rsid w:val="00942D63"/>
    <w:pPr>
      <w:widowControl w:val="0"/>
      <w:suppressAutoHyphens/>
      <w:overflowPunct w:val="0"/>
      <w:autoSpaceDE w:val="0"/>
      <w:textAlignment w:val="baseline"/>
    </w:pPr>
    <w:rPr>
      <w:rFonts w:ascii="Trebuchet MS" w:hAnsi="Trebuchet MS"/>
      <w:lang w:val="en-US" w:eastAsia="ar-SA"/>
    </w:rPr>
  </w:style>
  <w:style w:type="paragraph" w:customStyle="1" w:styleId="WW-Heading2">
    <w:name w:val="WW-Heading 2"/>
    <w:basedOn w:val="WW-Default"/>
    <w:next w:val="WW-Default"/>
    <w:uiPriority w:val="99"/>
    <w:rsid w:val="00942D63"/>
    <w:pPr>
      <w:spacing w:before="240" w:after="60"/>
    </w:pPr>
    <w:rPr>
      <w:rFonts w:cs="Times New Roman"/>
      <w:color w:val="auto"/>
    </w:rPr>
  </w:style>
  <w:style w:type="paragraph" w:customStyle="1" w:styleId="WW-Heading1">
    <w:name w:val="WW-Heading 1"/>
    <w:basedOn w:val="WW-Default"/>
    <w:next w:val="WW-Default"/>
    <w:uiPriority w:val="99"/>
    <w:rsid w:val="00942D63"/>
    <w:pPr>
      <w:spacing w:before="240" w:after="60"/>
    </w:pPr>
    <w:rPr>
      <w:rFonts w:cs="Times New Roman"/>
      <w:color w:val="auto"/>
    </w:rPr>
  </w:style>
  <w:style w:type="paragraph" w:customStyle="1" w:styleId="Normaalweb1">
    <w:name w:val="Normaal (web)1"/>
    <w:basedOn w:val="Normal"/>
    <w:uiPriority w:val="99"/>
    <w:rsid w:val="00942D63"/>
    <w:pPr>
      <w:suppressAutoHyphens/>
      <w:spacing w:before="72" w:after="72"/>
    </w:pPr>
    <w:rPr>
      <w:rFonts w:ascii="Arial Unicode MS" w:eastAsia="Arial Unicode MS" w:hAnsi="Arial Unicode MS" w:cs="Arial Unicode MS"/>
      <w:sz w:val="24"/>
      <w:szCs w:val="24"/>
      <w:lang w:val="nl-NL" w:eastAsia="ar-SA"/>
    </w:rPr>
  </w:style>
  <w:style w:type="paragraph" w:customStyle="1" w:styleId="Formatvorlageberschrift314ptDunkelblauZeilenabstandMindestens">
    <w:name w:val="Formatvorlage Überschrift 3 + 14 pt Dunkelblau Zeilenabstand:  Mindestens..."/>
    <w:basedOn w:val="Heading3"/>
    <w:uiPriority w:val="99"/>
    <w:rsid w:val="00942D63"/>
    <w:pPr>
      <w:numPr>
        <w:ilvl w:val="0"/>
        <w:numId w:val="0"/>
      </w:numPr>
      <w:suppressAutoHyphens/>
      <w:spacing w:after="60" w:line="240" w:lineRule="atLeast"/>
    </w:pPr>
    <w:rPr>
      <w:rFonts w:eastAsia="Times New Roman"/>
      <w:bCs/>
      <w:color w:val="000080"/>
      <w:sz w:val="28"/>
      <w:lang w:val="de-DE" w:eastAsia="ar-SA"/>
    </w:rPr>
  </w:style>
  <w:style w:type="paragraph" w:customStyle="1" w:styleId="Table">
    <w:name w:val="Table"/>
    <w:basedOn w:val="Normal"/>
    <w:uiPriority w:val="99"/>
    <w:rsid w:val="00942D63"/>
    <w:pPr>
      <w:tabs>
        <w:tab w:val="clear" w:pos="1134"/>
        <w:tab w:val="left" w:pos="432"/>
        <w:tab w:val="left" w:pos="1152"/>
        <w:tab w:val="left" w:pos="1728"/>
        <w:tab w:val="left" w:pos="2304"/>
        <w:tab w:val="left" w:pos="2880"/>
      </w:tabs>
      <w:suppressAutoHyphens/>
      <w:autoSpaceDE w:val="0"/>
      <w:spacing w:before="40" w:after="40"/>
    </w:pPr>
    <w:rPr>
      <w:rFonts w:ascii="TimesNewRoman" w:eastAsia="TimesNewRoman" w:hAnsi="Times New Roman"/>
      <w:sz w:val="18"/>
      <w:lang w:eastAsia="ar-SA"/>
    </w:rPr>
  </w:style>
  <w:style w:type="paragraph" w:customStyle="1" w:styleId="Variabelegegevens">
    <w:name w:val="Variabele gegevens"/>
    <w:basedOn w:val="Normal"/>
    <w:uiPriority w:val="99"/>
    <w:rsid w:val="00942D63"/>
    <w:pPr>
      <w:suppressAutoHyphens/>
      <w:spacing w:line="260" w:lineRule="exact"/>
    </w:pPr>
    <w:rPr>
      <w:rFonts w:ascii="V&amp;W Syntax (Adobe)" w:hAnsi="V&amp;W Syntax (Adobe)"/>
      <w:spacing w:val="2"/>
      <w:szCs w:val="24"/>
      <w:lang w:val="nl-NL" w:eastAsia="ar-SA"/>
    </w:rPr>
  </w:style>
  <w:style w:type="paragraph" w:customStyle="1" w:styleId="Verzeichnis">
    <w:name w:val="Verzeichnis"/>
    <w:basedOn w:val="Normal"/>
    <w:uiPriority w:val="99"/>
    <w:rsid w:val="00942D63"/>
    <w:pPr>
      <w:suppressLineNumbers/>
      <w:suppressAutoHyphens/>
      <w:spacing w:before="160" w:after="80"/>
    </w:pPr>
    <w:rPr>
      <w:rFonts w:ascii="Times New Roman" w:hAnsi="Times New Roman" w:cs="Tahoma"/>
      <w:lang w:val="en-US" w:eastAsia="ar-SA"/>
    </w:rPr>
  </w:style>
  <w:style w:type="paragraph" w:customStyle="1" w:styleId="Tablelineafter">
    <w:name w:val="Table line after"/>
    <w:basedOn w:val="Normal"/>
    <w:uiPriority w:val="99"/>
    <w:rsid w:val="00942D63"/>
    <w:pPr>
      <w:suppressAutoHyphens/>
    </w:pPr>
    <w:rPr>
      <w:rFonts w:ascii="Times New Roman" w:hAnsi="Times New Roman"/>
      <w:lang w:eastAsia="ar-SA"/>
    </w:rPr>
  </w:style>
  <w:style w:type="paragraph" w:customStyle="1" w:styleId="Liste1">
    <w:name w:val="Liste1"/>
    <w:basedOn w:val="Normal"/>
    <w:uiPriority w:val="99"/>
    <w:rsid w:val="00942D63"/>
    <w:pPr>
      <w:suppressAutoHyphens/>
      <w:ind w:left="-8840"/>
    </w:pPr>
    <w:rPr>
      <w:lang w:eastAsia="ar-SA"/>
    </w:rPr>
  </w:style>
  <w:style w:type="paragraph" w:customStyle="1" w:styleId="TableContents">
    <w:name w:val="Table Contents"/>
    <w:basedOn w:val="Normal"/>
    <w:uiPriority w:val="99"/>
    <w:rsid w:val="00942D63"/>
    <w:pPr>
      <w:suppressLineNumbers/>
      <w:suppressAutoHyphens/>
    </w:pPr>
    <w:rPr>
      <w:lang w:eastAsia="ar-SA"/>
    </w:rPr>
  </w:style>
  <w:style w:type="paragraph" w:customStyle="1" w:styleId="Contents10">
    <w:name w:val="Contents 10"/>
    <w:basedOn w:val="Index"/>
    <w:uiPriority w:val="99"/>
    <w:rsid w:val="00942D63"/>
    <w:pPr>
      <w:tabs>
        <w:tab w:val="right" w:leader="dot" w:pos="9972"/>
      </w:tabs>
      <w:ind w:left="2547"/>
    </w:pPr>
  </w:style>
  <w:style w:type="paragraph" w:customStyle="1" w:styleId="Framecontents">
    <w:name w:val="Frame contents"/>
    <w:basedOn w:val="BodyText"/>
    <w:uiPriority w:val="99"/>
    <w:rsid w:val="00942D63"/>
    <w:pPr>
      <w:suppressAutoHyphens/>
      <w:autoSpaceDE/>
      <w:autoSpaceDN/>
      <w:adjustRightInd/>
      <w:spacing w:after="120"/>
    </w:pPr>
    <w:rPr>
      <w:rFonts w:eastAsia="Times New Roman"/>
      <w:i w:val="0"/>
      <w:iCs w:val="0"/>
      <w:color w:val="auto"/>
      <w:lang w:eastAsia="ar-SA"/>
    </w:rPr>
  </w:style>
  <w:style w:type="paragraph" w:customStyle="1" w:styleId="Textedebulles2">
    <w:name w:val="Texte de bulles2"/>
    <w:basedOn w:val="Normal"/>
    <w:uiPriority w:val="99"/>
    <w:rsid w:val="00942D63"/>
    <w:pPr>
      <w:suppressAutoHyphens/>
    </w:pPr>
    <w:rPr>
      <w:rFonts w:ascii="Tahoma" w:hAnsi="Tahoma" w:cs="Tahoma"/>
      <w:sz w:val="16"/>
      <w:szCs w:val="16"/>
      <w:lang w:eastAsia="ar-SA"/>
    </w:rPr>
  </w:style>
  <w:style w:type="paragraph" w:customStyle="1" w:styleId="Commentaire2">
    <w:name w:val="Commentaire2"/>
    <w:basedOn w:val="Normal"/>
    <w:uiPriority w:val="99"/>
    <w:rsid w:val="00942D63"/>
    <w:pPr>
      <w:suppressAutoHyphens/>
    </w:pPr>
    <w:rPr>
      <w:lang w:eastAsia="ar-SA"/>
    </w:rPr>
  </w:style>
  <w:style w:type="paragraph" w:customStyle="1" w:styleId="Objetducommentaire1">
    <w:name w:val="Objet du commentaire1"/>
    <w:basedOn w:val="Commentaire2"/>
    <w:next w:val="Commentaire2"/>
    <w:uiPriority w:val="99"/>
    <w:rsid w:val="00942D63"/>
    <w:rPr>
      <w:b/>
      <w:bCs/>
    </w:rPr>
  </w:style>
  <w:style w:type="paragraph" w:customStyle="1" w:styleId="Lgende2">
    <w:name w:val="Légende2"/>
    <w:basedOn w:val="Normal"/>
    <w:next w:val="Normal"/>
    <w:uiPriority w:val="99"/>
    <w:rsid w:val="00942D63"/>
    <w:pPr>
      <w:spacing w:before="120" w:after="120"/>
      <w:jc w:val="center"/>
    </w:pPr>
    <w:rPr>
      <w:b/>
      <w:lang w:eastAsia="ar-SA"/>
    </w:rPr>
  </w:style>
  <w:style w:type="paragraph" w:customStyle="1" w:styleId="CommentText1">
    <w:name w:val="Comment Text1"/>
    <w:basedOn w:val="Normal"/>
    <w:uiPriority w:val="99"/>
    <w:rsid w:val="00942D63"/>
    <w:pPr>
      <w:suppressAutoHyphens/>
    </w:pPr>
    <w:rPr>
      <w:lang w:eastAsia="ar-SA"/>
    </w:rPr>
  </w:style>
  <w:style w:type="character" w:customStyle="1" w:styleId="HTMLPreformattedChar1">
    <w:name w:val="HTML Preformatted Char1"/>
    <w:aliases w:val="vooraf opgemaakt Char1"/>
    <w:link w:val="HTMLPreformatted"/>
    <w:uiPriority w:val="99"/>
    <w:locked/>
    <w:rsid w:val="00942D63"/>
    <w:rPr>
      <w:rFonts w:ascii="Courier New" w:eastAsia="SimSun" w:hAnsi="Courier New"/>
      <w:lang w:val="en-US" w:eastAsia="zh-CN"/>
    </w:rPr>
  </w:style>
  <w:style w:type="character" w:customStyle="1" w:styleId="NurTextChar2">
    <w:name w:val="Nur Text Char2"/>
    <w:aliases w:val="Nur Text Char Char1,Nur Text.Nur Text Char Char Char Char Char Char"/>
    <w:uiPriority w:val="99"/>
    <w:rsid w:val="00942D63"/>
    <w:rPr>
      <w:rFonts w:ascii="Courier New" w:hAnsi="Courier New"/>
      <w:lang w:val="en-US" w:eastAsia="en-US"/>
    </w:rPr>
  </w:style>
  <w:style w:type="paragraph" w:customStyle="1" w:styleId="StyleTitre1Gauche0cmSuspendu076cm">
    <w:name w:val="Style Titre 1 + Gauche :  0 cm Suspendu : 076 cm"/>
    <w:basedOn w:val="Heading1"/>
    <w:uiPriority w:val="99"/>
    <w:rsid w:val="00942D63"/>
    <w:pPr>
      <w:numPr>
        <w:numId w:val="39"/>
      </w:numPr>
      <w:tabs>
        <w:tab w:val="left" w:pos="567"/>
      </w:tabs>
      <w:spacing w:before="240" w:after="60"/>
      <w:ind w:left="0" w:firstLine="0"/>
    </w:pPr>
    <w:rPr>
      <w:rFonts w:eastAsia="Times New Roman"/>
      <w:kern w:val="32"/>
      <w:szCs w:val="20"/>
      <w:lang w:eastAsia="it-IT"/>
    </w:rPr>
  </w:style>
  <w:style w:type="paragraph" w:customStyle="1" w:styleId="WW-BodyText2">
    <w:name w:val="WW-Body Text 2"/>
    <w:basedOn w:val="Normal"/>
    <w:uiPriority w:val="99"/>
    <w:rsid w:val="00942D63"/>
    <w:pPr>
      <w:suppressAutoHyphens/>
      <w:autoSpaceDE w:val="0"/>
      <w:spacing w:before="40" w:after="40"/>
    </w:pPr>
    <w:rPr>
      <w:rFonts w:ascii="TimesNewRoman" w:eastAsia="TimesNewRoman" w:hAnsi="Times New Roman"/>
      <w:sz w:val="24"/>
      <w:lang w:eastAsia="ar-SA"/>
    </w:rPr>
  </w:style>
  <w:style w:type="character" w:customStyle="1" w:styleId="WW8Num97z1">
    <w:name w:val="WW8Num97z1"/>
    <w:uiPriority w:val="99"/>
    <w:rsid w:val="00942D63"/>
    <w:rPr>
      <w:u w:val="none"/>
    </w:rPr>
  </w:style>
  <w:style w:type="paragraph" w:customStyle="1" w:styleId="Kopvaninhoudsopgave1">
    <w:name w:val="Kop van inhoudsopgave1"/>
    <w:basedOn w:val="Heading1"/>
    <w:next w:val="Normal"/>
    <w:uiPriority w:val="99"/>
    <w:rsid w:val="00942D63"/>
    <w:pPr>
      <w:keepLines/>
      <w:numPr>
        <w:numId w:val="0"/>
      </w:numPr>
      <w:outlineLvl w:val="9"/>
    </w:pPr>
    <w:rPr>
      <w:rFonts w:ascii="Cambria" w:eastAsia="Times New Roman" w:hAnsi="Cambria"/>
      <w:color w:val="365F91"/>
      <w:kern w:val="0"/>
      <w:sz w:val="28"/>
      <w:lang w:val="nl-NL"/>
    </w:rPr>
  </w:style>
  <w:style w:type="character" w:customStyle="1" w:styleId="CharChar18">
    <w:name w:val="Char Char18"/>
    <w:uiPriority w:val="99"/>
    <w:rsid w:val="00942D63"/>
    <w:rPr>
      <w:rFonts w:eastAsia="Times New Roman"/>
      <w:sz w:val="24"/>
      <w:lang w:val="en-GB" w:eastAsia="it-IT"/>
    </w:rPr>
  </w:style>
  <w:style w:type="character" w:customStyle="1" w:styleId="CharChar17">
    <w:name w:val="Char Char17"/>
    <w:uiPriority w:val="99"/>
    <w:rsid w:val="00942D63"/>
    <w:rPr>
      <w:rFonts w:eastAsia="Times New Roman"/>
      <w:i/>
      <w:sz w:val="24"/>
      <w:lang w:val="en-GB" w:eastAsia="it-IT"/>
    </w:rPr>
  </w:style>
  <w:style w:type="character" w:customStyle="1" w:styleId="CharChar16">
    <w:name w:val="Char Char16"/>
    <w:uiPriority w:val="99"/>
    <w:rsid w:val="00942D63"/>
    <w:rPr>
      <w:rFonts w:ascii="Arial" w:hAnsi="Arial"/>
      <w:sz w:val="22"/>
      <w:lang w:val="en-GB" w:eastAsia="it-IT"/>
    </w:rPr>
  </w:style>
  <w:style w:type="character" w:customStyle="1" w:styleId="CharChar13">
    <w:name w:val="Char Char13"/>
    <w:uiPriority w:val="99"/>
    <w:rsid w:val="00942D63"/>
    <w:rPr>
      <w:rFonts w:ascii="Arial" w:hAnsi="Arial"/>
      <w:lang w:val="en-GB" w:eastAsia="zh-CN"/>
    </w:rPr>
  </w:style>
  <w:style w:type="paragraph" w:customStyle="1" w:styleId="codesmall">
    <w:name w:val="codesmall"/>
    <w:basedOn w:val="Normal"/>
    <w:uiPriority w:val="99"/>
    <w:rsid w:val="00942D63"/>
    <w:pPr>
      <w:shd w:val="clear" w:color="auto" w:fill="E6E6E6"/>
      <w:ind w:left="432" w:right="432"/>
    </w:pPr>
    <w:rPr>
      <w:rFonts w:ascii="Courier New" w:hAnsi="Courier New" w:cs="Courier New"/>
      <w:sz w:val="16"/>
      <w:szCs w:val="16"/>
    </w:rPr>
  </w:style>
  <w:style w:type="paragraph" w:customStyle="1" w:styleId="Citaat1">
    <w:name w:val="Citaat1"/>
    <w:next w:val="Normal"/>
    <w:link w:val="CitaatChar"/>
    <w:uiPriority w:val="99"/>
    <w:rsid w:val="00942D63"/>
    <w:pPr>
      <w:pBdr>
        <w:top w:val="single" w:sz="4" w:space="1" w:color="808080" w:shadow="1"/>
        <w:left w:val="single" w:sz="4" w:space="4" w:color="808080" w:shadow="1"/>
        <w:bottom w:val="single" w:sz="4" w:space="1" w:color="808080" w:shadow="1"/>
        <w:right w:val="single" w:sz="4" w:space="4" w:color="808080" w:shadow="1"/>
      </w:pBdr>
      <w:shd w:val="pct5" w:color="auto" w:fill="auto"/>
      <w:spacing w:after="200" w:line="276" w:lineRule="auto"/>
      <w:ind w:left="284" w:right="284"/>
      <w:jc w:val="both"/>
    </w:pPr>
    <w:rPr>
      <w:rFonts w:ascii="Calibri" w:hAnsi="Calibri"/>
      <w:i/>
      <w:iCs/>
      <w:color w:val="000000"/>
      <w:szCs w:val="22"/>
      <w:lang w:val="it-IT" w:eastAsia="zh-CN"/>
    </w:rPr>
  </w:style>
  <w:style w:type="character" w:customStyle="1" w:styleId="CitaatChar">
    <w:name w:val="Citaat Char"/>
    <w:link w:val="Citaat1"/>
    <w:uiPriority w:val="99"/>
    <w:locked/>
    <w:rsid w:val="00942D63"/>
    <w:rPr>
      <w:rFonts w:ascii="Calibri" w:eastAsia="Times New Roman" w:hAnsi="Calibri"/>
      <w:i/>
      <w:color w:val="000000"/>
      <w:sz w:val="22"/>
      <w:shd w:val="pct5" w:color="auto" w:fill="auto"/>
      <w:lang w:val="it-IT"/>
    </w:rPr>
  </w:style>
  <w:style w:type="paragraph" w:customStyle="1" w:styleId="Lijstalinea1">
    <w:name w:val="Lijstalinea1"/>
    <w:basedOn w:val="Normal"/>
    <w:link w:val="LijstalineaChar"/>
    <w:autoRedefine/>
    <w:uiPriority w:val="99"/>
    <w:rsid w:val="00942D63"/>
    <w:pPr>
      <w:spacing w:before="120"/>
      <w:ind w:left="34"/>
      <w:contextualSpacing/>
    </w:pPr>
    <w:rPr>
      <w:lang w:val="en-US"/>
    </w:rPr>
  </w:style>
  <w:style w:type="character" w:customStyle="1" w:styleId="LijstalineaChar">
    <w:name w:val="Lijstalinea Char"/>
    <w:link w:val="Lijstalinea1"/>
    <w:uiPriority w:val="99"/>
    <w:locked/>
    <w:rsid w:val="00942D63"/>
    <w:rPr>
      <w:rFonts w:ascii="Calibri" w:hAnsi="Calibri"/>
      <w:sz w:val="22"/>
    </w:rPr>
  </w:style>
  <w:style w:type="table" w:customStyle="1" w:styleId="LightShading-Accent11">
    <w:name w:val="Light Shading - Accent 11"/>
    <w:uiPriority w:val="99"/>
    <w:rsid w:val="00942D63"/>
    <w:pPr>
      <w:ind w:left="284" w:right="284"/>
      <w:jc w:val="both"/>
    </w:pPr>
    <w:rPr>
      <w:rFonts w:ascii="Calibri" w:hAnsi="Calibri"/>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paragraph" w:customStyle="1" w:styleId="URL">
    <w:name w:val="URL"/>
    <w:basedOn w:val="Normal"/>
    <w:next w:val="Normal"/>
    <w:link w:val="URLChar"/>
    <w:autoRedefine/>
    <w:uiPriority w:val="99"/>
    <w:rsid w:val="00942D63"/>
    <w:pPr>
      <w:suppressAutoHyphens/>
    </w:pPr>
    <w:rPr>
      <w:i/>
      <w:color w:val="4F81BD"/>
      <w:sz w:val="23"/>
      <w:szCs w:val="23"/>
      <w:u w:val="single"/>
      <w:lang w:val="en-US"/>
    </w:rPr>
  </w:style>
  <w:style w:type="character" w:customStyle="1" w:styleId="URLChar">
    <w:name w:val="URL Char"/>
    <w:link w:val="URL"/>
    <w:uiPriority w:val="99"/>
    <w:locked/>
    <w:rsid w:val="00942D63"/>
    <w:rPr>
      <w:rFonts w:ascii="Calibri" w:eastAsia="Times New Roman" w:hAnsi="Calibri"/>
      <w:i/>
      <w:color w:val="4F81BD"/>
      <w:sz w:val="23"/>
      <w:u w:val="single"/>
    </w:rPr>
  </w:style>
  <w:style w:type="table" w:customStyle="1" w:styleId="LightShading-Accent12">
    <w:name w:val="Light Shading - Accent 12"/>
    <w:uiPriority w:val="99"/>
    <w:rsid w:val="00942D63"/>
    <w:pPr>
      <w:ind w:left="284" w:right="284"/>
      <w:jc w:val="both"/>
    </w:pPr>
    <w:rPr>
      <w:rFonts w:ascii="Calibri" w:hAnsi="Calibri"/>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table" w:customStyle="1" w:styleId="Gemiddeldraster3-accent11">
    <w:name w:val="Gemiddeld raster 3 - accent 11"/>
    <w:uiPriority w:val="99"/>
    <w:rsid w:val="00942D63"/>
    <w:pPr>
      <w:ind w:left="284" w:right="284"/>
      <w:jc w:val="both"/>
    </w:pPr>
    <w:rPr>
      <w:rFonts w:ascii="Calibri" w:hAnsi="Calibri"/>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3DFEE"/>
    </w:tcPr>
  </w:style>
  <w:style w:type="table" w:customStyle="1" w:styleId="Gemiddeldraster3-accent31">
    <w:name w:val="Gemiddeld raster 3 - accent 31"/>
    <w:uiPriority w:val="99"/>
    <w:rsid w:val="00942D63"/>
    <w:pPr>
      <w:ind w:left="284" w:right="284"/>
      <w:jc w:val="both"/>
    </w:pPr>
    <w:rPr>
      <w:rFonts w:ascii="Calibri" w:hAnsi="Calibri"/>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E6EED5"/>
    </w:tcPr>
  </w:style>
  <w:style w:type="paragraph" w:customStyle="1" w:styleId="TableHeader">
    <w:name w:val="Table Header"/>
    <w:basedOn w:val="Normal"/>
    <w:next w:val="Normal"/>
    <w:link w:val="TableHeaderChar"/>
    <w:uiPriority w:val="99"/>
    <w:rsid w:val="00942D63"/>
    <w:pPr>
      <w:ind w:right="-1"/>
      <w:jc w:val="center"/>
    </w:pPr>
    <w:rPr>
      <w:rFonts w:ascii="Cambria" w:hAnsi="Cambria"/>
      <w:b/>
      <w:bCs/>
      <w:color w:val="365F91"/>
      <w:lang w:val="en-US"/>
    </w:rPr>
  </w:style>
  <w:style w:type="character" w:customStyle="1" w:styleId="TableHeaderChar">
    <w:name w:val="Table Header Char"/>
    <w:link w:val="TableHeader"/>
    <w:uiPriority w:val="99"/>
    <w:locked/>
    <w:rsid w:val="00942D63"/>
    <w:rPr>
      <w:rFonts w:ascii="Cambria" w:eastAsia="Times New Roman" w:hAnsi="Cambria"/>
      <w:b/>
      <w:color w:val="365F91"/>
      <w:sz w:val="22"/>
    </w:rPr>
  </w:style>
  <w:style w:type="table" w:customStyle="1" w:styleId="MediumList1-Accent11">
    <w:name w:val="Medium List 1 - Accent 11"/>
    <w:uiPriority w:val="99"/>
    <w:rsid w:val="00942D63"/>
    <w:pPr>
      <w:ind w:left="284" w:right="284"/>
      <w:jc w:val="both"/>
    </w:pPr>
    <w:rPr>
      <w:rFonts w:ascii="Calibri" w:hAnsi="Calibri"/>
      <w:color w:val="000000"/>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paragraph" w:customStyle="1" w:styleId="RowHeader">
    <w:name w:val="Row Header"/>
    <w:basedOn w:val="Normal"/>
    <w:next w:val="Normal"/>
    <w:link w:val="RowHeaderChar"/>
    <w:autoRedefine/>
    <w:uiPriority w:val="99"/>
    <w:rsid w:val="00942D63"/>
    <w:pPr>
      <w:tabs>
        <w:tab w:val="left" w:pos="-4644"/>
      </w:tabs>
      <w:ind w:left="-15" w:right="34"/>
      <w:jc w:val="center"/>
    </w:pPr>
    <w:rPr>
      <w:rFonts w:ascii="Cambria" w:hAnsi="Cambria"/>
      <w:b/>
      <w:bCs/>
      <w:i/>
      <w:color w:val="4F81BD"/>
      <w:lang w:val="en-US"/>
    </w:rPr>
  </w:style>
  <w:style w:type="character" w:customStyle="1" w:styleId="RowHeaderChar">
    <w:name w:val="Row Header Char"/>
    <w:link w:val="RowHeader"/>
    <w:uiPriority w:val="99"/>
    <w:locked/>
    <w:rsid w:val="00942D63"/>
    <w:rPr>
      <w:rFonts w:ascii="Cambria" w:eastAsia="Times New Roman" w:hAnsi="Cambria"/>
      <w:b/>
      <w:i/>
      <w:color w:val="4F81BD"/>
      <w:sz w:val="22"/>
    </w:rPr>
  </w:style>
  <w:style w:type="paragraph" w:customStyle="1" w:styleId="XMLCode">
    <w:name w:val="XML Code"/>
    <w:basedOn w:val="Citaat1"/>
    <w:link w:val="XMLCodeChar"/>
    <w:uiPriority w:val="99"/>
    <w:rsid w:val="00942D63"/>
    <w:pPr>
      <w:spacing w:after="60" w:line="240" w:lineRule="auto"/>
      <w:jc w:val="left"/>
    </w:pPr>
    <w:rPr>
      <w:noProof/>
      <w:color w:val="7F7F7F"/>
    </w:rPr>
  </w:style>
  <w:style w:type="character" w:customStyle="1" w:styleId="XMLCodeChar">
    <w:name w:val="XML Code Char"/>
    <w:link w:val="XMLCode"/>
    <w:uiPriority w:val="99"/>
    <w:locked/>
    <w:rsid w:val="00942D63"/>
    <w:rPr>
      <w:rFonts w:ascii="Calibri" w:eastAsia="Times New Roman" w:hAnsi="Calibri"/>
      <w:i/>
      <w:noProof/>
      <w:color w:val="7F7F7F"/>
      <w:sz w:val="22"/>
      <w:lang w:val="it-IT"/>
    </w:rPr>
  </w:style>
  <w:style w:type="paragraph" w:customStyle="1" w:styleId="Frontcapital">
    <w:name w:val="Front capital"/>
    <w:basedOn w:val="Heading1"/>
    <w:link w:val="FrontcapitalChar"/>
    <w:uiPriority w:val="99"/>
    <w:rsid w:val="00942D63"/>
    <w:pPr>
      <w:keepLines/>
      <w:tabs>
        <w:tab w:val="clear" w:pos="425"/>
        <w:tab w:val="left" w:pos="-1843"/>
        <w:tab w:val="left" w:pos="-1560"/>
        <w:tab w:val="num" w:pos="360"/>
        <w:tab w:val="num" w:pos="1850"/>
      </w:tabs>
      <w:ind w:left="720" w:right="-1" w:hanging="360"/>
      <w:jc w:val="center"/>
    </w:pPr>
    <w:rPr>
      <w:rFonts w:ascii="Garamond" w:eastAsia="Times New Roman" w:hAnsi="Garamond"/>
      <w:color w:val="365F91"/>
      <w:kern w:val="1"/>
      <w:sz w:val="72"/>
      <w:szCs w:val="56"/>
      <w:lang w:val="en-US"/>
    </w:rPr>
  </w:style>
  <w:style w:type="character" w:customStyle="1" w:styleId="FrontcapitalChar">
    <w:name w:val="Front capital Char"/>
    <w:link w:val="Frontcapital"/>
    <w:uiPriority w:val="99"/>
    <w:locked/>
    <w:rsid w:val="00942D63"/>
    <w:rPr>
      <w:rFonts w:ascii="Garamond" w:hAnsi="Garamond"/>
      <w:b/>
      <w:bCs/>
      <w:color w:val="365F91"/>
      <w:kern w:val="1"/>
      <w:sz w:val="72"/>
      <w:szCs w:val="56"/>
      <w:lang w:eastAsia="zh-CN"/>
    </w:rPr>
  </w:style>
  <w:style w:type="paragraph" w:customStyle="1" w:styleId="Geenafstand1">
    <w:name w:val="Geen afstand1"/>
    <w:uiPriority w:val="99"/>
    <w:rsid w:val="00942D63"/>
    <w:pPr>
      <w:ind w:right="-1"/>
      <w:jc w:val="both"/>
    </w:pPr>
    <w:rPr>
      <w:rFonts w:ascii="Calibri" w:hAnsi="Calibri"/>
      <w:sz w:val="22"/>
      <w:szCs w:val="22"/>
      <w:lang w:val="en-GB"/>
    </w:rPr>
  </w:style>
  <w:style w:type="paragraph" w:customStyle="1" w:styleId="CM140">
    <w:name w:val="CM140"/>
    <w:basedOn w:val="Normal"/>
    <w:next w:val="Normal"/>
    <w:uiPriority w:val="99"/>
    <w:rsid w:val="00942D63"/>
    <w:pPr>
      <w:widowControl w:val="0"/>
      <w:autoSpaceDE w:val="0"/>
      <w:autoSpaceDN w:val="0"/>
      <w:adjustRightInd w:val="0"/>
      <w:spacing w:after="243"/>
    </w:pPr>
    <w:rPr>
      <w:sz w:val="24"/>
      <w:szCs w:val="24"/>
    </w:rPr>
  </w:style>
  <w:style w:type="paragraph" w:customStyle="1" w:styleId="Code1">
    <w:name w:val="Code 1"/>
    <w:basedOn w:val="Normal"/>
    <w:uiPriority w:val="99"/>
    <w:rsid w:val="00942D63"/>
    <w:pPr>
      <w:keepLines/>
      <w:suppressAutoHyphens/>
      <w:ind w:left="720" w:hanging="720"/>
    </w:pPr>
    <w:rPr>
      <w:rFonts w:ascii="Courier" w:hAnsi="Courier"/>
      <w:sz w:val="16"/>
      <w:lang w:eastAsia="ar-SA"/>
    </w:rPr>
  </w:style>
  <w:style w:type="table" w:customStyle="1" w:styleId="Lichtearcering-accent31">
    <w:name w:val="Lichte arcering - accent 31"/>
    <w:uiPriority w:val="99"/>
    <w:rsid w:val="00942D63"/>
    <w:rPr>
      <w:color w:val="76923C"/>
    </w:rPr>
    <w:tblPr>
      <w:tblStyleRowBandSize w:val="1"/>
      <w:tblStyleColBandSize w:val="1"/>
      <w:tblInd w:w="0" w:type="dxa"/>
      <w:tblBorders>
        <w:top w:val="single" w:sz="8" w:space="0" w:color="9BBB59"/>
        <w:bottom w:val="single" w:sz="8" w:space="0" w:color="9BBB59"/>
      </w:tblBorders>
      <w:tblCellMar>
        <w:top w:w="0" w:type="dxa"/>
        <w:left w:w="108" w:type="dxa"/>
        <w:bottom w:w="0" w:type="dxa"/>
        <w:right w:w="108" w:type="dxa"/>
      </w:tblCellMar>
    </w:tblPr>
  </w:style>
  <w:style w:type="paragraph" w:customStyle="1" w:styleId="StyleHeading3h3sub-clause3H3hd3Left0Firstline0">
    <w:name w:val="Style Heading 3h3sub-clause 3H3hd3 + Left:  0&quot; First line:  0&quot;..."/>
    <w:basedOn w:val="Heading3"/>
    <w:uiPriority w:val="99"/>
    <w:rsid w:val="00942D63"/>
    <w:pPr>
      <w:numPr>
        <w:ilvl w:val="0"/>
        <w:numId w:val="0"/>
      </w:numPr>
      <w:tabs>
        <w:tab w:val="left" w:pos="900"/>
      </w:tabs>
      <w:suppressAutoHyphens/>
      <w:spacing w:before="60" w:after="240" w:line="228" w:lineRule="auto"/>
    </w:pPr>
    <w:rPr>
      <w:rFonts w:ascii="Cambria" w:eastAsia="Times New Roman" w:hAnsi="Cambria"/>
      <w:bCs/>
      <w:color w:val="1F497D"/>
      <w:sz w:val="22"/>
    </w:rPr>
  </w:style>
  <w:style w:type="character" w:customStyle="1" w:styleId="WW-HTMLCode">
    <w:name w:val="WW-HTML Code"/>
    <w:uiPriority w:val="99"/>
    <w:rsid w:val="00942D63"/>
    <w:rPr>
      <w:rFonts w:ascii="Courier New" w:eastAsia="Times New Roman" w:hAnsi="Courier New"/>
      <w:sz w:val="20"/>
    </w:rPr>
  </w:style>
  <w:style w:type="paragraph" w:customStyle="1" w:styleId="Duidelijkcitaat1">
    <w:name w:val="Duidelijk citaat1"/>
    <w:basedOn w:val="Normal"/>
    <w:next w:val="Normal"/>
    <w:link w:val="DuidelijkcitaatChar"/>
    <w:uiPriority w:val="99"/>
    <w:rsid w:val="00942D63"/>
    <w:pPr>
      <w:pBdr>
        <w:bottom w:val="single" w:sz="4" w:space="4" w:color="4F81BD"/>
      </w:pBdr>
      <w:spacing w:before="200" w:after="280"/>
      <w:ind w:left="936" w:right="936"/>
    </w:pPr>
    <w:rPr>
      <w:b/>
      <w:bCs/>
      <w:i/>
      <w:iCs/>
      <w:color w:val="4F81BD"/>
      <w:sz w:val="24"/>
      <w:szCs w:val="24"/>
      <w:lang w:val="en-US"/>
    </w:rPr>
  </w:style>
  <w:style w:type="character" w:customStyle="1" w:styleId="DuidelijkcitaatChar">
    <w:name w:val="Duidelijk citaat Char"/>
    <w:link w:val="Duidelijkcitaat1"/>
    <w:uiPriority w:val="99"/>
    <w:locked/>
    <w:rsid w:val="00942D63"/>
    <w:rPr>
      <w:rFonts w:ascii="Calibri" w:hAnsi="Calibri"/>
      <w:b/>
      <w:i/>
      <w:color w:val="4F81BD"/>
      <w:sz w:val="24"/>
    </w:rPr>
  </w:style>
  <w:style w:type="paragraph" w:customStyle="1" w:styleId="Rxxxx">
    <w:name w:val="Rxxxx"/>
    <w:basedOn w:val="Lijstalinea1"/>
    <w:link w:val="RxxxxChar"/>
    <w:autoRedefine/>
    <w:uiPriority w:val="99"/>
    <w:rsid w:val="00942D63"/>
    <w:pPr>
      <w:shd w:val="clear" w:color="auto" w:fill="8DB3E2"/>
      <w:spacing w:before="0"/>
      <w:ind w:left="1004" w:right="284" w:hanging="360"/>
    </w:pPr>
    <w:rPr>
      <w:b/>
      <w:color w:val="1F497D"/>
    </w:rPr>
  </w:style>
  <w:style w:type="character" w:customStyle="1" w:styleId="RxxxxChar">
    <w:name w:val="Rxxxx Char"/>
    <w:link w:val="Rxxxx"/>
    <w:uiPriority w:val="99"/>
    <w:locked/>
    <w:rsid w:val="00942D63"/>
    <w:rPr>
      <w:rFonts w:ascii="Calibri" w:hAnsi="Calibri"/>
      <w:b/>
      <w:color w:val="1F497D"/>
      <w:sz w:val="22"/>
    </w:rPr>
  </w:style>
  <w:style w:type="paragraph" w:customStyle="1" w:styleId="statement">
    <w:name w:val="statement"/>
    <w:basedOn w:val="Normal"/>
    <w:uiPriority w:val="99"/>
    <w:rsid w:val="00942D63"/>
    <w:pPr>
      <w:spacing w:before="120" w:after="120"/>
      <w:ind w:left="1320" w:right="1320" w:hanging="960"/>
    </w:pPr>
    <w:rPr>
      <w:rFonts w:ascii="Times New Roman" w:hAnsi="Times New Roman"/>
      <w:i/>
      <w:iCs/>
      <w:sz w:val="24"/>
      <w:szCs w:val="24"/>
      <w:lang w:val="it-IT" w:eastAsia="it-IT"/>
    </w:rPr>
  </w:style>
  <w:style w:type="character" w:customStyle="1" w:styleId="statement-id1">
    <w:name w:val="statement-id1"/>
    <w:uiPriority w:val="99"/>
    <w:rsid w:val="00942D63"/>
    <w:rPr>
      <w:shd w:val="clear" w:color="auto" w:fill="FFFFAA"/>
    </w:rPr>
  </w:style>
  <w:style w:type="character" w:styleId="HTMLCode">
    <w:name w:val="HTML Code"/>
    <w:uiPriority w:val="99"/>
    <w:rsid w:val="00942D63"/>
    <w:rPr>
      <w:rFonts w:ascii="Courier New" w:hAnsi="Courier New" w:cs="Times New Roman"/>
      <w:sz w:val="20"/>
    </w:rPr>
  </w:style>
  <w:style w:type="character" w:customStyle="1" w:styleId="statement-target1">
    <w:name w:val="statement-target1"/>
    <w:uiPriority w:val="99"/>
    <w:rsid w:val="00942D63"/>
    <w:rPr>
      <w:b/>
    </w:rPr>
  </w:style>
  <w:style w:type="table" w:customStyle="1" w:styleId="LightShading-Accent13">
    <w:name w:val="Light Shading - Accent 13"/>
    <w:uiPriority w:val="99"/>
    <w:rsid w:val="00942D63"/>
    <w:pPr>
      <w:ind w:left="284" w:right="284"/>
      <w:jc w:val="both"/>
    </w:pPr>
    <w:rPr>
      <w:rFonts w:ascii="Calibri" w:hAnsi="Calibri"/>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style>
  <w:style w:type="paragraph" w:customStyle="1" w:styleId="BulletList">
    <w:name w:val="Bullet List"/>
    <w:basedOn w:val="Lijstalinea1"/>
    <w:link w:val="BulletListChar"/>
    <w:uiPriority w:val="99"/>
    <w:rsid w:val="00942D63"/>
    <w:pPr>
      <w:numPr>
        <w:numId w:val="40"/>
      </w:numPr>
      <w:spacing w:before="0"/>
      <w:ind w:right="284"/>
    </w:pPr>
  </w:style>
  <w:style w:type="character" w:customStyle="1" w:styleId="BulletListChar">
    <w:name w:val="Bullet List Char"/>
    <w:link w:val="BulletList"/>
    <w:uiPriority w:val="99"/>
    <w:locked/>
    <w:rsid w:val="00942D63"/>
    <w:rPr>
      <w:rFonts w:ascii="Arial" w:eastAsia="SimSun" w:hAnsi="Arial"/>
      <w:lang w:eastAsia="zh-CN"/>
    </w:rPr>
  </w:style>
  <w:style w:type="paragraph" w:customStyle="1" w:styleId="Title1">
    <w:name w:val="Title1"/>
    <w:basedOn w:val="Normal"/>
    <w:uiPriority w:val="99"/>
    <w:rsid w:val="00942D63"/>
    <w:pPr>
      <w:spacing w:before="100" w:beforeAutospacing="1" w:after="100" w:afterAutospacing="1"/>
    </w:pPr>
    <w:rPr>
      <w:rFonts w:ascii="Times New Roman" w:hAnsi="Times New Roman"/>
      <w:sz w:val="24"/>
      <w:szCs w:val="24"/>
      <w:lang w:val="it-IT" w:eastAsia="it-IT"/>
    </w:rPr>
  </w:style>
  <w:style w:type="character" w:styleId="HTMLCite">
    <w:name w:val="HTML Cite"/>
    <w:uiPriority w:val="99"/>
    <w:rsid w:val="00942D63"/>
    <w:rPr>
      <w:rFonts w:cs="Times New Roman"/>
      <w:i/>
    </w:rPr>
  </w:style>
  <w:style w:type="character" w:customStyle="1" w:styleId="CharChar15">
    <w:name w:val="Char Char15"/>
    <w:uiPriority w:val="99"/>
    <w:rsid w:val="00942D63"/>
    <w:rPr>
      <w:rFonts w:ascii="Arial" w:hAnsi="Arial"/>
      <w:lang w:val="en-GB" w:eastAsia="zh-CN"/>
    </w:rPr>
  </w:style>
  <w:style w:type="character" w:customStyle="1" w:styleId="caps">
    <w:name w:val="caps"/>
    <w:uiPriority w:val="99"/>
    <w:rsid w:val="00942D63"/>
  </w:style>
  <w:style w:type="paragraph" w:customStyle="1" w:styleId="Tiret1">
    <w:name w:val="Tiret 1"/>
    <w:basedOn w:val="Normal"/>
    <w:uiPriority w:val="99"/>
    <w:rsid w:val="00942D63"/>
    <w:pPr>
      <w:numPr>
        <w:numId w:val="41"/>
      </w:numPr>
      <w:spacing w:before="120" w:after="120"/>
    </w:pPr>
    <w:rPr>
      <w:rFonts w:ascii="Times New Roman" w:hAnsi="Times New Roman"/>
      <w:sz w:val="24"/>
      <w:szCs w:val="24"/>
      <w:lang w:eastAsia="de-DE"/>
    </w:rPr>
  </w:style>
  <w:style w:type="paragraph" w:customStyle="1" w:styleId="Tiret0">
    <w:name w:val="Tiret 0"/>
    <w:basedOn w:val="Normal"/>
    <w:rsid w:val="00942D63"/>
    <w:pPr>
      <w:numPr>
        <w:numId w:val="42"/>
      </w:numPr>
      <w:spacing w:before="120" w:after="120"/>
    </w:pPr>
    <w:rPr>
      <w:rFonts w:ascii="Times New Roman" w:hAnsi="Times New Roman"/>
      <w:sz w:val="24"/>
      <w:szCs w:val="24"/>
      <w:lang w:eastAsia="de-DE"/>
    </w:rPr>
  </w:style>
  <w:style w:type="paragraph" w:customStyle="1" w:styleId="Emission">
    <w:name w:val="Emission"/>
    <w:basedOn w:val="Normal"/>
    <w:next w:val="Normal"/>
    <w:uiPriority w:val="99"/>
    <w:rsid w:val="00942D63"/>
    <w:pPr>
      <w:ind w:left="5103"/>
    </w:pPr>
    <w:rPr>
      <w:rFonts w:ascii="Times New Roman" w:hAnsi="Times New Roman"/>
      <w:sz w:val="24"/>
      <w:szCs w:val="24"/>
      <w:lang w:eastAsia="de-DE"/>
    </w:rPr>
  </w:style>
  <w:style w:type="paragraph" w:customStyle="1" w:styleId="Para">
    <w:name w:val="Para"/>
    <w:basedOn w:val="Normal"/>
    <w:uiPriority w:val="99"/>
    <w:rsid w:val="00942D63"/>
    <w:pPr>
      <w:suppressAutoHyphens/>
      <w:spacing w:before="113"/>
      <w:ind w:firstLine="540"/>
    </w:pPr>
    <w:rPr>
      <w:lang w:eastAsia="ar-SA"/>
    </w:rPr>
  </w:style>
  <w:style w:type="character" w:customStyle="1" w:styleId="hps">
    <w:name w:val="hps"/>
    <w:uiPriority w:val="99"/>
    <w:rsid w:val="00942D63"/>
  </w:style>
  <w:style w:type="character" w:customStyle="1" w:styleId="a3Char">
    <w:name w:val="a3 Char"/>
    <w:link w:val="a3"/>
    <w:locked/>
    <w:rsid w:val="00942D63"/>
    <w:rPr>
      <w:rFonts w:ascii="Arial" w:eastAsia="MS Mincho" w:hAnsi="Arial"/>
      <w:b/>
      <w:sz w:val="24"/>
      <w:lang w:val="en-GB" w:eastAsia="ja-JP"/>
    </w:rPr>
  </w:style>
  <w:style w:type="paragraph" w:customStyle="1" w:styleId="b2">
    <w:name w:val="b2"/>
    <w:basedOn w:val="a2"/>
    <w:link w:val="b2Char"/>
    <w:uiPriority w:val="99"/>
    <w:rsid w:val="00942D63"/>
    <w:pPr>
      <w:numPr>
        <w:numId w:val="13"/>
      </w:numPr>
      <w:tabs>
        <w:tab w:val="num" w:pos="2008"/>
      </w:tabs>
    </w:pPr>
    <w:rPr>
      <w:kern w:val="28"/>
      <w:lang w:val="en-US"/>
    </w:rPr>
  </w:style>
  <w:style w:type="character" w:customStyle="1" w:styleId="a2Char">
    <w:name w:val="a2 Char"/>
    <w:link w:val="a2"/>
    <w:locked/>
    <w:rsid w:val="00942D63"/>
    <w:rPr>
      <w:rFonts w:ascii="Arial" w:eastAsia="MS Mincho" w:hAnsi="Arial"/>
      <w:b/>
      <w:sz w:val="28"/>
      <w:lang w:val="en-GB" w:eastAsia="ja-JP"/>
    </w:rPr>
  </w:style>
  <w:style w:type="character" w:customStyle="1" w:styleId="b2Char">
    <w:name w:val="b2 Char"/>
    <w:link w:val="b2"/>
    <w:uiPriority w:val="99"/>
    <w:locked/>
    <w:rsid w:val="00942D63"/>
    <w:rPr>
      <w:rFonts w:ascii="Arial" w:eastAsia="MS Mincho" w:hAnsi="Arial"/>
      <w:b/>
      <w:kern w:val="28"/>
      <w:sz w:val="28"/>
      <w:lang w:eastAsia="ja-JP"/>
    </w:rPr>
  </w:style>
  <w:style w:type="paragraph" w:customStyle="1" w:styleId="Paragraphedeliste">
    <w:name w:val="Paragraphe de liste"/>
    <w:basedOn w:val="Normal"/>
    <w:uiPriority w:val="99"/>
    <w:rsid w:val="00942D63"/>
    <w:pPr>
      <w:ind w:left="720"/>
      <w:contextualSpacing/>
    </w:pPr>
    <w:rPr>
      <w:lang w:val="es-ES"/>
    </w:rPr>
  </w:style>
  <w:style w:type="paragraph" w:styleId="Revision">
    <w:name w:val="Revision"/>
    <w:hidden/>
    <w:uiPriority w:val="99"/>
    <w:semiHidden/>
    <w:rsid w:val="00942D63"/>
    <w:rPr>
      <w:rFonts w:ascii="Arial" w:eastAsia="SimSun" w:hAnsi="Arial"/>
      <w:lang w:val="en-GB" w:eastAsia="zh-CN"/>
    </w:rPr>
  </w:style>
  <w:style w:type="paragraph" w:customStyle="1" w:styleId="Point0number">
    <w:name w:val="Point 0 (number)"/>
    <w:basedOn w:val="Normal"/>
    <w:uiPriority w:val="99"/>
    <w:rsid w:val="009A721B"/>
    <w:pPr>
      <w:tabs>
        <w:tab w:val="clear" w:pos="851"/>
        <w:tab w:val="num" w:pos="850"/>
      </w:tabs>
      <w:spacing w:before="120" w:after="120"/>
      <w:ind w:left="850" w:hanging="850"/>
    </w:pPr>
    <w:rPr>
      <w:rFonts w:ascii="Times New Roman" w:hAnsi="Times New Roman"/>
      <w:sz w:val="24"/>
      <w:szCs w:val="24"/>
    </w:rPr>
  </w:style>
  <w:style w:type="character" w:customStyle="1" w:styleId="label1">
    <w:name w:val="label1"/>
    <w:uiPriority w:val="99"/>
    <w:rsid w:val="00AD45B4"/>
  </w:style>
  <w:style w:type="character" w:customStyle="1" w:styleId="CommentSubjectChar3">
    <w:name w:val="Comment Subject Char3"/>
    <w:aliases w:val="Car Char2"/>
    <w:uiPriority w:val="99"/>
    <w:locked/>
    <w:rsid w:val="00FF37FE"/>
    <w:rPr>
      <w:rFonts w:ascii="Arial" w:eastAsia="SimSun" w:hAnsi="Arial"/>
      <w:b/>
      <w:lang w:val="en-GB" w:eastAsia="zh-CN"/>
    </w:rPr>
  </w:style>
  <w:style w:type="character" w:customStyle="1" w:styleId="Accentuation1">
    <w:name w:val="Accentuation1"/>
    <w:uiPriority w:val="99"/>
    <w:rsid w:val="00FF37FE"/>
    <w:rPr>
      <w:i/>
    </w:rPr>
  </w:style>
  <w:style w:type="character" w:customStyle="1" w:styleId="ANNEXCarCar">
    <w:name w:val="ANNEX Car Car"/>
    <w:uiPriority w:val="99"/>
    <w:rsid w:val="00FF37FE"/>
    <w:rPr>
      <w:rFonts w:ascii="Arial" w:eastAsia="MS Mincho" w:hAnsi="Arial"/>
      <w:b/>
      <w:sz w:val="28"/>
      <w:lang w:val="en-GB" w:eastAsia="ja-JP"/>
    </w:rPr>
  </w:style>
  <w:style w:type="character" w:customStyle="1" w:styleId="CarCar3">
    <w:name w:val="Car Car3"/>
    <w:uiPriority w:val="99"/>
    <w:rsid w:val="00FF37FE"/>
    <w:rPr>
      <w:rFonts w:ascii="Arial" w:eastAsia="SimSun" w:hAnsi="Arial"/>
      <w:lang w:val="en-GB" w:eastAsia="zh-CN"/>
    </w:rPr>
  </w:style>
  <w:style w:type="paragraph" w:customStyle="1" w:styleId="Revisi">
    <w:name w:val="Revisió"/>
    <w:hidden/>
    <w:uiPriority w:val="99"/>
    <w:semiHidden/>
    <w:rsid w:val="00FF37FE"/>
    <w:rPr>
      <w:rFonts w:ascii="Arial" w:eastAsia="SimSun" w:hAnsi="Arial"/>
      <w:lang w:val="en-GB" w:eastAsia="zh-CN"/>
    </w:rPr>
  </w:style>
  <w:style w:type="paragraph" w:customStyle="1" w:styleId="B111">
    <w:name w:val="B.1.1.1"/>
    <w:next w:val="Normal"/>
    <w:uiPriority w:val="99"/>
    <w:rsid w:val="00FF37FE"/>
    <w:pPr>
      <w:numPr>
        <w:numId w:val="59"/>
      </w:numPr>
    </w:pPr>
    <w:rPr>
      <w:rFonts w:ascii="Arial" w:eastAsia="MS Mincho" w:hAnsi="Arial"/>
      <w:b/>
      <w:sz w:val="24"/>
      <w:lang w:val="en-GB" w:eastAsia="ja-JP"/>
    </w:rPr>
  </w:style>
  <w:style w:type="character" w:customStyle="1" w:styleId="ANNEXCarCar1">
    <w:name w:val="ANNEX Car Car1"/>
    <w:uiPriority w:val="99"/>
    <w:rsid w:val="00FF37FE"/>
    <w:rPr>
      <w:rFonts w:ascii="Arial" w:eastAsia="MS Mincho" w:hAnsi="Arial"/>
      <w:b/>
      <w:sz w:val="28"/>
      <w:lang w:val="en-GB" w:eastAsia="ja-JP"/>
    </w:rPr>
  </w:style>
  <w:style w:type="character" w:customStyle="1" w:styleId="ANNEXCarCar2">
    <w:name w:val="ANNEX Car Car2"/>
    <w:uiPriority w:val="99"/>
    <w:rsid w:val="00FF37FE"/>
    <w:rPr>
      <w:rFonts w:ascii="Arial" w:eastAsia="MS Mincho" w:hAnsi="Arial"/>
      <w:b/>
      <w:sz w:val="28"/>
      <w:lang w:val="en-GB" w:eastAsia="ja-JP"/>
    </w:rPr>
  </w:style>
  <w:style w:type="character" w:customStyle="1" w:styleId="shorttext">
    <w:name w:val="short_text"/>
    <w:uiPriority w:val="99"/>
    <w:rsid w:val="00FF37FE"/>
  </w:style>
  <w:style w:type="character" w:styleId="IntenseEmphasis">
    <w:name w:val="Intense Emphasis"/>
    <w:uiPriority w:val="99"/>
    <w:qFormat/>
    <w:rsid w:val="00FF37FE"/>
    <w:rPr>
      <w:rFonts w:cs="Times New Roman"/>
      <w:b/>
      <w:bCs/>
      <w:i/>
      <w:iCs/>
      <w:color w:val="4F81BD"/>
    </w:rPr>
  </w:style>
  <w:style w:type="paragraph" w:styleId="NoSpacing">
    <w:name w:val="No Spacing"/>
    <w:uiPriority w:val="99"/>
    <w:qFormat/>
    <w:rsid w:val="00FF37FE"/>
    <w:pPr>
      <w:tabs>
        <w:tab w:val="left" w:pos="284"/>
        <w:tab w:val="left" w:pos="567"/>
        <w:tab w:val="left" w:pos="851"/>
        <w:tab w:val="left" w:pos="1134"/>
      </w:tabs>
      <w:jc w:val="both"/>
    </w:pPr>
    <w:rPr>
      <w:rFonts w:ascii="Arial" w:eastAsia="SimSun" w:hAnsi="Arial"/>
      <w:lang w:val="en-GB" w:eastAsia="zh-CN"/>
    </w:rPr>
  </w:style>
  <w:style w:type="character" w:customStyle="1" w:styleId="CommentSubjectChar1">
    <w:name w:val="Comment Subject Char1"/>
    <w:uiPriority w:val="99"/>
    <w:rsid w:val="00FF37FE"/>
    <w:rPr>
      <w:rFonts w:ascii="Arial" w:eastAsia="SimSun" w:hAnsi="Arial" w:cs="Times New Roman"/>
      <w:b/>
      <w:bCs/>
      <w:lang w:val="en-GB" w:eastAsia="zh-CN" w:bidi="ar-SA"/>
    </w:rPr>
  </w:style>
  <w:style w:type="character" w:customStyle="1" w:styleId="ObjetducommentaireCar1">
    <w:name w:val="Objet du commentaire Car1"/>
    <w:uiPriority w:val="99"/>
    <w:rsid w:val="00FF37FE"/>
    <w:rPr>
      <w:rFonts w:ascii="Arial" w:eastAsia="SimSun" w:hAnsi="Arial" w:cs="Times New Roman"/>
      <w:b/>
      <w:bCs/>
      <w:lang w:val="en-GB" w:eastAsia="zh-CN" w:bidi="ar-SA"/>
    </w:rPr>
  </w:style>
  <w:style w:type="character" w:customStyle="1" w:styleId="schemasubdata1">
    <w:name w:val="schemasubdata1"/>
    <w:rsid w:val="00FF37FE"/>
    <w:rPr>
      <w:rFonts w:ascii="Arial" w:hAnsi="Arial" w:cs="Arial"/>
      <w:color w:val="000000"/>
      <w:sz w:val="16"/>
      <w:szCs w:val="16"/>
    </w:rPr>
  </w:style>
  <w:style w:type="paragraph" w:customStyle="1" w:styleId="NormalWeb2">
    <w:name w:val="Normal (Web)2"/>
    <w:basedOn w:val="Normal"/>
    <w:rsid w:val="00FF37FE"/>
    <w:pPr>
      <w:spacing w:before="100" w:after="100"/>
    </w:pPr>
    <w:rPr>
      <w:rFonts w:ascii="Arial Unicode MS" w:eastAsia="Arial Unicode MS" w:hAnsi="Arial Unicode MS"/>
      <w:sz w:val="24"/>
      <w:lang w:val="nl-NL"/>
    </w:rPr>
  </w:style>
  <w:style w:type="character" w:customStyle="1" w:styleId="HTMLTypewriter1">
    <w:name w:val="HTML Typewriter1"/>
    <w:rsid w:val="00FF37FE"/>
    <w:rPr>
      <w:rFonts w:ascii="Courier New" w:hAnsi="Courier New"/>
      <w:sz w:val="20"/>
    </w:rPr>
  </w:style>
  <w:style w:type="character" w:styleId="HTMLTypewriter">
    <w:name w:val="HTML Typewriter"/>
    <w:rsid w:val="00FF37FE"/>
    <w:rPr>
      <w:rFonts w:ascii="Courier New" w:hAnsi="Courier New" w:cs="Courier New"/>
      <w:sz w:val="20"/>
      <w:szCs w:val="20"/>
    </w:rPr>
  </w:style>
  <w:style w:type="character" w:customStyle="1" w:styleId="CharChar41">
    <w:name w:val="Char Char41"/>
    <w:uiPriority w:val="99"/>
    <w:rsid w:val="00E271FE"/>
    <w:rPr>
      <w:rFonts w:ascii="Arial" w:eastAsia="SimSun" w:hAnsi="Arial"/>
      <w:lang w:val="en-GB" w:eastAsia="zh-CN"/>
    </w:rPr>
  </w:style>
  <w:style w:type="character" w:customStyle="1" w:styleId="CharChar31">
    <w:name w:val="Char Char31"/>
    <w:uiPriority w:val="99"/>
    <w:rsid w:val="00E271FE"/>
    <w:rPr>
      <w:rFonts w:ascii="Arial" w:hAnsi="Arial"/>
      <w:lang w:val="en-GB" w:eastAsia="zh-CN"/>
    </w:rPr>
  </w:style>
  <w:style w:type="character" w:customStyle="1" w:styleId="CharChar21">
    <w:name w:val="Char Char21"/>
    <w:aliases w:val="Char Char Char"/>
    <w:uiPriority w:val="99"/>
    <w:rsid w:val="00E271FE"/>
    <w:rPr>
      <w:rFonts w:ascii="Arial" w:eastAsia="Times New Roman" w:hAnsi="Arial"/>
      <w:lang w:eastAsia="zh-CN"/>
    </w:rPr>
  </w:style>
  <w:style w:type="character" w:customStyle="1" w:styleId="BodyTextIndentChar2">
    <w:name w:val="Body Text Indent Char2"/>
    <w:link w:val="BodyTextIndent"/>
    <w:uiPriority w:val="99"/>
    <w:locked/>
    <w:rsid w:val="00E271FE"/>
    <w:rPr>
      <w:rFonts w:ascii="Arial" w:eastAsia="SimSun" w:hAnsi="Arial"/>
      <w:lang w:val="en-GB" w:eastAsia="zh-CN"/>
    </w:rPr>
  </w:style>
  <w:style w:type="character" w:customStyle="1" w:styleId="VoetnoottekstCharChar">
    <w:name w:val="Voetnoot tekst Char Char"/>
    <w:uiPriority w:val="99"/>
    <w:semiHidden/>
    <w:rsid w:val="00E31BB1"/>
    <w:rPr>
      <w:rFonts w:ascii="Arial" w:eastAsia="SimSun" w:hAnsi="Arial"/>
      <w:lang w:eastAsia="zh-CN"/>
    </w:rPr>
  </w:style>
  <w:style w:type="paragraph" w:customStyle="1" w:styleId="Textedebulles11">
    <w:name w:val="Texte de bulles11"/>
    <w:basedOn w:val="Normal"/>
    <w:uiPriority w:val="99"/>
    <w:semiHidden/>
    <w:rsid w:val="00FC7BB8"/>
    <w:pPr>
      <w:tabs>
        <w:tab w:val="clear" w:pos="284"/>
        <w:tab w:val="clear" w:pos="567"/>
        <w:tab w:val="clear" w:pos="851"/>
        <w:tab w:val="clear" w:pos="1134"/>
      </w:tabs>
      <w:jc w:val="left"/>
    </w:pPr>
    <w:rPr>
      <w:rFonts w:ascii="Tahoma" w:hAnsi="Tahoma" w:cs="Tahoma"/>
      <w:sz w:val="16"/>
      <w:szCs w:val="16"/>
      <w:lang w:val="en-US" w:eastAsia="de-DE"/>
    </w:rPr>
  </w:style>
  <w:style w:type="paragraph" w:customStyle="1" w:styleId="Bibliographie1">
    <w:name w:val="Bibliographie1"/>
    <w:basedOn w:val="Normal"/>
    <w:uiPriority w:val="99"/>
    <w:rsid w:val="00FC7BB8"/>
    <w:pPr>
      <w:tabs>
        <w:tab w:val="clear" w:pos="284"/>
        <w:tab w:val="clear" w:pos="567"/>
        <w:tab w:val="clear" w:pos="851"/>
        <w:tab w:val="clear" w:pos="1134"/>
        <w:tab w:val="left" w:pos="660"/>
      </w:tabs>
      <w:suppressAutoHyphens/>
      <w:spacing w:after="240" w:line="230" w:lineRule="atLeast"/>
      <w:jc w:val="left"/>
    </w:pPr>
    <w:rPr>
      <w:rFonts w:ascii="Times New Roman" w:eastAsia="MS Mincho" w:hAnsi="Times New Roman"/>
      <w:sz w:val="24"/>
      <w:szCs w:val="24"/>
      <w:lang w:val="en-US" w:eastAsia="ar-SA"/>
    </w:rPr>
  </w:style>
  <w:style w:type="paragraph" w:customStyle="1" w:styleId="Titre1">
    <w:name w:val="Titre1"/>
    <w:basedOn w:val="Normal"/>
    <w:uiPriority w:val="99"/>
    <w:rsid w:val="00FC7BB8"/>
    <w:pPr>
      <w:tabs>
        <w:tab w:val="clear" w:pos="284"/>
        <w:tab w:val="clear" w:pos="567"/>
        <w:tab w:val="clear" w:pos="851"/>
        <w:tab w:val="clear" w:pos="1134"/>
      </w:tabs>
      <w:spacing w:before="100" w:beforeAutospacing="1" w:after="100" w:afterAutospacing="1"/>
      <w:jc w:val="left"/>
    </w:pPr>
    <w:rPr>
      <w:rFonts w:ascii="Times New Roman" w:hAnsi="Times New Roman"/>
      <w:sz w:val="24"/>
      <w:szCs w:val="24"/>
      <w:lang w:val="it-IT" w:eastAsia="it-IT"/>
    </w:rPr>
  </w:style>
  <w:style w:type="paragraph" w:customStyle="1" w:styleId="Paragraphedeliste1">
    <w:name w:val="Paragraphe de liste1"/>
    <w:basedOn w:val="Normal"/>
    <w:uiPriority w:val="99"/>
    <w:rsid w:val="00FC7BB8"/>
    <w:pPr>
      <w:tabs>
        <w:tab w:val="clear" w:pos="284"/>
        <w:tab w:val="clear" w:pos="567"/>
        <w:tab w:val="clear" w:pos="851"/>
        <w:tab w:val="clear" w:pos="1134"/>
      </w:tabs>
      <w:ind w:left="720"/>
      <w:contextualSpacing/>
      <w:jc w:val="left"/>
    </w:pPr>
    <w:rPr>
      <w:rFonts w:ascii="Times New Roman" w:hAnsi="Times New Roman"/>
      <w:sz w:val="24"/>
      <w:szCs w:val="24"/>
      <w:lang w:val="es-ES"/>
    </w:rPr>
  </w:style>
  <w:style w:type="paragraph" w:customStyle="1" w:styleId="B3">
    <w:name w:val="B3"/>
    <w:basedOn w:val="Normal"/>
    <w:uiPriority w:val="99"/>
    <w:rsid w:val="00012C9B"/>
  </w:style>
  <w:style w:type="numbering" w:customStyle="1" w:styleId="StyleBulleted1">
    <w:name w:val="Style Bulleted1"/>
    <w:rsid w:val="00E11E10"/>
    <w:pPr>
      <w:numPr>
        <w:numId w:val="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869068">
      <w:marLeft w:val="0"/>
      <w:marRight w:val="0"/>
      <w:marTop w:val="0"/>
      <w:marBottom w:val="0"/>
      <w:divBdr>
        <w:top w:val="none" w:sz="0" w:space="0" w:color="auto"/>
        <w:left w:val="none" w:sz="0" w:space="0" w:color="auto"/>
        <w:bottom w:val="none" w:sz="0" w:space="0" w:color="auto"/>
        <w:right w:val="none" w:sz="0" w:space="0" w:color="auto"/>
      </w:divBdr>
    </w:div>
    <w:div w:id="39869069">
      <w:marLeft w:val="0"/>
      <w:marRight w:val="0"/>
      <w:marTop w:val="0"/>
      <w:marBottom w:val="0"/>
      <w:divBdr>
        <w:top w:val="none" w:sz="0" w:space="0" w:color="auto"/>
        <w:left w:val="none" w:sz="0" w:space="0" w:color="auto"/>
        <w:bottom w:val="none" w:sz="0" w:space="0" w:color="auto"/>
        <w:right w:val="none" w:sz="0" w:space="0" w:color="auto"/>
      </w:divBdr>
    </w:div>
    <w:div w:id="39869070">
      <w:marLeft w:val="0"/>
      <w:marRight w:val="0"/>
      <w:marTop w:val="0"/>
      <w:marBottom w:val="0"/>
      <w:divBdr>
        <w:top w:val="none" w:sz="0" w:space="0" w:color="auto"/>
        <w:left w:val="none" w:sz="0" w:space="0" w:color="auto"/>
        <w:bottom w:val="none" w:sz="0" w:space="0" w:color="auto"/>
        <w:right w:val="none" w:sz="0" w:space="0" w:color="auto"/>
      </w:divBdr>
    </w:div>
    <w:div w:id="39869072">
      <w:marLeft w:val="0"/>
      <w:marRight w:val="0"/>
      <w:marTop w:val="0"/>
      <w:marBottom w:val="0"/>
      <w:divBdr>
        <w:top w:val="none" w:sz="0" w:space="0" w:color="auto"/>
        <w:left w:val="none" w:sz="0" w:space="0" w:color="auto"/>
        <w:bottom w:val="none" w:sz="0" w:space="0" w:color="auto"/>
        <w:right w:val="none" w:sz="0" w:space="0" w:color="auto"/>
      </w:divBdr>
    </w:div>
    <w:div w:id="39869073">
      <w:marLeft w:val="0"/>
      <w:marRight w:val="0"/>
      <w:marTop w:val="0"/>
      <w:marBottom w:val="0"/>
      <w:divBdr>
        <w:top w:val="none" w:sz="0" w:space="0" w:color="auto"/>
        <w:left w:val="none" w:sz="0" w:space="0" w:color="auto"/>
        <w:bottom w:val="none" w:sz="0" w:space="0" w:color="auto"/>
        <w:right w:val="none" w:sz="0" w:space="0" w:color="auto"/>
      </w:divBdr>
    </w:div>
    <w:div w:id="39869074">
      <w:marLeft w:val="0"/>
      <w:marRight w:val="0"/>
      <w:marTop w:val="0"/>
      <w:marBottom w:val="0"/>
      <w:divBdr>
        <w:top w:val="none" w:sz="0" w:space="0" w:color="auto"/>
        <w:left w:val="none" w:sz="0" w:space="0" w:color="auto"/>
        <w:bottom w:val="none" w:sz="0" w:space="0" w:color="auto"/>
        <w:right w:val="none" w:sz="0" w:space="0" w:color="auto"/>
      </w:divBdr>
    </w:div>
    <w:div w:id="39869075">
      <w:marLeft w:val="0"/>
      <w:marRight w:val="0"/>
      <w:marTop w:val="0"/>
      <w:marBottom w:val="0"/>
      <w:divBdr>
        <w:top w:val="none" w:sz="0" w:space="0" w:color="auto"/>
        <w:left w:val="none" w:sz="0" w:space="0" w:color="auto"/>
        <w:bottom w:val="none" w:sz="0" w:space="0" w:color="auto"/>
        <w:right w:val="none" w:sz="0" w:space="0" w:color="auto"/>
      </w:divBdr>
    </w:div>
    <w:div w:id="39869076">
      <w:marLeft w:val="0"/>
      <w:marRight w:val="0"/>
      <w:marTop w:val="0"/>
      <w:marBottom w:val="0"/>
      <w:divBdr>
        <w:top w:val="none" w:sz="0" w:space="0" w:color="auto"/>
        <w:left w:val="none" w:sz="0" w:space="0" w:color="auto"/>
        <w:bottom w:val="none" w:sz="0" w:space="0" w:color="auto"/>
        <w:right w:val="none" w:sz="0" w:space="0" w:color="auto"/>
      </w:divBdr>
    </w:div>
    <w:div w:id="39869079">
      <w:marLeft w:val="0"/>
      <w:marRight w:val="0"/>
      <w:marTop w:val="0"/>
      <w:marBottom w:val="0"/>
      <w:divBdr>
        <w:top w:val="none" w:sz="0" w:space="0" w:color="auto"/>
        <w:left w:val="none" w:sz="0" w:space="0" w:color="auto"/>
        <w:bottom w:val="none" w:sz="0" w:space="0" w:color="auto"/>
        <w:right w:val="none" w:sz="0" w:space="0" w:color="auto"/>
      </w:divBdr>
    </w:div>
    <w:div w:id="39869080">
      <w:marLeft w:val="0"/>
      <w:marRight w:val="0"/>
      <w:marTop w:val="0"/>
      <w:marBottom w:val="0"/>
      <w:divBdr>
        <w:top w:val="none" w:sz="0" w:space="0" w:color="auto"/>
        <w:left w:val="none" w:sz="0" w:space="0" w:color="auto"/>
        <w:bottom w:val="none" w:sz="0" w:space="0" w:color="auto"/>
        <w:right w:val="none" w:sz="0" w:space="0" w:color="auto"/>
      </w:divBdr>
    </w:div>
    <w:div w:id="39869081">
      <w:marLeft w:val="0"/>
      <w:marRight w:val="0"/>
      <w:marTop w:val="0"/>
      <w:marBottom w:val="0"/>
      <w:divBdr>
        <w:top w:val="none" w:sz="0" w:space="0" w:color="auto"/>
        <w:left w:val="none" w:sz="0" w:space="0" w:color="auto"/>
        <w:bottom w:val="none" w:sz="0" w:space="0" w:color="auto"/>
        <w:right w:val="none" w:sz="0" w:space="0" w:color="auto"/>
      </w:divBdr>
    </w:div>
    <w:div w:id="39869085">
      <w:marLeft w:val="0"/>
      <w:marRight w:val="0"/>
      <w:marTop w:val="0"/>
      <w:marBottom w:val="0"/>
      <w:divBdr>
        <w:top w:val="none" w:sz="0" w:space="0" w:color="auto"/>
        <w:left w:val="none" w:sz="0" w:space="0" w:color="auto"/>
        <w:bottom w:val="none" w:sz="0" w:space="0" w:color="auto"/>
        <w:right w:val="none" w:sz="0" w:space="0" w:color="auto"/>
      </w:divBdr>
    </w:div>
    <w:div w:id="39869086">
      <w:marLeft w:val="0"/>
      <w:marRight w:val="0"/>
      <w:marTop w:val="0"/>
      <w:marBottom w:val="0"/>
      <w:divBdr>
        <w:top w:val="none" w:sz="0" w:space="0" w:color="auto"/>
        <w:left w:val="none" w:sz="0" w:space="0" w:color="auto"/>
        <w:bottom w:val="none" w:sz="0" w:space="0" w:color="auto"/>
        <w:right w:val="none" w:sz="0" w:space="0" w:color="auto"/>
      </w:divBdr>
    </w:div>
    <w:div w:id="39869089">
      <w:marLeft w:val="0"/>
      <w:marRight w:val="0"/>
      <w:marTop w:val="0"/>
      <w:marBottom w:val="0"/>
      <w:divBdr>
        <w:top w:val="none" w:sz="0" w:space="0" w:color="auto"/>
        <w:left w:val="none" w:sz="0" w:space="0" w:color="auto"/>
        <w:bottom w:val="none" w:sz="0" w:space="0" w:color="auto"/>
        <w:right w:val="none" w:sz="0" w:space="0" w:color="auto"/>
      </w:divBdr>
    </w:div>
    <w:div w:id="39869090">
      <w:marLeft w:val="0"/>
      <w:marRight w:val="0"/>
      <w:marTop w:val="0"/>
      <w:marBottom w:val="0"/>
      <w:divBdr>
        <w:top w:val="none" w:sz="0" w:space="0" w:color="auto"/>
        <w:left w:val="none" w:sz="0" w:space="0" w:color="auto"/>
        <w:bottom w:val="none" w:sz="0" w:space="0" w:color="auto"/>
        <w:right w:val="none" w:sz="0" w:space="0" w:color="auto"/>
      </w:divBdr>
    </w:div>
    <w:div w:id="39869092">
      <w:marLeft w:val="0"/>
      <w:marRight w:val="0"/>
      <w:marTop w:val="0"/>
      <w:marBottom w:val="0"/>
      <w:divBdr>
        <w:top w:val="none" w:sz="0" w:space="0" w:color="auto"/>
        <w:left w:val="none" w:sz="0" w:space="0" w:color="auto"/>
        <w:bottom w:val="none" w:sz="0" w:space="0" w:color="auto"/>
        <w:right w:val="none" w:sz="0" w:space="0" w:color="auto"/>
      </w:divBdr>
    </w:div>
    <w:div w:id="39869093">
      <w:marLeft w:val="0"/>
      <w:marRight w:val="0"/>
      <w:marTop w:val="0"/>
      <w:marBottom w:val="0"/>
      <w:divBdr>
        <w:top w:val="none" w:sz="0" w:space="0" w:color="auto"/>
        <w:left w:val="none" w:sz="0" w:space="0" w:color="auto"/>
        <w:bottom w:val="none" w:sz="0" w:space="0" w:color="auto"/>
        <w:right w:val="none" w:sz="0" w:space="0" w:color="auto"/>
      </w:divBdr>
    </w:div>
    <w:div w:id="39869094">
      <w:marLeft w:val="0"/>
      <w:marRight w:val="0"/>
      <w:marTop w:val="0"/>
      <w:marBottom w:val="0"/>
      <w:divBdr>
        <w:top w:val="none" w:sz="0" w:space="0" w:color="auto"/>
        <w:left w:val="none" w:sz="0" w:space="0" w:color="auto"/>
        <w:bottom w:val="none" w:sz="0" w:space="0" w:color="auto"/>
        <w:right w:val="none" w:sz="0" w:space="0" w:color="auto"/>
      </w:divBdr>
    </w:div>
    <w:div w:id="39869095">
      <w:marLeft w:val="0"/>
      <w:marRight w:val="0"/>
      <w:marTop w:val="0"/>
      <w:marBottom w:val="0"/>
      <w:divBdr>
        <w:top w:val="none" w:sz="0" w:space="0" w:color="auto"/>
        <w:left w:val="none" w:sz="0" w:space="0" w:color="auto"/>
        <w:bottom w:val="none" w:sz="0" w:space="0" w:color="auto"/>
        <w:right w:val="none" w:sz="0" w:space="0" w:color="auto"/>
      </w:divBdr>
      <w:divsChild>
        <w:div w:id="39869071">
          <w:marLeft w:val="0"/>
          <w:marRight w:val="0"/>
          <w:marTop w:val="0"/>
          <w:marBottom w:val="0"/>
          <w:divBdr>
            <w:top w:val="none" w:sz="0" w:space="0" w:color="auto"/>
            <w:left w:val="none" w:sz="0" w:space="0" w:color="auto"/>
            <w:bottom w:val="none" w:sz="0" w:space="0" w:color="auto"/>
            <w:right w:val="none" w:sz="0" w:space="0" w:color="auto"/>
          </w:divBdr>
        </w:div>
        <w:div w:id="39869078">
          <w:marLeft w:val="0"/>
          <w:marRight w:val="0"/>
          <w:marTop w:val="0"/>
          <w:marBottom w:val="0"/>
          <w:divBdr>
            <w:top w:val="none" w:sz="0" w:space="0" w:color="auto"/>
            <w:left w:val="none" w:sz="0" w:space="0" w:color="auto"/>
            <w:bottom w:val="none" w:sz="0" w:space="0" w:color="auto"/>
            <w:right w:val="none" w:sz="0" w:space="0" w:color="auto"/>
          </w:divBdr>
        </w:div>
        <w:div w:id="39869083">
          <w:marLeft w:val="0"/>
          <w:marRight w:val="0"/>
          <w:marTop w:val="0"/>
          <w:marBottom w:val="0"/>
          <w:divBdr>
            <w:top w:val="none" w:sz="0" w:space="0" w:color="auto"/>
            <w:left w:val="none" w:sz="0" w:space="0" w:color="auto"/>
            <w:bottom w:val="none" w:sz="0" w:space="0" w:color="auto"/>
            <w:right w:val="none" w:sz="0" w:space="0" w:color="auto"/>
          </w:divBdr>
        </w:div>
        <w:div w:id="39869088">
          <w:marLeft w:val="0"/>
          <w:marRight w:val="0"/>
          <w:marTop w:val="0"/>
          <w:marBottom w:val="0"/>
          <w:divBdr>
            <w:top w:val="none" w:sz="0" w:space="0" w:color="auto"/>
            <w:left w:val="none" w:sz="0" w:space="0" w:color="auto"/>
            <w:bottom w:val="none" w:sz="0" w:space="0" w:color="auto"/>
            <w:right w:val="none" w:sz="0" w:space="0" w:color="auto"/>
          </w:divBdr>
        </w:div>
        <w:div w:id="39869122">
          <w:marLeft w:val="0"/>
          <w:marRight w:val="0"/>
          <w:marTop w:val="0"/>
          <w:marBottom w:val="0"/>
          <w:divBdr>
            <w:top w:val="none" w:sz="0" w:space="0" w:color="auto"/>
            <w:left w:val="none" w:sz="0" w:space="0" w:color="auto"/>
            <w:bottom w:val="none" w:sz="0" w:space="0" w:color="auto"/>
            <w:right w:val="none" w:sz="0" w:space="0" w:color="auto"/>
          </w:divBdr>
        </w:div>
        <w:div w:id="39869131">
          <w:marLeft w:val="0"/>
          <w:marRight w:val="0"/>
          <w:marTop w:val="0"/>
          <w:marBottom w:val="0"/>
          <w:divBdr>
            <w:top w:val="none" w:sz="0" w:space="0" w:color="auto"/>
            <w:left w:val="none" w:sz="0" w:space="0" w:color="auto"/>
            <w:bottom w:val="none" w:sz="0" w:space="0" w:color="auto"/>
            <w:right w:val="none" w:sz="0" w:space="0" w:color="auto"/>
          </w:divBdr>
        </w:div>
        <w:div w:id="39869137">
          <w:marLeft w:val="0"/>
          <w:marRight w:val="0"/>
          <w:marTop w:val="0"/>
          <w:marBottom w:val="0"/>
          <w:divBdr>
            <w:top w:val="none" w:sz="0" w:space="0" w:color="auto"/>
            <w:left w:val="none" w:sz="0" w:space="0" w:color="auto"/>
            <w:bottom w:val="none" w:sz="0" w:space="0" w:color="auto"/>
            <w:right w:val="none" w:sz="0" w:space="0" w:color="auto"/>
          </w:divBdr>
        </w:div>
        <w:div w:id="39869147">
          <w:marLeft w:val="0"/>
          <w:marRight w:val="0"/>
          <w:marTop w:val="0"/>
          <w:marBottom w:val="0"/>
          <w:divBdr>
            <w:top w:val="none" w:sz="0" w:space="0" w:color="auto"/>
            <w:left w:val="none" w:sz="0" w:space="0" w:color="auto"/>
            <w:bottom w:val="none" w:sz="0" w:space="0" w:color="auto"/>
            <w:right w:val="none" w:sz="0" w:space="0" w:color="auto"/>
          </w:divBdr>
        </w:div>
        <w:div w:id="39869160">
          <w:marLeft w:val="0"/>
          <w:marRight w:val="0"/>
          <w:marTop w:val="0"/>
          <w:marBottom w:val="0"/>
          <w:divBdr>
            <w:top w:val="none" w:sz="0" w:space="0" w:color="auto"/>
            <w:left w:val="none" w:sz="0" w:space="0" w:color="auto"/>
            <w:bottom w:val="none" w:sz="0" w:space="0" w:color="auto"/>
            <w:right w:val="none" w:sz="0" w:space="0" w:color="auto"/>
          </w:divBdr>
        </w:div>
        <w:div w:id="39869161">
          <w:marLeft w:val="0"/>
          <w:marRight w:val="0"/>
          <w:marTop w:val="0"/>
          <w:marBottom w:val="0"/>
          <w:divBdr>
            <w:top w:val="none" w:sz="0" w:space="0" w:color="auto"/>
            <w:left w:val="none" w:sz="0" w:space="0" w:color="auto"/>
            <w:bottom w:val="none" w:sz="0" w:space="0" w:color="auto"/>
            <w:right w:val="none" w:sz="0" w:space="0" w:color="auto"/>
          </w:divBdr>
        </w:div>
        <w:div w:id="39869166">
          <w:marLeft w:val="0"/>
          <w:marRight w:val="0"/>
          <w:marTop w:val="0"/>
          <w:marBottom w:val="0"/>
          <w:divBdr>
            <w:top w:val="none" w:sz="0" w:space="0" w:color="auto"/>
            <w:left w:val="none" w:sz="0" w:space="0" w:color="auto"/>
            <w:bottom w:val="none" w:sz="0" w:space="0" w:color="auto"/>
            <w:right w:val="none" w:sz="0" w:space="0" w:color="auto"/>
          </w:divBdr>
        </w:div>
        <w:div w:id="39869171">
          <w:marLeft w:val="0"/>
          <w:marRight w:val="0"/>
          <w:marTop w:val="0"/>
          <w:marBottom w:val="0"/>
          <w:divBdr>
            <w:top w:val="none" w:sz="0" w:space="0" w:color="auto"/>
            <w:left w:val="none" w:sz="0" w:space="0" w:color="auto"/>
            <w:bottom w:val="none" w:sz="0" w:space="0" w:color="auto"/>
            <w:right w:val="none" w:sz="0" w:space="0" w:color="auto"/>
          </w:divBdr>
        </w:div>
      </w:divsChild>
    </w:div>
    <w:div w:id="39869096">
      <w:marLeft w:val="0"/>
      <w:marRight w:val="0"/>
      <w:marTop w:val="0"/>
      <w:marBottom w:val="0"/>
      <w:divBdr>
        <w:top w:val="none" w:sz="0" w:space="0" w:color="auto"/>
        <w:left w:val="none" w:sz="0" w:space="0" w:color="auto"/>
        <w:bottom w:val="none" w:sz="0" w:space="0" w:color="auto"/>
        <w:right w:val="none" w:sz="0" w:space="0" w:color="auto"/>
      </w:divBdr>
    </w:div>
    <w:div w:id="39869097">
      <w:marLeft w:val="0"/>
      <w:marRight w:val="0"/>
      <w:marTop w:val="0"/>
      <w:marBottom w:val="0"/>
      <w:divBdr>
        <w:top w:val="none" w:sz="0" w:space="0" w:color="auto"/>
        <w:left w:val="none" w:sz="0" w:space="0" w:color="auto"/>
        <w:bottom w:val="none" w:sz="0" w:space="0" w:color="auto"/>
        <w:right w:val="none" w:sz="0" w:space="0" w:color="auto"/>
      </w:divBdr>
      <w:divsChild>
        <w:div w:id="39869084">
          <w:marLeft w:val="0"/>
          <w:marRight w:val="0"/>
          <w:marTop w:val="0"/>
          <w:marBottom w:val="0"/>
          <w:divBdr>
            <w:top w:val="none" w:sz="0" w:space="0" w:color="auto"/>
            <w:left w:val="none" w:sz="0" w:space="0" w:color="auto"/>
            <w:bottom w:val="none" w:sz="0" w:space="0" w:color="auto"/>
            <w:right w:val="none" w:sz="0" w:space="0" w:color="auto"/>
          </w:divBdr>
        </w:div>
        <w:div w:id="39869104">
          <w:marLeft w:val="0"/>
          <w:marRight w:val="0"/>
          <w:marTop w:val="0"/>
          <w:marBottom w:val="0"/>
          <w:divBdr>
            <w:top w:val="none" w:sz="0" w:space="0" w:color="auto"/>
            <w:left w:val="none" w:sz="0" w:space="0" w:color="auto"/>
            <w:bottom w:val="none" w:sz="0" w:space="0" w:color="auto"/>
            <w:right w:val="none" w:sz="0" w:space="0" w:color="auto"/>
          </w:divBdr>
        </w:div>
        <w:div w:id="39869123">
          <w:marLeft w:val="0"/>
          <w:marRight w:val="0"/>
          <w:marTop w:val="0"/>
          <w:marBottom w:val="0"/>
          <w:divBdr>
            <w:top w:val="none" w:sz="0" w:space="0" w:color="auto"/>
            <w:left w:val="none" w:sz="0" w:space="0" w:color="auto"/>
            <w:bottom w:val="none" w:sz="0" w:space="0" w:color="auto"/>
            <w:right w:val="none" w:sz="0" w:space="0" w:color="auto"/>
          </w:divBdr>
        </w:div>
        <w:div w:id="39869130">
          <w:marLeft w:val="0"/>
          <w:marRight w:val="0"/>
          <w:marTop w:val="0"/>
          <w:marBottom w:val="0"/>
          <w:divBdr>
            <w:top w:val="none" w:sz="0" w:space="0" w:color="auto"/>
            <w:left w:val="none" w:sz="0" w:space="0" w:color="auto"/>
            <w:bottom w:val="none" w:sz="0" w:space="0" w:color="auto"/>
            <w:right w:val="none" w:sz="0" w:space="0" w:color="auto"/>
          </w:divBdr>
        </w:div>
        <w:div w:id="39869143">
          <w:marLeft w:val="0"/>
          <w:marRight w:val="0"/>
          <w:marTop w:val="0"/>
          <w:marBottom w:val="0"/>
          <w:divBdr>
            <w:top w:val="none" w:sz="0" w:space="0" w:color="auto"/>
            <w:left w:val="none" w:sz="0" w:space="0" w:color="auto"/>
            <w:bottom w:val="none" w:sz="0" w:space="0" w:color="auto"/>
            <w:right w:val="none" w:sz="0" w:space="0" w:color="auto"/>
          </w:divBdr>
        </w:div>
        <w:div w:id="39869167">
          <w:marLeft w:val="0"/>
          <w:marRight w:val="0"/>
          <w:marTop w:val="0"/>
          <w:marBottom w:val="0"/>
          <w:divBdr>
            <w:top w:val="none" w:sz="0" w:space="0" w:color="auto"/>
            <w:left w:val="none" w:sz="0" w:space="0" w:color="auto"/>
            <w:bottom w:val="none" w:sz="0" w:space="0" w:color="auto"/>
            <w:right w:val="none" w:sz="0" w:space="0" w:color="auto"/>
          </w:divBdr>
        </w:div>
      </w:divsChild>
    </w:div>
    <w:div w:id="39869098">
      <w:marLeft w:val="0"/>
      <w:marRight w:val="0"/>
      <w:marTop w:val="0"/>
      <w:marBottom w:val="0"/>
      <w:divBdr>
        <w:top w:val="none" w:sz="0" w:space="0" w:color="auto"/>
        <w:left w:val="none" w:sz="0" w:space="0" w:color="auto"/>
        <w:bottom w:val="none" w:sz="0" w:space="0" w:color="auto"/>
        <w:right w:val="none" w:sz="0" w:space="0" w:color="auto"/>
      </w:divBdr>
    </w:div>
    <w:div w:id="39869099">
      <w:marLeft w:val="0"/>
      <w:marRight w:val="0"/>
      <w:marTop w:val="0"/>
      <w:marBottom w:val="0"/>
      <w:divBdr>
        <w:top w:val="none" w:sz="0" w:space="0" w:color="auto"/>
        <w:left w:val="none" w:sz="0" w:space="0" w:color="auto"/>
        <w:bottom w:val="none" w:sz="0" w:space="0" w:color="auto"/>
        <w:right w:val="none" w:sz="0" w:space="0" w:color="auto"/>
      </w:divBdr>
    </w:div>
    <w:div w:id="39869100">
      <w:marLeft w:val="0"/>
      <w:marRight w:val="0"/>
      <w:marTop w:val="0"/>
      <w:marBottom w:val="0"/>
      <w:divBdr>
        <w:top w:val="none" w:sz="0" w:space="0" w:color="auto"/>
        <w:left w:val="none" w:sz="0" w:space="0" w:color="auto"/>
        <w:bottom w:val="none" w:sz="0" w:space="0" w:color="auto"/>
        <w:right w:val="none" w:sz="0" w:space="0" w:color="auto"/>
      </w:divBdr>
    </w:div>
    <w:div w:id="39869101">
      <w:marLeft w:val="0"/>
      <w:marRight w:val="0"/>
      <w:marTop w:val="0"/>
      <w:marBottom w:val="0"/>
      <w:divBdr>
        <w:top w:val="none" w:sz="0" w:space="0" w:color="auto"/>
        <w:left w:val="none" w:sz="0" w:space="0" w:color="auto"/>
        <w:bottom w:val="none" w:sz="0" w:space="0" w:color="auto"/>
        <w:right w:val="none" w:sz="0" w:space="0" w:color="auto"/>
      </w:divBdr>
    </w:div>
    <w:div w:id="39869103">
      <w:marLeft w:val="0"/>
      <w:marRight w:val="0"/>
      <w:marTop w:val="0"/>
      <w:marBottom w:val="0"/>
      <w:divBdr>
        <w:top w:val="none" w:sz="0" w:space="0" w:color="auto"/>
        <w:left w:val="none" w:sz="0" w:space="0" w:color="auto"/>
        <w:bottom w:val="none" w:sz="0" w:space="0" w:color="auto"/>
        <w:right w:val="none" w:sz="0" w:space="0" w:color="auto"/>
      </w:divBdr>
    </w:div>
    <w:div w:id="39869105">
      <w:marLeft w:val="0"/>
      <w:marRight w:val="0"/>
      <w:marTop w:val="0"/>
      <w:marBottom w:val="0"/>
      <w:divBdr>
        <w:top w:val="none" w:sz="0" w:space="0" w:color="auto"/>
        <w:left w:val="none" w:sz="0" w:space="0" w:color="auto"/>
        <w:bottom w:val="none" w:sz="0" w:space="0" w:color="auto"/>
        <w:right w:val="none" w:sz="0" w:space="0" w:color="auto"/>
      </w:divBdr>
    </w:div>
    <w:div w:id="39869106">
      <w:marLeft w:val="0"/>
      <w:marRight w:val="0"/>
      <w:marTop w:val="0"/>
      <w:marBottom w:val="0"/>
      <w:divBdr>
        <w:top w:val="none" w:sz="0" w:space="0" w:color="auto"/>
        <w:left w:val="none" w:sz="0" w:space="0" w:color="auto"/>
        <w:bottom w:val="none" w:sz="0" w:space="0" w:color="auto"/>
        <w:right w:val="none" w:sz="0" w:space="0" w:color="auto"/>
      </w:divBdr>
    </w:div>
    <w:div w:id="39869107">
      <w:marLeft w:val="0"/>
      <w:marRight w:val="0"/>
      <w:marTop w:val="0"/>
      <w:marBottom w:val="0"/>
      <w:divBdr>
        <w:top w:val="none" w:sz="0" w:space="0" w:color="auto"/>
        <w:left w:val="none" w:sz="0" w:space="0" w:color="auto"/>
        <w:bottom w:val="none" w:sz="0" w:space="0" w:color="auto"/>
        <w:right w:val="none" w:sz="0" w:space="0" w:color="auto"/>
      </w:divBdr>
    </w:div>
    <w:div w:id="39869108">
      <w:marLeft w:val="0"/>
      <w:marRight w:val="0"/>
      <w:marTop w:val="0"/>
      <w:marBottom w:val="0"/>
      <w:divBdr>
        <w:top w:val="none" w:sz="0" w:space="0" w:color="auto"/>
        <w:left w:val="none" w:sz="0" w:space="0" w:color="auto"/>
        <w:bottom w:val="none" w:sz="0" w:space="0" w:color="auto"/>
        <w:right w:val="none" w:sz="0" w:space="0" w:color="auto"/>
      </w:divBdr>
    </w:div>
    <w:div w:id="39869109">
      <w:marLeft w:val="0"/>
      <w:marRight w:val="0"/>
      <w:marTop w:val="0"/>
      <w:marBottom w:val="0"/>
      <w:divBdr>
        <w:top w:val="none" w:sz="0" w:space="0" w:color="auto"/>
        <w:left w:val="none" w:sz="0" w:space="0" w:color="auto"/>
        <w:bottom w:val="none" w:sz="0" w:space="0" w:color="auto"/>
        <w:right w:val="none" w:sz="0" w:space="0" w:color="auto"/>
      </w:divBdr>
    </w:div>
    <w:div w:id="39869110">
      <w:marLeft w:val="0"/>
      <w:marRight w:val="0"/>
      <w:marTop w:val="0"/>
      <w:marBottom w:val="0"/>
      <w:divBdr>
        <w:top w:val="none" w:sz="0" w:space="0" w:color="auto"/>
        <w:left w:val="none" w:sz="0" w:space="0" w:color="auto"/>
        <w:bottom w:val="none" w:sz="0" w:space="0" w:color="auto"/>
        <w:right w:val="none" w:sz="0" w:space="0" w:color="auto"/>
      </w:divBdr>
    </w:div>
    <w:div w:id="39869111">
      <w:marLeft w:val="0"/>
      <w:marRight w:val="0"/>
      <w:marTop w:val="0"/>
      <w:marBottom w:val="0"/>
      <w:divBdr>
        <w:top w:val="none" w:sz="0" w:space="0" w:color="auto"/>
        <w:left w:val="none" w:sz="0" w:space="0" w:color="auto"/>
        <w:bottom w:val="none" w:sz="0" w:space="0" w:color="auto"/>
        <w:right w:val="none" w:sz="0" w:space="0" w:color="auto"/>
      </w:divBdr>
    </w:div>
    <w:div w:id="39869112">
      <w:marLeft w:val="0"/>
      <w:marRight w:val="0"/>
      <w:marTop w:val="0"/>
      <w:marBottom w:val="0"/>
      <w:divBdr>
        <w:top w:val="none" w:sz="0" w:space="0" w:color="auto"/>
        <w:left w:val="none" w:sz="0" w:space="0" w:color="auto"/>
        <w:bottom w:val="none" w:sz="0" w:space="0" w:color="auto"/>
        <w:right w:val="none" w:sz="0" w:space="0" w:color="auto"/>
      </w:divBdr>
    </w:div>
    <w:div w:id="39869113">
      <w:marLeft w:val="0"/>
      <w:marRight w:val="0"/>
      <w:marTop w:val="0"/>
      <w:marBottom w:val="0"/>
      <w:divBdr>
        <w:top w:val="none" w:sz="0" w:space="0" w:color="auto"/>
        <w:left w:val="none" w:sz="0" w:space="0" w:color="auto"/>
        <w:bottom w:val="none" w:sz="0" w:space="0" w:color="auto"/>
        <w:right w:val="none" w:sz="0" w:space="0" w:color="auto"/>
      </w:divBdr>
    </w:div>
    <w:div w:id="39869114">
      <w:marLeft w:val="0"/>
      <w:marRight w:val="0"/>
      <w:marTop w:val="0"/>
      <w:marBottom w:val="0"/>
      <w:divBdr>
        <w:top w:val="none" w:sz="0" w:space="0" w:color="auto"/>
        <w:left w:val="none" w:sz="0" w:space="0" w:color="auto"/>
        <w:bottom w:val="none" w:sz="0" w:space="0" w:color="auto"/>
        <w:right w:val="none" w:sz="0" w:space="0" w:color="auto"/>
      </w:divBdr>
    </w:div>
    <w:div w:id="39869115">
      <w:marLeft w:val="0"/>
      <w:marRight w:val="0"/>
      <w:marTop w:val="0"/>
      <w:marBottom w:val="0"/>
      <w:divBdr>
        <w:top w:val="none" w:sz="0" w:space="0" w:color="auto"/>
        <w:left w:val="none" w:sz="0" w:space="0" w:color="auto"/>
        <w:bottom w:val="none" w:sz="0" w:space="0" w:color="auto"/>
        <w:right w:val="none" w:sz="0" w:space="0" w:color="auto"/>
      </w:divBdr>
    </w:div>
    <w:div w:id="39869116">
      <w:marLeft w:val="0"/>
      <w:marRight w:val="0"/>
      <w:marTop w:val="0"/>
      <w:marBottom w:val="0"/>
      <w:divBdr>
        <w:top w:val="none" w:sz="0" w:space="0" w:color="auto"/>
        <w:left w:val="none" w:sz="0" w:space="0" w:color="auto"/>
        <w:bottom w:val="none" w:sz="0" w:space="0" w:color="auto"/>
        <w:right w:val="none" w:sz="0" w:space="0" w:color="auto"/>
      </w:divBdr>
    </w:div>
    <w:div w:id="39869117">
      <w:marLeft w:val="0"/>
      <w:marRight w:val="0"/>
      <w:marTop w:val="0"/>
      <w:marBottom w:val="0"/>
      <w:divBdr>
        <w:top w:val="none" w:sz="0" w:space="0" w:color="auto"/>
        <w:left w:val="none" w:sz="0" w:space="0" w:color="auto"/>
        <w:bottom w:val="none" w:sz="0" w:space="0" w:color="auto"/>
        <w:right w:val="none" w:sz="0" w:space="0" w:color="auto"/>
      </w:divBdr>
    </w:div>
    <w:div w:id="39869118">
      <w:marLeft w:val="0"/>
      <w:marRight w:val="0"/>
      <w:marTop w:val="0"/>
      <w:marBottom w:val="0"/>
      <w:divBdr>
        <w:top w:val="none" w:sz="0" w:space="0" w:color="auto"/>
        <w:left w:val="none" w:sz="0" w:space="0" w:color="auto"/>
        <w:bottom w:val="none" w:sz="0" w:space="0" w:color="auto"/>
        <w:right w:val="none" w:sz="0" w:space="0" w:color="auto"/>
      </w:divBdr>
    </w:div>
    <w:div w:id="39869119">
      <w:marLeft w:val="0"/>
      <w:marRight w:val="0"/>
      <w:marTop w:val="0"/>
      <w:marBottom w:val="0"/>
      <w:divBdr>
        <w:top w:val="none" w:sz="0" w:space="0" w:color="auto"/>
        <w:left w:val="none" w:sz="0" w:space="0" w:color="auto"/>
        <w:bottom w:val="none" w:sz="0" w:space="0" w:color="auto"/>
        <w:right w:val="none" w:sz="0" w:space="0" w:color="auto"/>
      </w:divBdr>
    </w:div>
    <w:div w:id="39869120">
      <w:marLeft w:val="0"/>
      <w:marRight w:val="0"/>
      <w:marTop w:val="0"/>
      <w:marBottom w:val="0"/>
      <w:divBdr>
        <w:top w:val="none" w:sz="0" w:space="0" w:color="auto"/>
        <w:left w:val="none" w:sz="0" w:space="0" w:color="auto"/>
        <w:bottom w:val="none" w:sz="0" w:space="0" w:color="auto"/>
        <w:right w:val="none" w:sz="0" w:space="0" w:color="auto"/>
      </w:divBdr>
    </w:div>
    <w:div w:id="39869121">
      <w:marLeft w:val="0"/>
      <w:marRight w:val="0"/>
      <w:marTop w:val="0"/>
      <w:marBottom w:val="0"/>
      <w:divBdr>
        <w:top w:val="none" w:sz="0" w:space="0" w:color="auto"/>
        <w:left w:val="none" w:sz="0" w:space="0" w:color="auto"/>
        <w:bottom w:val="none" w:sz="0" w:space="0" w:color="auto"/>
        <w:right w:val="none" w:sz="0" w:space="0" w:color="auto"/>
      </w:divBdr>
    </w:div>
    <w:div w:id="39869124">
      <w:marLeft w:val="0"/>
      <w:marRight w:val="0"/>
      <w:marTop w:val="0"/>
      <w:marBottom w:val="0"/>
      <w:divBdr>
        <w:top w:val="none" w:sz="0" w:space="0" w:color="auto"/>
        <w:left w:val="none" w:sz="0" w:space="0" w:color="auto"/>
        <w:bottom w:val="none" w:sz="0" w:space="0" w:color="auto"/>
        <w:right w:val="none" w:sz="0" w:space="0" w:color="auto"/>
      </w:divBdr>
    </w:div>
    <w:div w:id="39869125">
      <w:marLeft w:val="0"/>
      <w:marRight w:val="0"/>
      <w:marTop w:val="0"/>
      <w:marBottom w:val="0"/>
      <w:divBdr>
        <w:top w:val="none" w:sz="0" w:space="0" w:color="auto"/>
        <w:left w:val="none" w:sz="0" w:space="0" w:color="auto"/>
        <w:bottom w:val="none" w:sz="0" w:space="0" w:color="auto"/>
        <w:right w:val="none" w:sz="0" w:space="0" w:color="auto"/>
      </w:divBdr>
    </w:div>
    <w:div w:id="39869126">
      <w:marLeft w:val="0"/>
      <w:marRight w:val="0"/>
      <w:marTop w:val="0"/>
      <w:marBottom w:val="0"/>
      <w:divBdr>
        <w:top w:val="none" w:sz="0" w:space="0" w:color="auto"/>
        <w:left w:val="none" w:sz="0" w:space="0" w:color="auto"/>
        <w:bottom w:val="none" w:sz="0" w:space="0" w:color="auto"/>
        <w:right w:val="none" w:sz="0" w:space="0" w:color="auto"/>
      </w:divBdr>
    </w:div>
    <w:div w:id="39869127">
      <w:marLeft w:val="0"/>
      <w:marRight w:val="0"/>
      <w:marTop w:val="0"/>
      <w:marBottom w:val="0"/>
      <w:divBdr>
        <w:top w:val="none" w:sz="0" w:space="0" w:color="auto"/>
        <w:left w:val="none" w:sz="0" w:space="0" w:color="auto"/>
        <w:bottom w:val="none" w:sz="0" w:space="0" w:color="auto"/>
        <w:right w:val="none" w:sz="0" w:space="0" w:color="auto"/>
      </w:divBdr>
    </w:div>
    <w:div w:id="39869128">
      <w:marLeft w:val="0"/>
      <w:marRight w:val="0"/>
      <w:marTop w:val="0"/>
      <w:marBottom w:val="0"/>
      <w:divBdr>
        <w:top w:val="none" w:sz="0" w:space="0" w:color="auto"/>
        <w:left w:val="none" w:sz="0" w:space="0" w:color="auto"/>
        <w:bottom w:val="none" w:sz="0" w:space="0" w:color="auto"/>
        <w:right w:val="none" w:sz="0" w:space="0" w:color="auto"/>
      </w:divBdr>
    </w:div>
    <w:div w:id="39869129">
      <w:marLeft w:val="0"/>
      <w:marRight w:val="0"/>
      <w:marTop w:val="0"/>
      <w:marBottom w:val="0"/>
      <w:divBdr>
        <w:top w:val="none" w:sz="0" w:space="0" w:color="auto"/>
        <w:left w:val="none" w:sz="0" w:space="0" w:color="auto"/>
        <w:bottom w:val="none" w:sz="0" w:space="0" w:color="auto"/>
        <w:right w:val="none" w:sz="0" w:space="0" w:color="auto"/>
      </w:divBdr>
    </w:div>
    <w:div w:id="39869132">
      <w:marLeft w:val="0"/>
      <w:marRight w:val="0"/>
      <w:marTop w:val="0"/>
      <w:marBottom w:val="0"/>
      <w:divBdr>
        <w:top w:val="none" w:sz="0" w:space="0" w:color="auto"/>
        <w:left w:val="none" w:sz="0" w:space="0" w:color="auto"/>
        <w:bottom w:val="none" w:sz="0" w:space="0" w:color="auto"/>
        <w:right w:val="none" w:sz="0" w:space="0" w:color="auto"/>
      </w:divBdr>
    </w:div>
    <w:div w:id="39869133">
      <w:marLeft w:val="0"/>
      <w:marRight w:val="0"/>
      <w:marTop w:val="0"/>
      <w:marBottom w:val="0"/>
      <w:divBdr>
        <w:top w:val="none" w:sz="0" w:space="0" w:color="auto"/>
        <w:left w:val="none" w:sz="0" w:space="0" w:color="auto"/>
        <w:bottom w:val="none" w:sz="0" w:space="0" w:color="auto"/>
        <w:right w:val="none" w:sz="0" w:space="0" w:color="auto"/>
      </w:divBdr>
    </w:div>
    <w:div w:id="39869134">
      <w:marLeft w:val="0"/>
      <w:marRight w:val="0"/>
      <w:marTop w:val="0"/>
      <w:marBottom w:val="0"/>
      <w:divBdr>
        <w:top w:val="none" w:sz="0" w:space="0" w:color="auto"/>
        <w:left w:val="none" w:sz="0" w:space="0" w:color="auto"/>
        <w:bottom w:val="none" w:sz="0" w:space="0" w:color="auto"/>
        <w:right w:val="none" w:sz="0" w:space="0" w:color="auto"/>
      </w:divBdr>
    </w:div>
    <w:div w:id="39869135">
      <w:marLeft w:val="0"/>
      <w:marRight w:val="0"/>
      <w:marTop w:val="0"/>
      <w:marBottom w:val="0"/>
      <w:divBdr>
        <w:top w:val="none" w:sz="0" w:space="0" w:color="auto"/>
        <w:left w:val="none" w:sz="0" w:space="0" w:color="auto"/>
        <w:bottom w:val="none" w:sz="0" w:space="0" w:color="auto"/>
        <w:right w:val="none" w:sz="0" w:space="0" w:color="auto"/>
      </w:divBdr>
      <w:divsChild>
        <w:div w:id="39869173">
          <w:marLeft w:val="0"/>
          <w:marRight w:val="0"/>
          <w:marTop w:val="0"/>
          <w:marBottom w:val="0"/>
          <w:divBdr>
            <w:top w:val="none" w:sz="0" w:space="0" w:color="auto"/>
            <w:left w:val="none" w:sz="0" w:space="0" w:color="auto"/>
            <w:bottom w:val="none" w:sz="0" w:space="0" w:color="auto"/>
            <w:right w:val="none" w:sz="0" w:space="0" w:color="auto"/>
          </w:divBdr>
        </w:div>
      </w:divsChild>
    </w:div>
    <w:div w:id="39869136">
      <w:marLeft w:val="0"/>
      <w:marRight w:val="0"/>
      <w:marTop w:val="0"/>
      <w:marBottom w:val="0"/>
      <w:divBdr>
        <w:top w:val="none" w:sz="0" w:space="0" w:color="auto"/>
        <w:left w:val="none" w:sz="0" w:space="0" w:color="auto"/>
        <w:bottom w:val="none" w:sz="0" w:space="0" w:color="auto"/>
        <w:right w:val="none" w:sz="0" w:space="0" w:color="auto"/>
      </w:divBdr>
    </w:div>
    <w:div w:id="39869138">
      <w:marLeft w:val="0"/>
      <w:marRight w:val="0"/>
      <w:marTop w:val="0"/>
      <w:marBottom w:val="0"/>
      <w:divBdr>
        <w:top w:val="none" w:sz="0" w:space="0" w:color="auto"/>
        <w:left w:val="none" w:sz="0" w:space="0" w:color="auto"/>
        <w:bottom w:val="none" w:sz="0" w:space="0" w:color="auto"/>
        <w:right w:val="none" w:sz="0" w:space="0" w:color="auto"/>
      </w:divBdr>
    </w:div>
    <w:div w:id="39869139">
      <w:marLeft w:val="0"/>
      <w:marRight w:val="0"/>
      <w:marTop w:val="0"/>
      <w:marBottom w:val="0"/>
      <w:divBdr>
        <w:top w:val="none" w:sz="0" w:space="0" w:color="auto"/>
        <w:left w:val="none" w:sz="0" w:space="0" w:color="auto"/>
        <w:bottom w:val="none" w:sz="0" w:space="0" w:color="auto"/>
        <w:right w:val="none" w:sz="0" w:space="0" w:color="auto"/>
      </w:divBdr>
    </w:div>
    <w:div w:id="39869140">
      <w:marLeft w:val="0"/>
      <w:marRight w:val="0"/>
      <w:marTop w:val="0"/>
      <w:marBottom w:val="0"/>
      <w:divBdr>
        <w:top w:val="none" w:sz="0" w:space="0" w:color="auto"/>
        <w:left w:val="none" w:sz="0" w:space="0" w:color="auto"/>
        <w:bottom w:val="none" w:sz="0" w:space="0" w:color="auto"/>
        <w:right w:val="none" w:sz="0" w:space="0" w:color="auto"/>
      </w:divBdr>
    </w:div>
    <w:div w:id="39869141">
      <w:marLeft w:val="0"/>
      <w:marRight w:val="0"/>
      <w:marTop w:val="0"/>
      <w:marBottom w:val="0"/>
      <w:divBdr>
        <w:top w:val="none" w:sz="0" w:space="0" w:color="auto"/>
        <w:left w:val="none" w:sz="0" w:space="0" w:color="auto"/>
        <w:bottom w:val="none" w:sz="0" w:space="0" w:color="auto"/>
        <w:right w:val="none" w:sz="0" w:space="0" w:color="auto"/>
      </w:divBdr>
    </w:div>
    <w:div w:id="39869142">
      <w:marLeft w:val="0"/>
      <w:marRight w:val="0"/>
      <w:marTop w:val="0"/>
      <w:marBottom w:val="0"/>
      <w:divBdr>
        <w:top w:val="none" w:sz="0" w:space="0" w:color="auto"/>
        <w:left w:val="none" w:sz="0" w:space="0" w:color="auto"/>
        <w:bottom w:val="none" w:sz="0" w:space="0" w:color="auto"/>
        <w:right w:val="none" w:sz="0" w:space="0" w:color="auto"/>
      </w:divBdr>
    </w:div>
    <w:div w:id="39869144">
      <w:marLeft w:val="0"/>
      <w:marRight w:val="0"/>
      <w:marTop w:val="0"/>
      <w:marBottom w:val="0"/>
      <w:divBdr>
        <w:top w:val="none" w:sz="0" w:space="0" w:color="auto"/>
        <w:left w:val="none" w:sz="0" w:space="0" w:color="auto"/>
        <w:bottom w:val="none" w:sz="0" w:space="0" w:color="auto"/>
        <w:right w:val="none" w:sz="0" w:space="0" w:color="auto"/>
      </w:divBdr>
    </w:div>
    <w:div w:id="39869145">
      <w:marLeft w:val="0"/>
      <w:marRight w:val="0"/>
      <w:marTop w:val="0"/>
      <w:marBottom w:val="0"/>
      <w:divBdr>
        <w:top w:val="none" w:sz="0" w:space="0" w:color="auto"/>
        <w:left w:val="none" w:sz="0" w:space="0" w:color="auto"/>
        <w:bottom w:val="none" w:sz="0" w:space="0" w:color="auto"/>
        <w:right w:val="none" w:sz="0" w:space="0" w:color="auto"/>
      </w:divBdr>
    </w:div>
    <w:div w:id="39869148">
      <w:marLeft w:val="0"/>
      <w:marRight w:val="0"/>
      <w:marTop w:val="0"/>
      <w:marBottom w:val="0"/>
      <w:divBdr>
        <w:top w:val="none" w:sz="0" w:space="0" w:color="auto"/>
        <w:left w:val="none" w:sz="0" w:space="0" w:color="auto"/>
        <w:bottom w:val="none" w:sz="0" w:space="0" w:color="auto"/>
        <w:right w:val="none" w:sz="0" w:space="0" w:color="auto"/>
      </w:divBdr>
    </w:div>
    <w:div w:id="39869149">
      <w:marLeft w:val="0"/>
      <w:marRight w:val="0"/>
      <w:marTop w:val="0"/>
      <w:marBottom w:val="0"/>
      <w:divBdr>
        <w:top w:val="none" w:sz="0" w:space="0" w:color="auto"/>
        <w:left w:val="none" w:sz="0" w:space="0" w:color="auto"/>
        <w:bottom w:val="none" w:sz="0" w:space="0" w:color="auto"/>
        <w:right w:val="none" w:sz="0" w:space="0" w:color="auto"/>
      </w:divBdr>
    </w:div>
    <w:div w:id="39869150">
      <w:marLeft w:val="0"/>
      <w:marRight w:val="0"/>
      <w:marTop w:val="0"/>
      <w:marBottom w:val="0"/>
      <w:divBdr>
        <w:top w:val="none" w:sz="0" w:space="0" w:color="auto"/>
        <w:left w:val="none" w:sz="0" w:space="0" w:color="auto"/>
        <w:bottom w:val="none" w:sz="0" w:space="0" w:color="auto"/>
        <w:right w:val="none" w:sz="0" w:space="0" w:color="auto"/>
      </w:divBdr>
    </w:div>
    <w:div w:id="39869151">
      <w:marLeft w:val="0"/>
      <w:marRight w:val="0"/>
      <w:marTop w:val="0"/>
      <w:marBottom w:val="0"/>
      <w:divBdr>
        <w:top w:val="none" w:sz="0" w:space="0" w:color="auto"/>
        <w:left w:val="none" w:sz="0" w:space="0" w:color="auto"/>
        <w:bottom w:val="none" w:sz="0" w:space="0" w:color="auto"/>
        <w:right w:val="none" w:sz="0" w:space="0" w:color="auto"/>
      </w:divBdr>
      <w:divsChild>
        <w:div w:id="39869082">
          <w:marLeft w:val="0"/>
          <w:marRight w:val="0"/>
          <w:marTop w:val="0"/>
          <w:marBottom w:val="0"/>
          <w:divBdr>
            <w:top w:val="none" w:sz="0" w:space="0" w:color="auto"/>
            <w:left w:val="none" w:sz="0" w:space="0" w:color="auto"/>
            <w:bottom w:val="none" w:sz="0" w:space="0" w:color="auto"/>
            <w:right w:val="none" w:sz="0" w:space="0" w:color="auto"/>
          </w:divBdr>
          <w:divsChild>
            <w:div w:id="39869077">
              <w:marLeft w:val="0"/>
              <w:marRight w:val="0"/>
              <w:marTop w:val="0"/>
              <w:marBottom w:val="0"/>
              <w:divBdr>
                <w:top w:val="none" w:sz="0" w:space="0" w:color="auto"/>
                <w:left w:val="none" w:sz="0" w:space="0" w:color="auto"/>
                <w:bottom w:val="none" w:sz="0" w:space="0" w:color="auto"/>
                <w:right w:val="none" w:sz="0" w:space="0" w:color="auto"/>
              </w:divBdr>
            </w:div>
            <w:div w:id="39869146">
              <w:marLeft w:val="0"/>
              <w:marRight w:val="0"/>
              <w:marTop w:val="0"/>
              <w:marBottom w:val="0"/>
              <w:divBdr>
                <w:top w:val="none" w:sz="0" w:space="0" w:color="auto"/>
                <w:left w:val="none" w:sz="0" w:space="0" w:color="auto"/>
                <w:bottom w:val="none" w:sz="0" w:space="0" w:color="auto"/>
                <w:right w:val="none" w:sz="0" w:space="0" w:color="auto"/>
              </w:divBdr>
            </w:div>
          </w:divsChild>
        </w:div>
        <w:div w:id="39869087">
          <w:marLeft w:val="0"/>
          <w:marRight w:val="0"/>
          <w:marTop w:val="0"/>
          <w:marBottom w:val="0"/>
          <w:divBdr>
            <w:top w:val="none" w:sz="0" w:space="0" w:color="auto"/>
            <w:left w:val="none" w:sz="0" w:space="0" w:color="auto"/>
            <w:bottom w:val="none" w:sz="0" w:space="0" w:color="auto"/>
            <w:right w:val="none" w:sz="0" w:space="0" w:color="auto"/>
          </w:divBdr>
        </w:div>
        <w:div w:id="39869091">
          <w:marLeft w:val="0"/>
          <w:marRight w:val="0"/>
          <w:marTop w:val="0"/>
          <w:marBottom w:val="0"/>
          <w:divBdr>
            <w:top w:val="none" w:sz="0" w:space="0" w:color="auto"/>
            <w:left w:val="none" w:sz="0" w:space="0" w:color="auto"/>
            <w:bottom w:val="none" w:sz="0" w:space="0" w:color="auto"/>
            <w:right w:val="none" w:sz="0" w:space="0" w:color="auto"/>
          </w:divBdr>
        </w:div>
        <w:div w:id="39869102">
          <w:marLeft w:val="0"/>
          <w:marRight w:val="0"/>
          <w:marTop w:val="0"/>
          <w:marBottom w:val="0"/>
          <w:divBdr>
            <w:top w:val="none" w:sz="0" w:space="0" w:color="auto"/>
            <w:left w:val="none" w:sz="0" w:space="0" w:color="auto"/>
            <w:bottom w:val="none" w:sz="0" w:space="0" w:color="auto"/>
            <w:right w:val="none" w:sz="0" w:space="0" w:color="auto"/>
          </w:divBdr>
        </w:div>
        <w:div w:id="39869159">
          <w:marLeft w:val="0"/>
          <w:marRight w:val="0"/>
          <w:marTop w:val="0"/>
          <w:marBottom w:val="0"/>
          <w:divBdr>
            <w:top w:val="none" w:sz="0" w:space="0" w:color="auto"/>
            <w:left w:val="none" w:sz="0" w:space="0" w:color="auto"/>
            <w:bottom w:val="none" w:sz="0" w:space="0" w:color="auto"/>
            <w:right w:val="none" w:sz="0" w:space="0" w:color="auto"/>
          </w:divBdr>
        </w:div>
      </w:divsChild>
    </w:div>
    <w:div w:id="39869152">
      <w:marLeft w:val="0"/>
      <w:marRight w:val="0"/>
      <w:marTop w:val="0"/>
      <w:marBottom w:val="0"/>
      <w:divBdr>
        <w:top w:val="none" w:sz="0" w:space="0" w:color="auto"/>
        <w:left w:val="none" w:sz="0" w:space="0" w:color="auto"/>
        <w:bottom w:val="none" w:sz="0" w:space="0" w:color="auto"/>
        <w:right w:val="none" w:sz="0" w:space="0" w:color="auto"/>
      </w:divBdr>
    </w:div>
    <w:div w:id="39869153">
      <w:marLeft w:val="0"/>
      <w:marRight w:val="0"/>
      <w:marTop w:val="0"/>
      <w:marBottom w:val="0"/>
      <w:divBdr>
        <w:top w:val="none" w:sz="0" w:space="0" w:color="auto"/>
        <w:left w:val="none" w:sz="0" w:space="0" w:color="auto"/>
        <w:bottom w:val="none" w:sz="0" w:space="0" w:color="auto"/>
        <w:right w:val="none" w:sz="0" w:space="0" w:color="auto"/>
      </w:divBdr>
    </w:div>
    <w:div w:id="39869154">
      <w:marLeft w:val="0"/>
      <w:marRight w:val="0"/>
      <w:marTop w:val="0"/>
      <w:marBottom w:val="0"/>
      <w:divBdr>
        <w:top w:val="none" w:sz="0" w:space="0" w:color="auto"/>
        <w:left w:val="none" w:sz="0" w:space="0" w:color="auto"/>
        <w:bottom w:val="none" w:sz="0" w:space="0" w:color="auto"/>
        <w:right w:val="none" w:sz="0" w:space="0" w:color="auto"/>
      </w:divBdr>
    </w:div>
    <w:div w:id="39869155">
      <w:marLeft w:val="0"/>
      <w:marRight w:val="0"/>
      <w:marTop w:val="0"/>
      <w:marBottom w:val="0"/>
      <w:divBdr>
        <w:top w:val="none" w:sz="0" w:space="0" w:color="auto"/>
        <w:left w:val="none" w:sz="0" w:space="0" w:color="auto"/>
        <w:bottom w:val="none" w:sz="0" w:space="0" w:color="auto"/>
        <w:right w:val="none" w:sz="0" w:space="0" w:color="auto"/>
      </w:divBdr>
    </w:div>
    <w:div w:id="39869156">
      <w:marLeft w:val="0"/>
      <w:marRight w:val="0"/>
      <w:marTop w:val="0"/>
      <w:marBottom w:val="0"/>
      <w:divBdr>
        <w:top w:val="none" w:sz="0" w:space="0" w:color="auto"/>
        <w:left w:val="none" w:sz="0" w:space="0" w:color="auto"/>
        <w:bottom w:val="none" w:sz="0" w:space="0" w:color="auto"/>
        <w:right w:val="none" w:sz="0" w:space="0" w:color="auto"/>
      </w:divBdr>
    </w:div>
    <w:div w:id="39869157">
      <w:marLeft w:val="0"/>
      <w:marRight w:val="0"/>
      <w:marTop w:val="0"/>
      <w:marBottom w:val="0"/>
      <w:divBdr>
        <w:top w:val="none" w:sz="0" w:space="0" w:color="auto"/>
        <w:left w:val="none" w:sz="0" w:space="0" w:color="auto"/>
        <w:bottom w:val="none" w:sz="0" w:space="0" w:color="auto"/>
        <w:right w:val="none" w:sz="0" w:space="0" w:color="auto"/>
      </w:divBdr>
    </w:div>
    <w:div w:id="39869158">
      <w:marLeft w:val="0"/>
      <w:marRight w:val="0"/>
      <w:marTop w:val="0"/>
      <w:marBottom w:val="0"/>
      <w:divBdr>
        <w:top w:val="none" w:sz="0" w:space="0" w:color="auto"/>
        <w:left w:val="none" w:sz="0" w:space="0" w:color="auto"/>
        <w:bottom w:val="none" w:sz="0" w:space="0" w:color="auto"/>
        <w:right w:val="none" w:sz="0" w:space="0" w:color="auto"/>
      </w:divBdr>
    </w:div>
    <w:div w:id="39869162">
      <w:marLeft w:val="0"/>
      <w:marRight w:val="0"/>
      <w:marTop w:val="0"/>
      <w:marBottom w:val="0"/>
      <w:divBdr>
        <w:top w:val="none" w:sz="0" w:space="0" w:color="auto"/>
        <w:left w:val="none" w:sz="0" w:space="0" w:color="auto"/>
        <w:bottom w:val="none" w:sz="0" w:space="0" w:color="auto"/>
        <w:right w:val="none" w:sz="0" w:space="0" w:color="auto"/>
      </w:divBdr>
    </w:div>
    <w:div w:id="39869163">
      <w:marLeft w:val="0"/>
      <w:marRight w:val="0"/>
      <w:marTop w:val="0"/>
      <w:marBottom w:val="0"/>
      <w:divBdr>
        <w:top w:val="none" w:sz="0" w:space="0" w:color="auto"/>
        <w:left w:val="none" w:sz="0" w:space="0" w:color="auto"/>
        <w:bottom w:val="none" w:sz="0" w:space="0" w:color="auto"/>
        <w:right w:val="none" w:sz="0" w:space="0" w:color="auto"/>
      </w:divBdr>
    </w:div>
    <w:div w:id="39869164">
      <w:marLeft w:val="0"/>
      <w:marRight w:val="0"/>
      <w:marTop w:val="0"/>
      <w:marBottom w:val="0"/>
      <w:divBdr>
        <w:top w:val="none" w:sz="0" w:space="0" w:color="auto"/>
        <w:left w:val="none" w:sz="0" w:space="0" w:color="auto"/>
        <w:bottom w:val="none" w:sz="0" w:space="0" w:color="auto"/>
        <w:right w:val="none" w:sz="0" w:space="0" w:color="auto"/>
      </w:divBdr>
    </w:div>
    <w:div w:id="39869165">
      <w:marLeft w:val="0"/>
      <w:marRight w:val="0"/>
      <w:marTop w:val="0"/>
      <w:marBottom w:val="0"/>
      <w:divBdr>
        <w:top w:val="none" w:sz="0" w:space="0" w:color="auto"/>
        <w:left w:val="none" w:sz="0" w:space="0" w:color="auto"/>
        <w:bottom w:val="none" w:sz="0" w:space="0" w:color="auto"/>
        <w:right w:val="none" w:sz="0" w:space="0" w:color="auto"/>
      </w:divBdr>
    </w:div>
    <w:div w:id="39869168">
      <w:marLeft w:val="0"/>
      <w:marRight w:val="0"/>
      <w:marTop w:val="0"/>
      <w:marBottom w:val="0"/>
      <w:divBdr>
        <w:top w:val="none" w:sz="0" w:space="0" w:color="auto"/>
        <w:left w:val="none" w:sz="0" w:space="0" w:color="auto"/>
        <w:bottom w:val="none" w:sz="0" w:space="0" w:color="auto"/>
        <w:right w:val="none" w:sz="0" w:space="0" w:color="auto"/>
      </w:divBdr>
    </w:div>
    <w:div w:id="39869169">
      <w:marLeft w:val="0"/>
      <w:marRight w:val="0"/>
      <w:marTop w:val="0"/>
      <w:marBottom w:val="0"/>
      <w:divBdr>
        <w:top w:val="none" w:sz="0" w:space="0" w:color="auto"/>
        <w:left w:val="none" w:sz="0" w:space="0" w:color="auto"/>
        <w:bottom w:val="none" w:sz="0" w:space="0" w:color="auto"/>
        <w:right w:val="none" w:sz="0" w:space="0" w:color="auto"/>
      </w:divBdr>
    </w:div>
    <w:div w:id="39869170">
      <w:marLeft w:val="0"/>
      <w:marRight w:val="0"/>
      <w:marTop w:val="0"/>
      <w:marBottom w:val="0"/>
      <w:divBdr>
        <w:top w:val="none" w:sz="0" w:space="0" w:color="auto"/>
        <w:left w:val="none" w:sz="0" w:space="0" w:color="auto"/>
        <w:bottom w:val="none" w:sz="0" w:space="0" w:color="auto"/>
        <w:right w:val="none" w:sz="0" w:space="0" w:color="auto"/>
      </w:divBdr>
    </w:div>
    <w:div w:id="39869172">
      <w:marLeft w:val="0"/>
      <w:marRight w:val="0"/>
      <w:marTop w:val="0"/>
      <w:marBottom w:val="0"/>
      <w:divBdr>
        <w:top w:val="none" w:sz="0" w:space="0" w:color="auto"/>
        <w:left w:val="none" w:sz="0" w:space="0" w:color="auto"/>
        <w:bottom w:val="none" w:sz="0" w:space="0" w:color="auto"/>
        <w:right w:val="none" w:sz="0" w:space="0" w:color="auto"/>
      </w:divBdr>
    </w:div>
    <w:div w:id="39869174">
      <w:marLeft w:val="0"/>
      <w:marRight w:val="0"/>
      <w:marTop w:val="0"/>
      <w:marBottom w:val="0"/>
      <w:divBdr>
        <w:top w:val="none" w:sz="0" w:space="0" w:color="auto"/>
        <w:left w:val="none" w:sz="0" w:space="0" w:color="auto"/>
        <w:bottom w:val="none" w:sz="0" w:space="0" w:color="auto"/>
        <w:right w:val="none" w:sz="0" w:space="0" w:color="auto"/>
      </w:divBdr>
    </w:div>
    <w:div w:id="39869175">
      <w:marLeft w:val="0"/>
      <w:marRight w:val="0"/>
      <w:marTop w:val="0"/>
      <w:marBottom w:val="0"/>
      <w:divBdr>
        <w:top w:val="none" w:sz="0" w:space="0" w:color="auto"/>
        <w:left w:val="none" w:sz="0" w:space="0" w:color="auto"/>
        <w:bottom w:val="none" w:sz="0" w:space="0" w:color="auto"/>
        <w:right w:val="none" w:sz="0" w:space="0" w:color="auto"/>
      </w:divBdr>
    </w:div>
    <w:div w:id="39869176">
      <w:marLeft w:val="0"/>
      <w:marRight w:val="0"/>
      <w:marTop w:val="0"/>
      <w:marBottom w:val="0"/>
      <w:divBdr>
        <w:top w:val="none" w:sz="0" w:space="0" w:color="auto"/>
        <w:left w:val="none" w:sz="0" w:space="0" w:color="auto"/>
        <w:bottom w:val="none" w:sz="0" w:space="0" w:color="auto"/>
        <w:right w:val="none" w:sz="0" w:space="0" w:color="auto"/>
      </w:divBdr>
    </w:div>
    <w:div w:id="39869177">
      <w:marLeft w:val="0"/>
      <w:marRight w:val="0"/>
      <w:marTop w:val="0"/>
      <w:marBottom w:val="0"/>
      <w:divBdr>
        <w:top w:val="none" w:sz="0" w:space="0" w:color="auto"/>
        <w:left w:val="none" w:sz="0" w:space="0" w:color="auto"/>
        <w:bottom w:val="none" w:sz="0" w:space="0" w:color="auto"/>
        <w:right w:val="none" w:sz="0" w:space="0" w:color="auto"/>
      </w:divBdr>
    </w:div>
    <w:div w:id="39869178">
      <w:marLeft w:val="0"/>
      <w:marRight w:val="0"/>
      <w:marTop w:val="0"/>
      <w:marBottom w:val="0"/>
      <w:divBdr>
        <w:top w:val="none" w:sz="0" w:space="0" w:color="auto"/>
        <w:left w:val="none" w:sz="0" w:space="0" w:color="auto"/>
        <w:bottom w:val="none" w:sz="0" w:space="0" w:color="auto"/>
        <w:right w:val="none" w:sz="0" w:space="0" w:color="auto"/>
      </w:divBdr>
    </w:div>
    <w:div w:id="39869179">
      <w:marLeft w:val="0"/>
      <w:marRight w:val="0"/>
      <w:marTop w:val="0"/>
      <w:marBottom w:val="0"/>
      <w:divBdr>
        <w:top w:val="none" w:sz="0" w:space="0" w:color="auto"/>
        <w:left w:val="none" w:sz="0" w:space="0" w:color="auto"/>
        <w:bottom w:val="none" w:sz="0" w:space="0" w:color="auto"/>
        <w:right w:val="none" w:sz="0" w:space="0" w:color="auto"/>
      </w:divBdr>
    </w:div>
    <w:div w:id="39869180">
      <w:marLeft w:val="0"/>
      <w:marRight w:val="0"/>
      <w:marTop w:val="0"/>
      <w:marBottom w:val="0"/>
      <w:divBdr>
        <w:top w:val="none" w:sz="0" w:space="0" w:color="auto"/>
        <w:left w:val="none" w:sz="0" w:space="0" w:color="auto"/>
        <w:bottom w:val="none" w:sz="0" w:space="0" w:color="auto"/>
        <w:right w:val="none" w:sz="0" w:space="0" w:color="auto"/>
      </w:divBdr>
    </w:div>
    <w:div w:id="39869181">
      <w:marLeft w:val="0"/>
      <w:marRight w:val="0"/>
      <w:marTop w:val="0"/>
      <w:marBottom w:val="0"/>
      <w:divBdr>
        <w:top w:val="none" w:sz="0" w:space="0" w:color="auto"/>
        <w:left w:val="none" w:sz="0" w:space="0" w:color="auto"/>
        <w:bottom w:val="none" w:sz="0" w:space="0" w:color="auto"/>
        <w:right w:val="none" w:sz="0" w:space="0" w:color="auto"/>
      </w:divBdr>
    </w:div>
    <w:div w:id="219218448">
      <w:bodyDiv w:val="1"/>
      <w:marLeft w:val="0"/>
      <w:marRight w:val="0"/>
      <w:marTop w:val="0"/>
      <w:marBottom w:val="0"/>
      <w:divBdr>
        <w:top w:val="none" w:sz="0" w:space="0" w:color="auto"/>
        <w:left w:val="none" w:sz="0" w:space="0" w:color="auto"/>
        <w:bottom w:val="none" w:sz="0" w:space="0" w:color="auto"/>
        <w:right w:val="none" w:sz="0" w:space="0" w:color="auto"/>
      </w:divBdr>
    </w:div>
    <w:div w:id="255674287">
      <w:bodyDiv w:val="1"/>
      <w:marLeft w:val="0"/>
      <w:marRight w:val="0"/>
      <w:marTop w:val="0"/>
      <w:marBottom w:val="0"/>
      <w:divBdr>
        <w:top w:val="none" w:sz="0" w:space="0" w:color="auto"/>
        <w:left w:val="none" w:sz="0" w:space="0" w:color="auto"/>
        <w:bottom w:val="none" w:sz="0" w:space="0" w:color="auto"/>
        <w:right w:val="none" w:sz="0" w:space="0" w:color="auto"/>
      </w:divBdr>
    </w:div>
    <w:div w:id="458110708">
      <w:bodyDiv w:val="1"/>
      <w:marLeft w:val="0"/>
      <w:marRight w:val="0"/>
      <w:marTop w:val="0"/>
      <w:marBottom w:val="0"/>
      <w:divBdr>
        <w:top w:val="none" w:sz="0" w:space="0" w:color="auto"/>
        <w:left w:val="none" w:sz="0" w:space="0" w:color="auto"/>
        <w:bottom w:val="none" w:sz="0" w:space="0" w:color="auto"/>
        <w:right w:val="none" w:sz="0" w:space="0" w:color="auto"/>
      </w:divBdr>
    </w:div>
    <w:div w:id="598490056">
      <w:bodyDiv w:val="1"/>
      <w:marLeft w:val="0"/>
      <w:marRight w:val="0"/>
      <w:marTop w:val="0"/>
      <w:marBottom w:val="0"/>
      <w:divBdr>
        <w:top w:val="none" w:sz="0" w:space="0" w:color="auto"/>
        <w:left w:val="none" w:sz="0" w:space="0" w:color="auto"/>
        <w:bottom w:val="none" w:sz="0" w:space="0" w:color="auto"/>
        <w:right w:val="none" w:sz="0" w:space="0" w:color="auto"/>
      </w:divBdr>
    </w:div>
    <w:div w:id="692153609">
      <w:bodyDiv w:val="1"/>
      <w:marLeft w:val="0"/>
      <w:marRight w:val="0"/>
      <w:marTop w:val="0"/>
      <w:marBottom w:val="0"/>
      <w:divBdr>
        <w:top w:val="none" w:sz="0" w:space="0" w:color="auto"/>
        <w:left w:val="none" w:sz="0" w:space="0" w:color="auto"/>
        <w:bottom w:val="none" w:sz="0" w:space="0" w:color="auto"/>
        <w:right w:val="none" w:sz="0" w:space="0" w:color="auto"/>
      </w:divBdr>
    </w:div>
    <w:div w:id="944583537">
      <w:bodyDiv w:val="1"/>
      <w:marLeft w:val="0"/>
      <w:marRight w:val="0"/>
      <w:marTop w:val="0"/>
      <w:marBottom w:val="0"/>
      <w:divBdr>
        <w:top w:val="none" w:sz="0" w:space="0" w:color="auto"/>
        <w:left w:val="none" w:sz="0" w:space="0" w:color="auto"/>
        <w:bottom w:val="none" w:sz="0" w:space="0" w:color="auto"/>
        <w:right w:val="none" w:sz="0" w:space="0" w:color="auto"/>
      </w:divBdr>
    </w:div>
    <w:div w:id="1153108960">
      <w:bodyDiv w:val="1"/>
      <w:marLeft w:val="0"/>
      <w:marRight w:val="0"/>
      <w:marTop w:val="0"/>
      <w:marBottom w:val="0"/>
      <w:divBdr>
        <w:top w:val="none" w:sz="0" w:space="0" w:color="auto"/>
        <w:left w:val="none" w:sz="0" w:space="0" w:color="auto"/>
        <w:bottom w:val="none" w:sz="0" w:space="0" w:color="auto"/>
        <w:right w:val="none" w:sz="0" w:space="0" w:color="auto"/>
      </w:divBdr>
    </w:div>
    <w:div w:id="1153718952">
      <w:bodyDiv w:val="1"/>
      <w:marLeft w:val="0"/>
      <w:marRight w:val="0"/>
      <w:marTop w:val="0"/>
      <w:marBottom w:val="0"/>
      <w:divBdr>
        <w:top w:val="none" w:sz="0" w:space="0" w:color="auto"/>
        <w:left w:val="none" w:sz="0" w:space="0" w:color="auto"/>
        <w:bottom w:val="none" w:sz="0" w:space="0" w:color="auto"/>
        <w:right w:val="none" w:sz="0" w:space="0" w:color="auto"/>
      </w:divBdr>
    </w:div>
    <w:div w:id="1156186700">
      <w:bodyDiv w:val="1"/>
      <w:marLeft w:val="0"/>
      <w:marRight w:val="0"/>
      <w:marTop w:val="0"/>
      <w:marBottom w:val="0"/>
      <w:divBdr>
        <w:top w:val="none" w:sz="0" w:space="0" w:color="auto"/>
        <w:left w:val="none" w:sz="0" w:space="0" w:color="auto"/>
        <w:bottom w:val="none" w:sz="0" w:space="0" w:color="auto"/>
        <w:right w:val="none" w:sz="0" w:space="0" w:color="auto"/>
      </w:divBdr>
    </w:div>
    <w:div w:id="1441872175">
      <w:bodyDiv w:val="1"/>
      <w:marLeft w:val="0"/>
      <w:marRight w:val="0"/>
      <w:marTop w:val="0"/>
      <w:marBottom w:val="0"/>
      <w:divBdr>
        <w:top w:val="none" w:sz="0" w:space="0" w:color="auto"/>
        <w:left w:val="none" w:sz="0" w:space="0" w:color="auto"/>
        <w:bottom w:val="none" w:sz="0" w:space="0" w:color="auto"/>
        <w:right w:val="none" w:sz="0" w:space="0" w:color="auto"/>
      </w:divBdr>
    </w:div>
    <w:div w:id="1506360903">
      <w:bodyDiv w:val="1"/>
      <w:marLeft w:val="0"/>
      <w:marRight w:val="0"/>
      <w:marTop w:val="0"/>
      <w:marBottom w:val="0"/>
      <w:divBdr>
        <w:top w:val="none" w:sz="0" w:space="0" w:color="auto"/>
        <w:left w:val="none" w:sz="0" w:space="0" w:color="auto"/>
        <w:bottom w:val="none" w:sz="0" w:space="0" w:color="auto"/>
        <w:right w:val="none" w:sz="0" w:space="0" w:color="auto"/>
      </w:divBdr>
    </w:div>
    <w:div w:id="2082869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3.emf"/><Relationship Id="rId39" Type="http://schemas.openxmlformats.org/officeDocument/2006/relationships/header" Target="header3.xml"/><Relationship Id="rId21" Type="http://schemas.openxmlformats.org/officeDocument/2006/relationships/image" Target="media/image8.emf"/><Relationship Id="rId34" Type="http://schemas.openxmlformats.org/officeDocument/2006/relationships/image" Target="media/image21.emf"/><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chart" Target="charts/chart1.xml"/><Relationship Id="rId29" Type="http://schemas.openxmlformats.org/officeDocument/2006/relationships/image" Target="media/image16.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1.emf"/><Relationship Id="rId32" Type="http://schemas.openxmlformats.org/officeDocument/2006/relationships/image" Target="media/image19.emf"/><Relationship Id="rId37" Type="http://schemas.openxmlformats.org/officeDocument/2006/relationships/image" Target="media/image24.jpeg"/><Relationship Id="rId40" Type="http://schemas.openxmlformats.org/officeDocument/2006/relationships/header" Target="header4.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emf"/><Relationship Id="rId28" Type="http://schemas.openxmlformats.org/officeDocument/2006/relationships/image" Target="media/image15.emf"/><Relationship Id="rId36" Type="http://schemas.openxmlformats.org/officeDocument/2006/relationships/image" Target="media/image23.png"/><Relationship Id="rId10" Type="http://schemas.openxmlformats.org/officeDocument/2006/relationships/image" Target="media/image2.wmf"/><Relationship Id="rId19" Type="http://schemas.openxmlformats.org/officeDocument/2006/relationships/image" Target="media/image7.png"/><Relationship Id="rId31" Type="http://schemas.openxmlformats.org/officeDocument/2006/relationships/image" Target="media/image18.emf"/><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eader" Target="header2.xml"/><Relationship Id="rId22" Type="http://schemas.openxmlformats.org/officeDocument/2006/relationships/image" Target="media/image9.emf"/><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jpe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jpeg"/></Relationships>
</file>

<file path=word/_rels/footnotes.xml.rels><?xml version="1.0" encoding="UTF-8" standalone="yes"?>
<Relationships xmlns="http://schemas.openxmlformats.org/package/2006/relationships"><Relationship Id="rId3" Type="http://schemas.openxmlformats.org/officeDocument/2006/relationships/hyperlink" Target="http://eur-lex.europa.eu/JOHtml.do?uri=OJ:L:2010:323:SOM:EN:HTML" TargetMode="External"/><Relationship Id="rId2" Type="http://schemas.openxmlformats.org/officeDocument/2006/relationships/hyperlink" Target="http://inspire.jrc.ec.europa.eu/index.cfm/pageid/42" TargetMode="External"/><Relationship Id="rId1" Type="http://schemas.openxmlformats.org/officeDocument/2006/relationships/hyperlink" Target="http://inspire.jrc.ec.europa.eu/index.cfm/pageid/2" TargetMode="External"/><Relationship Id="rId4" Type="http://schemas.openxmlformats.org/officeDocument/2006/relationships/hyperlink" Target="http://inspire.jrc.ec.europa.eu/index.cfm/pageid/2"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D:\tomasro\Robert\INSPIRE\ds_twg\common_new\INSPIRE_DS.dot"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Book1"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500" baseline="0"/>
              <a:t>Temperature</a:t>
            </a:r>
          </a:p>
        </c:rich>
      </c:tx>
      <c:overlay val="0"/>
    </c:title>
    <c:autoTitleDeleted val="0"/>
    <c:plotArea>
      <c:layout/>
      <c:lineChart>
        <c:grouping val="standard"/>
        <c:varyColors val="0"/>
        <c:ser>
          <c:idx val="0"/>
          <c:order val="0"/>
          <c:tx>
            <c:v>Temperature</c:v>
          </c:tx>
          <c:cat>
            <c:numRef>
              <c:f>Sheet1!$A$1:$A$24</c:f>
              <c:numCache>
                <c:formatCode>hh:mm:ss;@</c:formatCode>
                <c:ptCount val="24"/>
                <c:pt idx="0">
                  <c:v>0</c:v>
                </c:pt>
                <c:pt idx="1">
                  <c:v>4.1666666666666699E-2</c:v>
                </c:pt>
                <c:pt idx="2">
                  <c:v>8.3333333333333301E-2</c:v>
                </c:pt>
                <c:pt idx="3">
                  <c:v>0.125</c:v>
                </c:pt>
                <c:pt idx="4">
                  <c:v>0.16666666666666699</c:v>
                </c:pt>
                <c:pt idx="5">
                  <c:v>0.20833333333333301</c:v>
                </c:pt>
                <c:pt idx="6">
                  <c:v>0.25</c:v>
                </c:pt>
                <c:pt idx="7">
                  <c:v>0.29166666666666702</c:v>
                </c:pt>
                <c:pt idx="8">
                  <c:v>0.33333333333333298</c:v>
                </c:pt>
                <c:pt idx="9">
                  <c:v>0.375</c:v>
                </c:pt>
                <c:pt idx="10">
                  <c:v>0.41666666666666702</c:v>
                </c:pt>
                <c:pt idx="11">
                  <c:v>0.45833333333333298</c:v>
                </c:pt>
                <c:pt idx="12">
                  <c:v>0.5</c:v>
                </c:pt>
                <c:pt idx="13">
                  <c:v>0.54166666666666696</c:v>
                </c:pt>
                <c:pt idx="14">
                  <c:v>0.58333333333333304</c:v>
                </c:pt>
                <c:pt idx="15">
                  <c:v>0.625</c:v>
                </c:pt>
                <c:pt idx="16">
                  <c:v>0.66666666666666696</c:v>
                </c:pt>
                <c:pt idx="17">
                  <c:v>0.70833333333333304</c:v>
                </c:pt>
                <c:pt idx="18">
                  <c:v>0.75</c:v>
                </c:pt>
                <c:pt idx="19">
                  <c:v>0.79166666666666696</c:v>
                </c:pt>
                <c:pt idx="20">
                  <c:v>0.83333333333333304</c:v>
                </c:pt>
                <c:pt idx="21">
                  <c:v>0.875</c:v>
                </c:pt>
                <c:pt idx="22">
                  <c:v>0.91666666666666696</c:v>
                </c:pt>
                <c:pt idx="23">
                  <c:v>0.95833333333333304</c:v>
                </c:pt>
              </c:numCache>
            </c:numRef>
          </c:cat>
          <c:val>
            <c:numRef>
              <c:f>Sheet1!$B$1:$B$24</c:f>
              <c:numCache>
                <c:formatCode>General</c:formatCode>
                <c:ptCount val="24"/>
                <c:pt idx="0">
                  <c:v>8</c:v>
                </c:pt>
                <c:pt idx="1">
                  <c:v>7.5</c:v>
                </c:pt>
                <c:pt idx="2">
                  <c:v>6.5</c:v>
                </c:pt>
                <c:pt idx="3">
                  <c:v>4</c:v>
                </c:pt>
                <c:pt idx="4">
                  <c:v>3</c:v>
                </c:pt>
                <c:pt idx="5">
                  <c:v>2.5</c:v>
                </c:pt>
                <c:pt idx="6">
                  <c:v>4</c:v>
                </c:pt>
                <c:pt idx="7">
                  <c:v>6</c:v>
                </c:pt>
                <c:pt idx="8">
                  <c:v>8</c:v>
                </c:pt>
                <c:pt idx="9">
                  <c:v>11</c:v>
                </c:pt>
                <c:pt idx="10">
                  <c:v>14.5</c:v>
                </c:pt>
                <c:pt idx="11">
                  <c:v>18</c:v>
                </c:pt>
                <c:pt idx="12">
                  <c:v>19</c:v>
                </c:pt>
                <c:pt idx="13">
                  <c:v>20.5</c:v>
                </c:pt>
                <c:pt idx="14">
                  <c:v>20</c:v>
                </c:pt>
                <c:pt idx="15">
                  <c:v>19</c:v>
                </c:pt>
                <c:pt idx="16">
                  <c:v>16.5</c:v>
                </c:pt>
                <c:pt idx="17">
                  <c:v>13</c:v>
                </c:pt>
                <c:pt idx="18">
                  <c:v>10</c:v>
                </c:pt>
                <c:pt idx="19">
                  <c:v>9</c:v>
                </c:pt>
                <c:pt idx="20">
                  <c:v>7.5</c:v>
                </c:pt>
                <c:pt idx="21">
                  <c:v>6</c:v>
                </c:pt>
                <c:pt idx="22">
                  <c:v>5</c:v>
                </c:pt>
                <c:pt idx="23">
                  <c:v>4</c:v>
                </c:pt>
              </c:numCache>
            </c:numRef>
          </c:val>
          <c:smooth val="0"/>
        </c:ser>
        <c:dLbls>
          <c:showLegendKey val="0"/>
          <c:showVal val="0"/>
          <c:showCatName val="0"/>
          <c:showSerName val="0"/>
          <c:showPercent val="0"/>
          <c:showBubbleSize val="0"/>
        </c:dLbls>
        <c:marker val="1"/>
        <c:smooth val="0"/>
        <c:axId val="180901888"/>
        <c:axId val="109034240"/>
      </c:lineChart>
      <c:catAx>
        <c:axId val="180901888"/>
        <c:scaling>
          <c:orientation val="minMax"/>
        </c:scaling>
        <c:delete val="0"/>
        <c:axPos val="b"/>
        <c:numFmt formatCode="hh:mm:ss;@" sourceLinked="1"/>
        <c:majorTickMark val="out"/>
        <c:minorTickMark val="none"/>
        <c:tickLblPos val="nextTo"/>
        <c:crossAx val="109034240"/>
        <c:crosses val="autoZero"/>
        <c:auto val="1"/>
        <c:lblAlgn val="ctr"/>
        <c:lblOffset val="100"/>
        <c:tickLblSkip val="2"/>
        <c:noMultiLvlLbl val="0"/>
      </c:catAx>
      <c:valAx>
        <c:axId val="109034240"/>
        <c:scaling>
          <c:orientation val="minMax"/>
        </c:scaling>
        <c:delete val="0"/>
        <c:axPos val="l"/>
        <c:majorGridlines/>
        <c:numFmt formatCode="General" sourceLinked="1"/>
        <c:majorTickMark val="out"/>
        <c:minorTickMark val="none"/>
        <c:tickLblPos val="nextTo"/>
        <c:crossAx val="180901888"/>
        <c:crosses val="autoZero"/>
        <c:crossBetween val="between"/>
      </c:valAx>
    </c:plotArea>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D958B4-284C-4422-8292-346844506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INSPIRE_DS.dot</Template>
  <TotalTime>0</TotalTime>
  <Pages>70</Pages>
  <Words>45183</Words>
  <Characters>257546</Characters>
  <Application>Microsoft Office Word</Application>
  <DocSecurity>0</DocSecurity>
  <Lines>2146</Lines>
  <Paragraphs>604</Paragraphs>
  <ScaleCrop>false</ScaleCrop>
  <HeadingPairs>
    <vt:vector size="2" baseType="variant">
      <vt:variant>
        <vt:lpstr>Title</vt:lpstr>
      </vt:variant>
      <vt:variant>
        <vt:i4>1</vt:i4>
      </vt:variant>
    </vt:vector>
  </HeadingPairs>
  <TitlesOfParts>
    <vt:vector size="1" baseType="lpstr">
      <vt:lpstr>INSPIRE data specification on &lt;Theme Name&gt; - Guidelines</vt:lpstr>
    </vt:vector>
  </TitlesOfParts>
  <Company/>
  <LinksUpToDate>false</LinksUpToDate>
  <CharactersWithSpaces>302125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INSPIRE data specification on &lt;Theme Name&gt; - Guidelines</dc:title>
  <dc:creator>TWG &lt;Theme name&gt;</dc:creator>
  <cp:lastModifiedBy>Andrej Abramic</cp:lastModifiedBy>
  <cp:revision>3</cp:revision>
  <cp:lastPrinted>2013-12-11T16:37:00Z</cp:lastPrinted>
  <dcterms:created xsi:type="dcterms:W3CDTF">2015-03-26T14:39:00Z</dcterms:created>
  <dcterms:modified xsi:type="dcterms:W3CDTF">2015-03-26T14:39:00Z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heme Name">
    <vt:lpwstr>Natural Risk Zones</vt:lpwstr>
  </property>
  <property fmtid="{D5CDD505-2E9C-101B-9397-08002B2CF9AE}" pid="3" name="Theme Number">
    <vt:lpwstr>12</vt:lpwstr>
  </property>
  <property fmtid="{D5CDD505-2E9C-101B-9397-08002B2CF9AE}" pid="4" name="Annex">
    <vt:lpwstr>III</vt:lpwstr>
  </property>
  <property fmtid="{D5CDD505-2E9C-101B-9397-08002B2CF9AE}" pid="5" name="DS Version">
    <vt:lpwstr>3.0</vt:lpwstr>
  </property>
  <property fmtid="{D5CDD505-2E9C-101B-9397-08002B2CF9AE}" pid="6" name="Publication date">
    <vt:lpwstr>2013-12-10</vt:lpwstr>
  </property>
  <property fmtid="{D5CDD505-2E9C-101B-9397-08002B2CF9AE}" pid="7" name="Theme Short Name">
    <vt:lpwstr>NZ</vt:lpwstr>
  </property>
  <property fmtid="{D5CDD505-2E9C-101B-9397-08002B2CF9AE}" pid="8" name="instructions">
    <vt:lpwstr>no</vt:lpwstr>
  </property>
  <property fmtid="{D5CDD505-2E9C-101B-9397-08002B2CF9AE}" pid="9" name="TWG Name">
    <vt:lpwstr>Natural Risk Zones</vt:lpwstr>
  </property>
</Properties>
</file>